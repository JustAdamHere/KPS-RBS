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DD2960" w14:textId="4FE58DC8" w:rsidR="007542A2" w:rsidRDefault="004E0924" w:rsidP="00565D26">
      <w:r>
        <w:rPr>
          <w:noProof/>
        </w:rPr>
        <w:drawing>
          <wp:anchor distT="0" distB="0" distL="114300" distR="114300" simplePos="0" relativeHeight="251666432" behindDoc="0" locked="0" layoutInCell="1" allowOverlap="1" wp14:anchorId="47F93759" wp14:editId="54DC3940">
            <wp:simplePos x="0" y="0"/>
            <wp:positionH relativeFrom="margin">
              <wp:align>center</wp:align>
            </wp:positionH>
            <wp:positionV relativeFrom="paragraph">
              <wp:posOffset>341</wp:posOffset>
            </wp:positionV>
            <wp:extent cx="2486025" cy="3251200"/>
            <wp:effectExtent l="0" t="0" r="9525" b="6350"/>
            <wp:wrapSquare wrapText="bothSides"/>
            <wp:docPr id="106" name="image220.jpg" descr="ImageHandler.jpg"/>
            <wp:cNvGraphicFramePr/>
            <a:graphic xmlns:a="http://schemas.openxmlformats.org/drawingml/2006/main">
              <a:graphicData uri="http://schemas.openxmlformats.org/drawingml/2006/picture">
                <pic:pic xmlns:pic="http://schemas.openxmlformats.org/drawingml/2006/picture">
                  <pic:nvPicPr>
                    <pic:cNvPr id="0" name="image220.jpg" descr="ImageHandler.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86025" cy="3251200"/>
                    </a:xfrm>
                    <a:prstGeom prst="rect">
                      <a:avLst/>
                    </a:prstGeom>
                    <a:ln/>
                  </pic:spPr>
                </pic:pic>
              </a:graphicData>
            </a:graphic>
            <wp14:sizeRelH relativeFrom="margin">
              <wp14:pctWidth>0</wp14:pctWidth>
            </wp14:sizeRelH>
            <wp14:sizeRelV relativeFrom="margin">
              <wp14:pctHeight>0</wp14:pctHeight>
            </wp14:sizeRelV>
          </wp:anchor>
        </w:drawing>
      </w:r>
      <w:r w:rsidR="00565D26">
        <w:br w:type="textWrapping" w:clear="all"/>
      </w:r>
    </w:p>
    <w:p w14:paraId="2A892BAE" w14:textId="77777777" w:rsidR="007542A2" w:rsidRDefault="004E0924">
      <w:pPr>
        <w:pStyle w:val="Title"/>
        <w:contextualSpacing w:val="0"/>
        <w:jc w:val="center"/>
      </w:pPr>
      <w:bookmarkStart w:id="0" w:name="h.5kssukdkpe2j" w:colFirst="0" w:colLast="0"/>
      <w:bookmarkEnd w:id="0"/>
      <w:r>
        <w:t>AQA Computing Unit 4 — School Room Booking System</w:t>
      </w:r>
    </w:p>
    <w:p w14:paraId="6B5D89F3" w14:textId="77777777" w:rsidR="007542A2" w:rsidRDefault="004E0924">
      <w:pPr>
        <w:pStyle w:val="Subtitle"/>
        <w:contextualSpacing w:val="0"/>
        <w:jc w:val="center"/>
      </w:pPr>
      <w:bookmarkStart w:id="1" w:name="h.fwnasl9842pm" w:colFirst="0" w:colLast="0"/>
      <w:bookmarkEnd w:id="1"/>
      <w:r>
        <w:t>Full Documentation</w:t>
      </w:r>
    </w:p>
    <w:p w14:paraId="7E822403" w14:textId="1D9994C1" w:rsidR="007542A2" w:rsidRDefault="004E0924">
      <w:pPr>
        <w:jc w:val="center"/>
      </w:pPr>
      <w:r>
        <w:rPr>
          <w:b/>
          <w:color w:val="666666"/>
        </w:rPr>
        <w:t>Adam Matthew Blakey</w:t>
      </w:r>
      <w:r w:rsidR="007E1108">
        <w:rPr>
          <w:color w:val="666666"/>
        </w:rPr>
        <w:t>, 7402</w:t>
      </w:r>
    </w:p>
    <w:p w14:paraId="61AC874A" w14:textId="77777777" w:rsidR="007542A2" w:rsidRDefault="004E0924">
      <w:pPr>
        <w:jc w:val="center"/>
      </w:pPr>
      <w:r>
        <w:rPr>
          <w:b/>
          <w:color w:val="666666"/>
        </w:rPr>
        <w:t>Kings Priory School</w:t>
      </w:r>
      <w:r>
        <w:rPr>
          <w:color w:val="666666"/>
        </w:rPr>
        <w:t>, 39327</w:t>
      </w:r>
    </w:p>
    <w:p w14:paraId="32CF19FE" w14:textId="2EA9E390" w:rsidR="007542A2" w:rsidRDefault="0032059E">
      <w:pPr>
        <w:jc w:val="center"/>
      </w:pPr>
      <w:fldSimple w:instr=" NUMPAGES  \* Arabic  \* MERGEFORMAT ">
        <w:r>
          <w:rPr>
            <w:noProof/>
          </w:rPr>
          <w:t>342</w:t>
        </w:r>
      </w:fldSimple>
      <w:r w:rsidR="00AD5EC7">
        <w:rPr>
          <w:noProof/>
        </w:rPr>
        <w:t xml:space="preserve"> </w:t>
      </w:r>
      <w:r w:rsidR="004E0924">
        <w:rPr>
          <w:color w:val="666666"/>
        </w:rPr>
        <w:t>Pages</w:t>
      </w:r>
    </w:p>
    <w:p w14:paraId="4E2505A1" w14:textId="77777777" w:rsidR="007542A2" w:rsidRDefault="007542A2">
      <w:pPr>
        <w:jc w:val="center"/>
      </w:pPr>
    </w:p>
    <w:p w14:paraId="7D55E1F4" w14:textId="1055BC56" w:rsidR="007542A2" w:rsidRDefault="004E0924">
      <w:pPr>
        <w:jc w:val="center"/>
      </w:pPr>
      <w:r>
        <w:rPr>
          <w:color w:val="666666"/>
        </w:rPr>
        <w:t xml:space="preserve">This document: </w:t>
      </w:r>
      <w:hyperlink r:id="rId10" w:history="1">
        <w:r w:rsidR="00BE4ACE" w:rsidRPr="00A43027">
          <w:rPr>
            <w:rStyle w:val="Hyperlink"/>
          </w:rPr>
          <w:t>https://goo</w:t>
        </w:r>
        <w:r w:rsidR="00BE4ACE" w:rsidRPr="00A43027">
          <w:rPr>
            <w:rStyle w:val="Hyperlink"/>
          </w:rPr>
          <w:t>.</w:t>
        </w:r>
        <w:r w:rsidR="00BE4ACE" w:rsidRPr="00A43027">
          <w:rPr>
            <w:rStyle w:val="Hyperlink"/>
          </w:rPr>
          <w:t>gl/ILdhx7</w:t>
        </w:r>
      </w:hyperlink>
    </w:p>
    <w:p w14:paraId="62CA4021" w14:textId="77777777" w:rsidR="007542A2" w:rsidRDefault="004E0924">
      <w:pPr>
        <w:jc w:val="center"/>
      </w:pPr>
      <w:r>
        <w:rPr>
          <w:color w:val="666666"/>
        </w:rPr>
        <w:t xml:space="preserve">Live system backups: </w:t>
      </w:r>
      <w:hyperlink r:id="rId11">
        <w:r>
          <w:rPr>
            <w:color w:val="1155CC"/>
            <w:u w:val="single"/>
          </w:rPr>
          <w:t>http://</w:t>
        </w:r>
        <w:bookmarkStart w:id="2" w:name="_GoBack"/>
        <w:bookmarkEnd w:id="2"/>
        <w:r>
          <w:rPr>
            <w:color w:val="1155CC"/>
            <w:u w:val="single"/>
          </w:rPr>
          <w:t>goo.gl/iiHVq7</w:t>
        </w:r>
      </w:hyperlink>
    </w:p>
    <w:p w14:paraId="040B20D0" w14:textId="77777777" w:rsidR="007542A2" w:rsidRDefault="004E0924">
      <w:pPr>
        <w:pStyle w:val="Title"/>
        <w:contextualSpacing w:val="0"/>
      </w:pPr>
      <w:bookmarkStart w:id="3" w:name="h.cxgf9vo0yr4d" w:colFirst="0" w:colLast="0"/>
      <w:bookmarkEnd w:id="3"/>
      <w:r>
        <w:lastRenderedPageBreak/>
        <w:t>Contents</w:t>
      </w:r>
    </w:p>
    <w:sdt>
      <w:sdtPr>
        <w:rPr>
          <w:color w:val="000000"/>
          <w:sz w:val="22"/>
        </w:rPr>
        <w:id w:val="-688531718"/>
        <w:docPartObj>
          <w:docPartGallery w:val="Table of Contents"/>
          <w:docPartUnique/>
        </w:docPartObj>
      </w:sdtPr>
      <w:sdtEndPr>
        <w:rPr>
          <w:b/>
          <w:bCs/>
          <w:noProof/>
          <w:color w:val="2E74B5" w:themeColor="accent1" w:themeShade="BF"/>
          <w:sz w:val="28"/>
        </w:rPr>
      </w:sdtEndPr>
      <w:sdtContent>
        <w:p w14:paraId="40B516E4" w14:textId="77777777" w:rsidR="00AD5EC7" w:rsidRDefault="00B92C7E">
          <w:pPr>
            <w:pStyle w:val="TOC1"/>
            <w:tabs>
              <w:tab w:val="right" w:leader="dot" w:pos="13948"/>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48907957" w:history="1">
            <w:r w:rsidR="00AD5EC7" w:rsidRPr="005511E1">
              <w:rPr>
                <w:rStyle w:val="Hyperlink"/>
                <w:noProof/>
              </w:rPr>
              <w:t>A: Analysis Section</w:t>
            </w:r>
            <w:r w:rsidR="00AD5EC7">
              <w:rPr>
                <w:noProof/>
                <w:webHidden/>
              </w:rPr>
              <w:tab/>
            </w:r>
            <w:r w:rsidR="00AD5EC7">
              <w:rPr>
                <w:noProof/>
                <w:webHidden/>
              </w:rPr>
              <w:fldChar w:fldCharType="begin"/>
            </w:r>
            <w:r w:rsidR="00AD5EC7">
              <w:rPr>
                <w:noProof/>
                <w:webHidden/>
              </w:rPr>
              <w:instrText xml:space="preserve"> PAGEREF _Toc448907957 \h </w:instrText>
            </w:r>
            <w:r w:rsidR="00AD5EC7">
              <w:rPr>
                <w:noProof/>
                <w:webHidden/>
              </w:rPr>
            </w:r>
            <w:r w:rsidR="00AD5EC7">
              <w:rPr>
                <w:noProof/>
                <w:webHidden/>
              </w:rPr>
              <w:fldChar w:fldCharType="separate"/>
            </w:r>
            <w:r w:rsidR="00C70359">
              <w:rPr>
                <w:noProof/>
                <w:webHidden/>
              </w:rPr>
              <w:t>10</w:t>
            </w:r>
            <w:r w:rsidR="00AD5EC7">
              <w:rPr>
                <w:noProof/>
                <w:webHidden/>
              </w:rPr>
              <w:fldChar w:fldCharType="end"/>
            </w:r>
          </w:hyperlink>
        </w:p>
        <w:p w14:paraId="7E3BFEE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58" w:history="1">
            <w:r w:rsidR="00AD5EC7" w:rsidRPr="005511E1">
              <w:rPr>
                <w:rStyle w:val="Hyperlink"/>
                <w:noProof/>
              </w:rPr>
              <w:t>[A.1] Identification of the Problem</w:t>
            </w:r>
            <w:r w:rsidR="00AD5EC7">
              <w:rPr>
                <w:noProof/>
                <w:webHidden/>
              </w:rPr>
              <w:tab/>
            </w:r>
            <w:r w:rsidR="00AD5EC7">
              <w:rPr>
                <w:noProof/>
                <w:webHidden/>
              </w:rPr>
              <w:fldChar w:fldCharType="begin"/>
            </w:r>
            <w:r w:rsidR="00AD5EC7">
              <w:rPr>
                <w:noProof/>
                <w:webHidden/>
              </w:rPr>
              <w:instrText xml:space="preserve"> PAGEREF _Toc448907958 \h </w:instrText>
            </w:r>
            <w:r w:rsidR="00AD5EC7">
              <w:rPr>
                <w:noProof/>
                <w:webHidden/>
              </w:rPr>
            </w:r>
            <w:r w:rsidR="00AD5EC7">
              <w:rPr>
                <w:noProof/>
                <w:webHidden/>
              </w:rPr>
              <w:fldChar w:fldCharType="separate"/>
            </w:r>
            <w:r w:rsidR="00C70359">
              <w:rPr>
                <w:noProof/>
                <w:webHidden/>
              </w:rPr>
              <w:t>10</w:t>
            </w:r>
            <w:r w:rsidR="00AD5EC7">
              <w:rPr>
                <w:noProof/>
                <w:webHidden/>
              </w:rPr>
              <w:fldChar w:fldCharType="end"/>
            </w:r>
          </w:hyperlink>
        </w:p>
        <w:p w14:paraId="5EAF7242"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59" w:history="1">
            <w:r w:rsidR="00AD5EC7" w:rsidRPr="005511E1">
              <w:rPr>
                <w:rStyle w:val="Hyperlink"/>
                <w:noProof/>
              </w:rPr>
              <w:t>[A.2] Description of the Current System</w:t>
            </w:r>
            <w:r w:rsidR="00AD5EC7">
              <w:rPr>
                <w:noProof/>
                <w:webHidden/>
              </w:rPr>
              <w:tab/>
            </w:r>
            <w:r w:rsidR="00AD5EC7">
              <w:rPr>
                <w:noProof/>
                <w:webHidden/>
              </w:rPr>
              <w:fldChar w:fldCharType="begin"/>
            </w:r>
            <w:r w:rsidR="00AD5EC7">
              <w:rPr>
                <w:noProof/>
                <w:webHidden/>
              </w:rPr>
              <w:instrText xml:space="preserve"> PAGEREF _Toc448907959 \h </w:instrText>
            </w:r>
            <w:r w:rsidR="00AD5EC7">
              <w:rPr>
                <w:noProof/>
                <w:webHidden/>
              </w:rPr>
            </w:r>
            <w:r w:rsidR="00AD5EC7">
              <w:rPr>
                <w:noProof/>
                <w:webHidden/>
              </w:rPr>
              <w:fldChar w:fldCharType="separate"/>
            </w:r>
            <w:r w:rsidR="00C70359">
              <w:rPr>
                <w:noProof/>
                <w:webHidden/>
              </w:rPr>
              <w:t>10</w:t>
            </w:r>
            <w:r w:rsidR="00AD5EC7">
              <w:rPr>
                <w:noProof/>
                <w:webHidden/>
              </w:rPr>
              <w:fldChar w:fldCharType="end"/>
            </w:r>
          </w:hyperlink>
        </w:p>
        <w:p w14:paraId="0BBF359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0" w:history="1">
            <w:r w:rsidR="00AD5EC7" w:rsidRPr="005511E1">
              <w:rPr>
                <w:rStyle w:val="Hyperlink"/>
                <w:noProof/>
              </w:rPr>
              <w:t>[A.3] Identification of the Prospective Users</w:t>
            </w:r>
            <w:r w:rsidR="00AD5EC7">
              <w:rPr>
                <w:noProof/>
                <w:webHidden/>
              </w:rPr>
              <w:tab/>
            </w:r>
            <w:r w:rsidR="00AD5EC7">
              <w:rPr>
                <w:noProof/>
                <w:webHidden/>
              </w:rPr>
              <w:fldChar w:fldCharType="begin"/>
            </w:r>
            <w:r w:rsidR="00AD5EC7">
              <w:rPr>
                <w:noProof/>
                <w:webHidden/>
              </w:rPr>
              <w:instrText xml:space="preserve"> PAGEREF _Toc448907960 \h </w:instrText>
            </w:r>
            <w:r w:rsidR="00AD5EC7">
              <w:rPr>
                <w:noProof/>
                <w:webHidden/>
              </w:rPr>
            </w:r>
            <w:r w:rsidR="00AD5EC7">
              <w:rPr>
                <w:noProof/>
                <w:webHidden/>
              </w:rPr>
              <w:fldChar w:fldCharType="separate"/>
            </w:r>
            <w:r w:rsidR="00C70359">
              <w:rPr>
                <w:noProof/>
                <w:webHidden/>
              </w:rPr>
              <w:t>17</w:t>
            </w:r>
            <w:r w:rsidR="00AD5EC7">
              <w:rPr>
                <w:noProof/>
                <w:webHidden/>
              </w:rPr>
              <w:fldChar w:fldCharType="end"/>
            </w:r>
          </w:hyperlink>
        </w:p>
        <w:p w14:paraId="417836C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1" w:history="1">
            <w:r w:rsidR="00AD5EC7" w:rsidRPr="005511E1">
              <w:rPr>
                <w:rStyle w:val="Hyperlink"/>
                <w:noProof/>
              </w:rPr>
              <w:t>[A.4] Interview with the Prospective Administrator</w:t>
            </w:r>
            <w:r w:rsidR="00AD5EC7">
              <w:rPr>
                <w:noProof/>
                <w:webHidden/>
              </w:rPr>
              <w:tab/>
            </w:r>
            <w:r w:rsidR="00AD5EC7">
              <w:rPr>
                <w:noProof/>
                <w:webHidden/>
              </w:rPr>
              <w:fldChar w:fldCharType="begin"/>
            </w:r>
            <w:r w:rsidR="00AD5EC7">
              <w:rPr>
                <w:noProof/>
                <w:webHidden/>
              </w:rPr>
              <w:instrText xml:space="preserve"> PAGEREF _Toc448907961 \h </w:instrText>
            </w:r>
            <w:r w:rsidR="00AD5EC7">
              <w:rPr>
                <w:noProof/>
                <w:webHidden/>
              </w:rPr>
            </w:r>
            <w:r w:rsidR="00AD5EC7">
              <w:rPr>
                <w:noProof/>
                <w:webHidden/>
              </w:rPr>
              <w:fldChar w:fldCharType="separate"/>
            </w:r>
            <w:r w:rsidR="00C70359">
              <w:rPr>
                <w:noProof/>
                <w:webHidden/>
              </w:rPr>
              <w:t>17</w:t>
            </w:r>
            <w:r w:rsidR="00AD5EC7">
              <w:rPr>
                <w:noProof/>
                <w:webHidden/>
              </w:rPr>
              <w:fldChar w:fldCharType="end"/>
            </w:r>
          </w:hyperlink>
        </w:p>
        <w:p w14:paraId="3BDB38D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2" w:history="1">
            <w:r w:rsidR="00AD5EC7" w:rsidRPr="005511E1">
              <w:rPr>
                <w:rStyle w:val="Hyperlink"/>
                <w:noProof/>
              </w:rPr>
              <w:t>[A.5] Questionnaire from the Prospective Users</w:t>
            </w:r>
            <w:r w:rsidR="00AD5EC7">
              <w:rPr>
                <w:noProof/>
                <w:webHidden/>
              </w:rPr>
              <w:tab/>
            </w:r>
            <w:r w:rsidR="00AD5EC7">
              <w:rPr>
                <w:noProof/>
                <w:webHidden/>
              </w:rPr>
              <w:fldChar w:fldCharType="begin"/>
            </w:r>
            <w:r w:rsidR="00AD5EC7">
              <w:rPr>
                <w:noProof/>
                <w:webHidden/>
              </w:rPr>
              <w:instrText xml:space="preserve"> PAGEREF _Toc448907962 \h </w:instrText>
            </w:r>
            <w:r w:rsidR="00AD5EC7">
              <w:rPr>
                <w:noProof/>
                <w:webHidden/>
              </w:rPr>
            </w:r>
            <w:r w:rsidR="00AD5EC7">
              <w:rPr>
                <w:noProof/>
                <w:webHidden/>
              </w:rPr>
              <w:fldChar w:fldCharType="separate"/>
            </w:r>
            <w:r w:rsidR="00C70359">
              <w:rPr>
                <w:noProof/>
                <w:webHidden/>
              </w:rPr>
              <w:t>19</w:t>
            </w:r>
            <w:r w:rsidR="00AD5EC7">
              <w:rPr>
                <w:noProof/>
                <w:webHidden/>
              </w:rPr>
              <w:fldChar w:fldCharType="end"/>
            </w:r>
          </w:hyperlink>
        </w:p>
        <w:p w14:paraId="6420EFF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3" w:history="1">
            <w:r w:rsidR="00AD5EC7" w:rsidRPr="005511E1">
              <w:rPr>
                <w:rStyle w:val="Hyperlink"/>
                <w:noProof/>
              </w:rPr>
              <w:t>[A.6] Identification of User Needs</w:t>
            </w:r>
            <w:r w:rsidR="00AD5EC7">
              <w:rPr>
                <w:noProof/>
                <w:webHidden/>
              </w:rPr>
              <w:tab/>
            </w:r>
            <w:r w:rsidR="00AD5EC7">
              <w:rPr>
                <w:noProof/>
                <w:webHidden/>
              </w:rPr>
              <w:fldChar w:fldCharType="begin"/>
            </w:r>
            <w:r w:rsidR="00AD5EC7">
              <w:rPr>
                <w:noProof/>
                <w:webHidden/>
              </w:rPr>
              <w:instrText xml:space="preserve"> PAGEREF _Toc448907963 \h </w:instrText>
            </w:r>
            <w:r w:rsidR="00AD5EC7">
              <w:rPr>
                <w:noProof/>
                <w:webHidden/>
              </w:rPr>
            </w:r>
            <w:r w:rsidR="00AD5EC7">
              <w:rPr>
                <w:noProof/>
                <w:webHidden/>
              </w:rPr>
              <w:fldChar w:fldCharType="separate"/>
            </w:r>
            <w:r w:rsidR="00C70359">
              <w:rPr>
                <w:noProof/>
                <w:webHidden/>
              </w:rPr>
              <w:t>23</w:t>
            </w:r>
            <w:r w:rsidR="00AD5EC7">
              <w:rPr>
                <w:noProof/>
                <w:webHidden/>
              </w:rPr>
              <w:fldChar w:fldCharType="end"/>
            </w:r>
          </w:hyperlink>
        </w:p>
        <w:p w14:paraId="5EA3B33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4" w:history="1">
            <w:r w:rsidR="00AD5EC7" w:rsidRPr="005511E1">
              <w:rPr>
                <w:rStyle w:val="Hyperlink"/>
                <w:noProof/>
              </w:rPr>
              <w:t>[A.7] Acceptable Limitations</w:t>
            </w:r>
            <w:r w:rsidR="00AD5EC7">
              <w:rPr>
                <w:noProof/>
                <w:webHidden/>
              </w:rPr>
              <w:tab/>
            </w:r>
            <w:r w:rsidR="00AD5EC7">
              <w:rPr>
                <w:noProof/>
                <w:webHidden/>
              </w:rPr>
              <w:fldChar w:fldCharType="begin"/>
            </w:r>
            <w:r w:rsidR="00AD5EC7">
              <w:rPr>
                <w:noProof/>
                <w:webHidden/>
              </w:rPr>
              <w:instrText xml:space="preserve"> PAGEREF _Toc448907964 \h </w:instrText>
            </w:r>
            <w:r w:rsidR="00AD5EC7">
              <w:rPr>
                <w:noProof/>
                <w:webHidden/>
              </w:rPr>
            </w:r>
            <w:r w:rsidR="00AD5EC7">
              <w:rPr>
                <w:noProof/>
                <w:webHidden/>
              </w:rPr>
              <w:fldChar w:fldCharType="separate"/>
            </w:r>
            <w:r w:rsidR="00C70359">
              <w:rPr>
                <w:noProof/>
                <w:webHidden/>
              </w:rPr>
              <w:t>24</w:t>
            </w:r>
            <w:r w:rsidR="00AD5EC7">
              <w:rPr>
                <w:noProof/>
                <w:webHidden/>
              </w:rPr>
              <w:fldChar w:fldCharType="end"/>
            </w:r>
          </w:hyperlink>
        </w:p>
        <w:p w14:paraId="491F644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5" w:history="1">
            <w:r w:rsidR="00AD5EC7" w:rsidRPr="005511E1">
              <w:rPr>
                <w:rStyle w:val="Hyperlink"/>
                <w:noProof/>
              </w:rPr>
              <w:t>[A.8] Data Sources and Destinations</w:t>
            </w:r>
            <w:r w:rsidR="00AD5EC7">
              <w:rPr>
                <w:noProof/>
                <w:webHidden/>
              </w:rPr>
              <w:tab/>
            </w:r>
            <w:r w:rsidR="00AD5EC7">
              <w:rPr>
                <w:noProof/>
                <w:webHidden/>
              </w:rPr>
              <w:fldChar w:fldCharType="begin"/>
            </w:r>
            <w:r w:rsidR="00AD5EC7">
              <w:rPr>
                <w:noProof/>
                <w:webHidden/>
              </w:rPr>
              <w:instrText xml:space="preserve"> PAGEREF _Toc448907965 \h </w:instrText>
            </w:r>
            <w:r w:rsidR="00AD5EC7">
              <w:rPr>
                <w:noProof/>
                <w:webHidden/>
              </w:rPr>
            </w:r>
            <w:r w:rsidR="00AD5EC7">
              <w:rPr>
                <w:noProof/>
                <w:webHidden/>
              </w:rPr>
              <w:fldChar w:fldCharType="separate"/>
            </w:r>
            <w:r w:rsidR="00C70359">
              <w:rPr>
                <w:noProof/>
                <w:webHidden/>
              </w:rPr>
              <w:t>24</w:t>
            </w:r>
            <w:r w:rsidR="00AD5EC7">
              <w:rPr>
                <w:noProof/>
                <w:webHidden/>
              </w:rPr>
              <w:fldChar w:fldCharType="end"/>
            </w:r>
          </w:hyperlink>
        </w:p>
        <w:p w14:paraId="5456D813"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6" w:history="1">
            <w:r w:rsidR="00AD5EC7" w:rsidRPr="005511E1">
              <w:rPr>
                <w:rStyle w:val="Hyperlink"/>
                <w:noProof/>
              </w:rPr>
              <w:t>[A.9] Data Volumes</w:t>
            </w:r>
            <w:r w:rsidR="00AD5EC7">
              <w:rPr>
                <w:noProof/>
                <w:webHidden/>
              </w:rPr>
              <w:tab/>
            </w:r>
            <w:r w:rsidR="00AD5EC7">
              <w:rPr>
                <w:noProof/>
                <w:webHidden/>
              </w:rPr>
              <w:fldChar w:fldCharType="begin"/>
            </w:r>
            <w:r w:rsidR="00AD5EC7">
              <w:rPr>
                <w:noProof/>
                <w:webHidden/>
              </w:rPr>
              <w:instrText xml:space="preserve"> PAGEREF _Toc448907966 \h </w:instrText>
            </w:r>
            <w:r w:rsidR="00AD5EC7">
              <w:rPr>
                <w:noProof/>
                <w:webHidden/>
              </w:rPr>
            </w:r>
            <w:r w:rsidR="00AD5EC7">
              <w:rPr>
                <w:noProof/>
                <w:webHidden/>
              </w:rPr>
              <w:fldChar w:fldCharType="separate"/>
            </w:r>
            <w:r w:rsidR="00C70359">
              <w:rPr>
                <w:noProof/>
                <w:webHidden/>
              </w:rPr>
              <w:t>25</w:t>
            </w:r>
            <w:r w:rsidR="00AD5EC7">
              <w:rPr>
                <w:noProof/>
                <w:webHidden/>
              </w:rPr>
              <w:fldChar w:fldCharType="end"/>
            </w:r>
          </w:hyperlink>
        </w:p>
        <w:p w14:paraId="22AC3A6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7" w:history="1">
            <w:r w:rsidR="00AD5EC7" w:rsidRPr="005511E1">
              <w:rPr>
                <w:rStyle w:val="Hyperlink"/>
                <w:noProof/>
              </w:rPr>
              <w:t>[A.10] Analysis Data Dictionary</w:t>
            </w:r>
            <w:r w:rsidR="00AD5EC7">
              <w:rPr>
                <w:noProof/>
                <w:webHidden/>
              </w:rPr>
              <w:tab/>
            </w:r>
            <w:r w:rsidR="00AD5EC7">
              <w:rPr>
                <w:noProof/>
                <w:webHidden/>
              </w:rPr>
              <w:fldChar w:fldCharType="begin"/>
            </w:r>
            <w:r w:rsidR="00AD5EC7">
              <w:rPr>
                <w:noProof/>
                <w:webHidden/>
              </w:rPr>
              <w:instrText xml:space="preserve"> PAGEREF _Toc448907967 \h </w:instrText>
            </w:r>
            <w:r w:rsidR="00AD5EC7">
              <w:rPr>
                <w:noProof/>
                <w:webHidden/>
              </w:rPr>
            </w:r>
            <w:r w:rsidR="00AD5EC7">
              <w:rPr>
                <w:noProof/>
                <w:webHidden/>
              </w:rPr>
              <w:fldChar w:fldCharType="separate"/>
            </w:r>
            <w:r w:rsidR="00C70359">
              <w:rPr>
                <w:noProof/>
                <w:webHidden/>
              </w:rPr>
              <w:t>25</w:t>
            </w:r>
            <w:r w:rsidR="00AD5EC7">
              <w:rPr>
                <w:noProof/>
                <w:webHidden/>
              </w:rPr>
              <w:fldChar w:fldCharType="end"/>
            </w:r>
          </w:hyperlink>
        </w:p>
        <w:p w14:paraId="444951A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8" w:history="1">
            <w:r w:rsidR="00AD5EC7" w:rsidRPr="005511E1">
              <w:rPr>
                <w:rStyle w:val="Hyperlink"/>
                <w:noProof/>
              </w:rPr>
              <w:t>[A.11] Data Flow Diagrams for the Proposed System</w:t>
            </w:r>
            <w:r w:rsidR="00AD5EC7">
              <w:rPr>
                <w:noProof/>
                <w:webHidden/>
              </w:rPr>
              <w:tab/>
            </w:r>
            <w:r w:rsidR="00AD5EC7">
              <w:rPr>
                <w:noProof/>
                <w:webHidden/>
              </w:rPr>
              <w:fldChar w:fldCharType="begin"/>
            </w:r>
            <w:r w:rsidR="00AD5EC7">
              <w:rPr>
                <w:noProof/>
                <w:webHidden/>
              </w:rPr>
              <w:instrText xml:space="preserve"> PAGEREF _Toc448907968 \h </w:instrText>
            </w:r>
            <w:r w:rsidR="00AD5EC7">
              <w:rPr>
                <w:noProof/>
                <w:webHidden/>
              </w:rPr>
            </w:r>
            <w:r w:rsidR="00AD5EC7">
              <w:rPr>
                <w:noProof/>
                <w:webHidden/>
              </w:rPr>
              <w:fldChar w:fldCharType="separate"/>
            </w:r>
            <w:r w:rsidR="00C70359">
              <w:rPr>
                <w:noProof/>
                <w:webHidden/>
              </w:rPr>
              <w:t>27</w:t>
            </w:r>
            <w:r w:rsidR="00AD5EC7">
              <w:rPr>
                <w:noProof/>
                <w:webHidden/>
              </w:rPr>
              <w:fldChar w:fldCharType="end"/>
            </w:r>
          </w:hyperlink>
        </w:p>
        <w:p w14:paraId="4BCED534"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69" w:history="1">
            <w:r w:rsidR="00AD5EC7" w:rsidRPr="005511E1">
              <w:rPr>
                <w:rStyle w:val="Hyperlink"/>
                <w:noProof/>
              </w:rPr>
              <w:t>[A.12] General Objectives of the Project</w:t>
            </w:r>
            <w:r w:rsidR="00AD5EC7">
              <w:rPr>
                <w:noProof/>
                <w:webHidden/>
              </w:rPr>
              <w:tab/>
            </w:r>
            <w:r w:rsidR="00AD5EC7">
              <w:rPr>
                <w:noProof/>
                <w:webHidden/>
              </w:rPr>
              <w:fldChar w:fldCharType="begin"/>
            </w:r>
            <w:r w:rsidR="00AD5EC7">
              <w:rPr>
                <w:noProof/>
                <w:webHidden/>
              </w:rPr>
              <w:instrText xml:space="preserve"> PAGEREF _Toc448907969 \h </w:instrText>
            </w:r>
            <w:r w:rsidR="00AD5EC7">
              <w:rPr>
                <w:noProof/>
                <w:webHidden/>
              </w:rPr>
            </w:r>
            <w:r w:rsidR="00AD5EC7">
              <w:rPr>
                <w:noProof/>
                <w:webHidden/>
              </w:rPr>
              <w:fldChar w:fldCharType="separate"/>
            </w:r>
            <w:r w:rsidR="00C70359">
              <w:rPr>
                <w:noProof/>
                <w:webHidden/>
              </w:rPr>
              <w:t>29</w:t>
            </w:r>
            <w:r w:rsidR="00AD5EC7">
              <w:rPr>
                <w:noProof/>
                <w:webHidden/>
              </w:rPr>
              <w:fldChar w:fldCharType="end"/>
            </w:r>
          </w:hyperlink>
        </w:p>
        <w:p w14:paraId="58D5FBB0"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0" w:history="1">
            <w:r w:rsidR="00AD5EC7" w:rsidRPr="005511E1">
              <w:rPr>
                <w:rStyle w:val="Hyperlink"/>
                <w:noProof/>
              </w:rPr>
              <w:t>[A.13] Specific Objectives of the Project</w:t>
            </w:r>
            <w:r w:rsidR="00AD5EC7">
              <w:rPr>
                <w:noProof/>
                <w:webHidden/>
              </w:rPr>
              <w:tab/>
            </w:r>
            <w:r w:rsidR="00AD5EC7">
              <w:rPr>
                <w:noProof/>
                <w:webHidden/>
              </w:rPr>
              <w:fldChar w:fldCharType="begin"/>
            </w:r>
            <w:r w:rsidR="00AD5EC7">
              <w:rPr>
                <w:noProof/>
                <w:webHidden/>
              </w:rPr>
              <w:instrText xml:space="preserve"> PAGEREF _Toc448907970 \h </w:instrText>
            </w:r>
            <w:r w:rsidR="00AD5EC7">
              <w:rPr>
                <w:noProof/>
                <w:webHidden/>
              </w:rPr>
            </w:r>
            <w:r w:rsidR="00AD5EC7">
              <w:rPr>
                <w:noProof/>
                <w:webHidden/>
              </w:rPr>
              <w:fldChar w:fldCharType="separate"/>
            </w:r>
            <w:r w:rsidR="00C70359">
              <w:rPr>
                <w:noProof/>
                <w:webHidden/>
              </w:rPr>
              <w:t>29</w:t>
            </w:r>
            <w:r w:rsidR="00AD5EC7">
              <w:rPr>
                <w:noProof/>
                <w:webHidden/>
              </w:rPr>
              <w:fldChar w:fldCharType="end"/>
            </w:r>
          </w:hyperlink>
        </w:p>
        <w:p w14:paraId="242579F0"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1" w:history="1">
            <w:r w:rsidR="00AD5EC7" w:rsidRPr="005511E1">
              <w:rPr>
                <w:rStyle w:val="Hyperlink"/>
                <w:noProof/>
              </w:rPr>
              <w:t>[A.14] Realistic Appraisal of the Feasibility of Potential Solutions</w:t>
            </w:r>
            <w:r w:rsidR="00AD5EC7">
              <w:rPr>
                <w:noProof/>
                <w:webHidden/>
              </w:rPr>
              <w:tab/>
            </w:r>
            <w:r w:rsidR="00AD5EC7">
              <w:rPr>
                <w:noProof/>
                <w:webHidden/>
              </w:rPr>
              <w:fldChar w:fldCharType="begin"/>
            </w:r>
            <w:r w:rsidR="00AD5EC7">
              <w:rPr>
                <w:noProof/>
                <w:webHidden/>
              </w:rPr>
              <w:instrText xml:space="preserve"> PAGEREF _Toc448907971 \h </w:instrText>
            </w:r>
            <w:r w:rsidR="00AD5EC7">
              <w:rPr>
                <w:noProof/>
                <w:webHidden/>
              </w:rPr>
            </w:r>
            <w:r w:rsidR="00AD5EC7">
              <w:rPr>
                <w:noProof/>
                <w:webHidden/>
              </w:rPr>
              <w:fldChar w:fldCharType="separate"/>
            </w:r>
            <w:r w:rsidR="00C70359">
              <w:rPr>
                <w:noProof/>
                <w:webHidden/>
              </w:rPr>
              <w:t>30</w:t>
            </w:r>
            <w:r w:rsidR="00AD5EC7">
              <w:rPr>
                <w:noProof/>
                <w:webHidden/>
              </w:rPr>
              <w:fldChar w:fldCharType="end"/>
            </w:r>
          </w:hyperlink>
        </w:p>
        <w:p w14:paraId="4CC3AE59" w14:textId="77777777" w:rsidR="00AD5EC7" w:rsidRDefault="00350526">
          <w:pPr>
            <w:pStyle w:val="TOC3"/>
            <w:rPr>
              <w:rFonts w:asciiTheme="minorHAnsi" w:eastAsiaTheme="minorEastAsia" w:hAnsiTheme="minorHAnsi" w:cstheme="minorBidi"/>
              <w:i w:val="0"/>
              <w:color w:val="auto"/>
              <w:sz w:val="22"/>
            </w:rPr>
          </w:pPr>
          <w:hyperlink w:anchor="_Toc448907972" w:history="1">
            <w:r w:rsidR="00AD5EC7" w:rsidRPr="005511E1">
              <w:rPr>
                <w:rStyle w:val="Hyperlink"/>
              </w:rPr>
              <w:t>[A.14.1] Realistic Solutions</w:t>
            </w:r>
            <w:r w:rsidR="00AD5EC7">
              <w:rPr>
                <w:webHidden/>
              </w:rPr>
              <w:tab/>
            </w:r>
            <w:r w:rsidR="00AD5EC7">
              <w:rPr>
                <w:webHidden/>
              </w:rPr>
              <w:fldChar w:fldCharType="begin"/>
            </w:r>
            <w:r w:rsidR="00AD5EC7">
              <w:rPr>
                <w:webHidden/>
              </w:rPr>
              <w:instrText xml:space="preserve"> PAGEREF _Toc448907972 \h </w:instrText>
            </w:r>
            <w:r w:rsidR="00AD5EC7">
              <w:rPr>
                <w:webHidden/>
              </w:rPr>
            </w:r>
            <w:r w:rsidR="00AD5EC7">
              <w:rPr>
                <w:webHidden/>
              </w:rPr>
              <w:fldChar w:fldCharType="separate"/>
            </w:r>
            <w:r w:rsidR="00C70359">
              <w:rPr>
                <w:webHidden/>
              </w:rPr>
              <w:t>30</w:t>
            </w:r>
            <w:r w:rsidR="00AD5EC7">
              <w:rPr>
                <w:webHidden/>
              </w:rPr>
              <w:fldChar w:fldCharType="end"/>
            </w:r>
          </w:hyperlink>
        </w:p>
        <w:p w14:paraId="0A047516" w14:textId="77777777" w:rsidR="00AD5EC7" w:rsidRDefault="00350526">
          <w:pPr>
            <w:pStyle w:val="TOC3"/>
            <w:rPr>
              <w:rFonts w:asciiTheme="minorHAnsi" w:eastAsiaTheme="minorEastAsia" w:hAnsiTheme="minorHAnsi" w:cstheme="minorBidi"/>
              <w:i w:val="0"/>
              <w:color w:val="auto"/>
              <w:sz w:val="22"/>
            </w:rPr>
          </w:pPr>
          <w:hyperlink w:anchor="_Toc448907973" w:history="1">
            <w:r w:rsidR="00AD5EC7" w:rsidRPr="005511E1">
              <w:rPr>
                <w:rStyle w:val="Hyperlink"/>
              </w:rPr>
              <w:t>[A.14.2] Justification of Chosen Solution</w:t>
            </w:r>
            <w:r w:rsidR="00AD5EC7">
              <w:rPr>
                <w:webHidden/>
              </w:rPr>
              <w:tab/>
            </w:r>
            <w:r w:rsidR="00AD5EC7">
              <w:rPr>
                <w:webHidden/>
              </w:rPr>
              <w:fldChar w:fldCharType="begin"/>
            </w:r>
            <w:r w:rsidR="00AD5EC7">
              <w:rPr>
                <w:webHidden/>
              </w:rPr>
              <w:instrText xml:space="preserve"> PAGEREF _Toc448907973 \h </w:instrText>
            </w:r>
            <w:r w:rsidR="00AD5EC7">
              <w:rPr>
                <w:webHidden/>
              </w:rPr>
            </w:r>
            <w:r w:rsidR="00AD5EC7">
              <w:rPr>
                <w:webHidden/>
              </w:rPr>
              <w:fldChar w:fldCharType="separate"/>
            </w:r>
            <w:r w:rsidR="00C70359">
              <w:rPr>
                <w:webHidden/>
              </w:rPr>
              <w:t>30</w:t>
            </w:r>
            <w:r w:rsidR="00AD5EC7">
              <w:rPr>
                <w:webHidden/>
              </w:rPr>
              <w:fldChar w:fldCharType="end"/>
            </w:r>
          </w:hyperlink>
        </w:p>
        <w:p w14:paraId="680C7DE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4" w:history="1">
            <w:r w:rsidR="00AD5EC7" w:rsidRPr="005511E1">
              <w:rPr>
                <w:rStyle w:val="Hyperlink"/>
                <w:noProof/>
              </w:rPr>
              <w:t>[A.15] SWOT Analysis</w:t>
            </w:r>
            <w:r w:rsidR="00AD5EC7">
              <w:rPr>
                <w:noProof/>
                <w:webHidden/>
              </w:rPr>
              <w:tab/>
            </w:r>
            <w:r w:rsidR="00AD5EC7">
              <w:rPr>
                <w:noProof/>
                <w:webHidden/>
              </w:rPr>
              <w:fldChar w:fldCharType="begin"/>
            </w:r>
            <w:r w:rsidR="00AD5EC7">
              <w:rPr>
                <w:noProof/>
                <w:webHidden/>
              </w:rPr>
              <w:instrText xml:space="preserve"> PAGEREF _Toc448907974 \h </w:instrText>
            </w:r>
            <w:r w:rsidR="00AD5EC7">
              <w:rPr>
                <w:noProof/>
                <w:webHidden/>
              </w:rPr>
            </w:r>
            <w:r w:rsidR="00AD5EC7">
              <w:rPr>
                <w:noProof/>
                <w:webHidden/>
              </w:rPr>
              <w:fldChar w:fldCharType="separate"/>
            </w:r>
            <w:r w:rsidR="00C70359">
              <w:rPr>
                <w:noProof/>
                <w:webHidden/>
              </w:rPr>
              <w:t>31</w:t>
            </w:r>
            <w:r w:rsidR="00AD5EC7">
              <w:rPr>
                <w:noProof/>
                <w:webHidden/>
              </w:rPr>
              <w:fldChar w:fldCharType="end"/>
            </w:r>
          </w:hyperlink>
        </w:p>
        <w:p w14:paraId="424791AA"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5" w:history="1">
            <w:r w:rsidR="00AD5EC7" w:rsidRPr="005511E1">
              <w:rPr>
                <w:rStyle w:val="Hyperlink"/>
                <w:noProof/>
              </w:rPr>
              <w:t>[A.16] SMART Targets</w:t>
            </w:r>
            <w:r w:rsidR="00AD5EC7">
              <w:rPr>
                <w:noProof/>
                <w:webHidden/>
              </w:rPr>
              <w:tab/>
            </w:r>
            <w:r w:rsidR="00AD5EC7">
              <w:rPr>
                <w:noProof/>
                <w:webHidden/>
              </w:rPr>
              <w:fldChar w:fldCharType="begin"/>
            </w:r>
            <w:r w:rsidR="00AD5EC7">
              <w:rPr>
                <w:noProof/>
                <w:webHidden/>
              </w:rPr>
              <w:instrText xml:space="preserve"> PAGEREF _Toc448907975 \h </w:instrText>
            </w:r>
            <w:r w:rsidR="00AD5EC7">
              <w:rPr>
                <w:noProof/>
                <w:webHidden/>
              </w:rPr>
            </w:r>
            <w:r w:rsidR="00AD5EC7">
              <w:rPr>
                <w:noProof/>
                <w:webHidden/>
              </w:rPr>
              <w:fldChar w:fldCharType="separate"/>
            </w:r>
            <w:r w:rsidR="00C70359">
              <w:rPr>
                <w:noProof/>
                <w:webHidden/>
              </w:rPr>
              <w:t>31</w:t>
            </w:r>
            <w:r w:rsidR="00AD5EC7">
              <w:rPr>
                <w:noProof/>
                <w:webHidden/>
              </w:rPr>
              <w:fldChar w:fldCharType="end"/>
            </w:r>
          </w:hyperlink>
        </w:p>
        <w:p w14:paraId="4EABF2CF"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6" w:history="1">
            <w:r w:rsidR="00AD5EC7" w:rsidRPr="005511E1">
              <w:rPr>
                <w:rStyle w:val="Hyperlink"/>
                <w:noProof/>
              </w:rPr>
              <w:t>[A.17] Comments from the Client</w:t>
            </w:r>
            <w:r w:rsidR="00AD5EC7">
              <w:rPr>
                <w:noProof/>
                <w:webHidden/>
              </w:rPr>
              <w:tab/>
            </w:r>
            <w:r w:rsidR="00AD5EC7">
              <w:rPr>
                <w:noProof/>
                <w:webHidden/>
              </w:rPr>
              <w:fldChar w:fldCharType="begin"/>
            </w:r>
            <w:r w:rsidR="00AD5EC7">
              <w:rPr>
                <w:noProof/>
                <w:webHidden/>
              </w:rPr>
              <w:instrText xml:space="preserve"> PAGEREF _Toc448907976 \h </w:instrText>
            </w:r>
            <w:r w:rsidR="00AD5EC7">
              <w:rPr>
                <w:noProof/>
                <w:webHidden/>
              </w:rPr>
            </w:r>
            <w:r w:rsidR="00AD5EC7">
              <w:rPr>
                <w:noProof/>
                <w:webHidden/>
              </w:rPr>
              <w:fldChar w:fldCharType="separate"/>
            </w:r>
            <w:r w:rsidR="00C70359">
              <w:rPr>
                <w:noProof/>
                <w:webHidden/>
              </w:rPr>
              <w:t>31</w:t>
            </w:r>
            <w:r w:rsidR="00AD5EC7">
              <w:rPr>
                <w:noProof/>
                <w:webHidden/>
              </w:rPr>
              <w:fldChar w:fldCharType="end"/>
            </w:r>
          </w:hyperlink>
        </w:p>
        <w:p w14:paraId="358ED70D"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7977" w:history="1">
            <w:r w:rsidR="00AD5EC7" w:rsidRPr="005511E1">
              <w:rPr>
                <w:rStyle w:val="Hyperlink"/>
                <w:noProof/>
              </w:rPr>
              <w:t>B: Design Section</w:t>
            </w:r>
            <w:r w:rsidR="00AD5EC7">
              <w:rPr>
                <w:noProof/>
                <w:webHidden/>
              </w:rPr>
              <w:tab/>
            </w:r>
            <w:r w:rsidR="00AD5EC7">
              <w:rPr>
                <w:noProof/>
                <w:webHidden/>
              </w:rPr>
              <w:fldChar w:fldCharType="begin"/>
            </w:r>
            <w:r w:rsidR="00AD5EC7">
              <w:rPr>
                <w:noProof/>
                <w:webHidden/>
              </w:rPr>
              <w:instrText xml:space="preserve"> PAGEREF _Toc448907977 \h </w:instrText>
            </w:r>
            <w:r w:rsidR="00AD5EC7">
              <w:rPr>
                <w:noProof/>
                <w:webHidden/>
              </w:rPr>
            </w:r>
            <w:r w:rsidR="00AD5EC7">
              <w:rPr>
                <w:noProof/>
                <w:webHidden/>
              </w:rPr>
              <w:fldChar w:fldCharType="separate"/>
            </w:r>
            <w:r w:rsidR="00C70359">
              <w:rPr>
                <w:noProof/>
                <w:webHidden/>
              </w:rPr>
              <w:t>33</w:t>
            </w:r>
            <w:r w:rsidR="00AD5EC7">
              <w:rPr>
                <w:noProof/>
                <w:webHidden/>
              </w:rPr>
              <w:fldChar w:fldCharType="end"/>
            </w:r>
          </w:hyperlink>
        </w:p>
        <w:p w14:paraId="43DCDE1F"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78" w:history="1">
            <w:r w:rsidR="00AD5EC7" w:rsidRPr="005511E1">
              <w:rPr>
                <w:rStyle w:val="Hyperlink"/>
                <w:noProof/>
              </w:rPr>
              <w:t>[B.1] Overall System Design</w:t>
            </w:r>
            <w:r w:rsidR="00AD5EC7">
              <w:rPr>
                <w:noProof/>
                <w:webHidden/>
              </w:rPr>
              <w:tab/>
            </w:r>
            <w:r w:rsidR="00AD5EC7">
              <w:rPr>
                <w:noProof/>
                <w:webHidden/>
              </w:rPr>
              <w:fldChar w:fldCharType="begin"/>
            </w:r>
            <w:r w:rsidR="00AD5EC7">
              <w:rPr>
                <w:noProof/>
                <w:webHidden/>
              </w:rPr>
              <w:instrText xml:space="preserve"> PAGEREF _Toc448907978 \h </w:instrText>
            </w:r>
            <w:r w:rsidR="00AD5EC7">
              <w:rPr>
                <w:noProof/>
                <w:webHidden/>
              </w:rPr>
            </w:r>
            <w:r w:rsidR="00AD5EC7">
              <w:rPr>
                <w:noProof/>
                <w:webHidden/>
              </w:rPr>
              <w:fldChar w:fldCharType="separate"/>
            </w:r>
            <w:r w:rsidR="00C70359">
              <w:rPr>
                <w:noProof/>
                <w:webHidden/>
              </w:rPr>
              <w:t>33</w:t>
            </w:r>
            <w:r w:rsidR="00AD5EC7">
              <w:rPr>
                <w:noProof/>
                <w:webHidden/>
              </w:rPr>
              <w:fldChar w:fldCharType="end"/>
            </w:r>
          </w:hyperlink>
        </w:p>
        <w:p w14:paraId="0B422148" w14:textId="77777777" w:rsidR="00AD5EC7" w:rsidRDefault="00350526">
          <w:pPr>
            <w:pStyle w:val="TOC3"/>
            <w:rPr>
              <w:rFonts w:asciiTheme="minorHAnsi" w:eastAsiaTheme="minorEastAsia" w:hAnsiTheme="minorHAnsi" w:cstheme="minorBidi"/>
              <w:i w:val="0"/>
              <w:color w:val="auto"/>
              <w:sz w:val="22"/>
            </w:rPr>
          </w:pPr>
          <w:hyperlink w:anchor="_Toc448907979" w:history="1">
            <w:r w:rsidR="00AD5EC7" w:rsidRPr="005511E1">
              <w:rPr>
                <w:rStyle w:val="Hyperlink"/>
              </w:rPr>
              <w:t>[B.1.1] System Outline Charts</w:t>
            </w:r>
            <w:r w:rsidR="00AD5EC7">
              <w:rPr>
                <w:webHidden/>
              </w:rPr>
              <w:tab/>
            </w:r>
            <w:r w:rsidR="00AD5EC7">
              <w:rPr>
                <w:webHidden/>
              </w:rPr>
              <w:fldChar w:fldCharType="begin"/>
            </w:r>
            <w:r w:rsidR="00AD5EC7">
              <w:rPr>
                <w:webHidden/>
              </w:rPr>
              <w:instrText xml:space="preserve"> PAGEREF _Toc448907979 \h </w:instrText>
            </w:r>
            <w:r w:rsidR="00AD5EC7">
              <w:rPr>
                <w:webHidden/>
              </w:rPr>
            </w:r>
            <w:r w:rsidR="00AD5EC7">
              <w:rPr>
                <w:webHidden/>
              </w:rPr>
              <w:fldChar w:fldCharType="separate"/>
            </w:r>
            <w:r w:rsidR="00C70359">
              <w:rPr>
                <w:webHidden/>
              </w:rPr>
              <w:t>33</w:t>
            </w:r>
            <w:r w:rsidR="00AD5EC7">
              <w:rPr>
                <w:webHidden/>
              </w:rPr>
              <w:fldChar w:fldCharType="end"/>
            </w:r>
          </w:hyperlink>
        </w:p>
        <w:p w14:paraId="03038EB8" w14:textId="77777777" w:rsidR="00AD5EC7" w:rsidRDefault="00350526">
          <w:pPr>
            <w:pStyle w:val="TOC3"/>
            <w:rPr>
              <w:rFonts w:asciiTheme="minorHAnsi" w:eastAsiaTheme="minorEastAsia" w:hAnsiTheme="minorHAnsi" w:cstheme="minorBidi"/>
              <w:i w:val="0"/>
              <w:color w:val="auto"/>
              <w:sz w:val="22"/>
            </w:rPr>
          </w:pPr>
          <w:hyperlink w:anchor="_Toc448907980" w:history="1">
            <w:r w:rsidR="00AD5EC7" w:rsidRPr="005511E1">
              <w:rPr>
                <w:rStyle w:val="Hyperlink"/>
              </w:rPr>
              <w:t>[B.1.2] Description of Modular Structure of the System</w:t>
            </w:r>
            <w:r w:rsidR="00AD5EC7">
              <w:rPr>
                <w:webHidden/>
              </w:rPr>
              <w:tab/>
            </w:r>
            <w:r w:rsidR="00AD5EC7">
              <w:rPr>
                <w:webHidden/>
              </w:rPr>
              <w:fldChar w:fldCharType="begin"/>
            </w:r>
            <w:r w:rsidR="00AD5EC7">
              <w:rPr>
                <w:webHidden/>
              </w:rPr>
              <w:instrText xml:space="preserve"> PAGEREF _Toc448907980 \h </w:instrText>
            </w:r>
            <w:r w:rsidR="00AD5EC7">
              <w:rPr>
                <w:webHidden/>
              </w:rPr>
            </w:r>
            <w:r w:rsidR="00AD5EC7">
              <w:rPr>
                <w:webHidden/>
              </w:rPr>
              <w:fldChar w:fldCharType="separate"/>
            </w:r>
            <w:r w:rsidR="00C70359">
              <w:rPr>
                <w:webHidden/>
              </w:rPr>
              <w:t>33</w:t>
            </w:r>
            <w:r w:rsidR="00AD5EC7">
              <w:rPr>
                <w:webHidden/>
              </w:rPr>
              <w:fldChar w:fldCharType="end"/>
            </w:r>
          </w:hyperlink>
        </w:p>
        <w:p w14:paraId="3A86C7D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81" w:history="1">
            <w:r w:rsidR="00AD5EC7" w:rsidRPr="005511E1">
              <w:rPr>
                <w:rStyle w:val="Hyperlink"/>
                <w:noProof/>
              </w:rPr>
              <w:t>[B.2] Validation Required</w:t>
            </w:r>
            <w:r w:rsidR="00AD5EC7">
              <w:rPr>
                <w:noProof/>
                <w:webHidden/>
              </w:rPr>
              <w:tab/>
            </w:r>
            <w:r w:rsidR="00AD5EC7">
              <w:rPr>
                <w:noProof/>
                <w:webHidden/>
              </w:rPr>
              <w:fldChar w:fldCharType="begin"/>
            </w:r>
            <w:r w:rsidR="00AD5EC7">
              <w:rPr>
                <w:noProof/>
                <w:webHidden/>
              </w:rPr>
              <w:instrText xml:space="preserve"> PAGEREF _Toc448907981 \h </w:instrText>
            </w:r>
            <w:r w:rsidR="00AD5EC7">
              <w:rPr>
                <w:noProof/>
                <w:webHidden/>
              </w:rPr>
            </w:r>
            <w:r w:rsidR="00AD5EC7">
              <w:rPr>
                <w:noProof/>
                <w:webHidden/>
              </w:rPr>
              <w:fldChar w:fldCharType="separate"/>
            </w:r>
            <w:r w:rsidR="00C70359">
              <w:rPr>
                <w:noProof/>
                <w:webHidden/>
              </w:rPr>
              <w:t>36</w:t>
            </w:r>
            <w:r w:rsidR="00AD5EC7">
              <w:rPr>
                <w:noProof/>
                <w:webHidden/>
              </w:rPr>
              <w:fldChar w:fldCharType="end"/>
            </w:r>
          </w:hyperlink>
        </w:p>
        <w:p w14:paraId="5FAE4AC5"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82" w:history="1">
            <w:r w:rsidR="00AD5EC7" w:rsidRPr="005511E1">
              <w:rPr>
                <w:rStyle w:val="Hyperlink"/>
                <w:noProof/>
              </w:rPr>
              <w:t>[B.3] Database Design including Normalised Relations with Example Data</w:t>
            </w:r>
            <w:r w:rsidR="00AD5EC7">
              <w:rPr>
                <w:noProof/>
                <w:webHidden/>
              </w:rPr>
              <w:tab/>
            </w:r>
            <w:r w:rsidR="00AD5EC7">
              <w:rPr>
                <w:noProof/>
                <w:webHidden/>
              </w:rPr>
              <w:fldChar w:fldCharType="begin"/>
            </w:r>
            <w:r w:rsidR="00AD5EC7">
              <w:rPr>
                <w:noProof/>
                <w:webHidden/>
              </w:rPr>
              <w:instrText xml:space="preserve"> PAGEREF _Toc448907982 \h </w:instrText>
            </w:r>
            <w:r w:rsidR="00AD5EC7">
              <w:rPr>
                <w:noProof/>
                <w:webHidden/>
              </w:rPr>
            </w:r>
            <w:r w:rsidR="00AD5EC7">
              <w:rPr>
                <w:noProof/>
                <w:webHidden/>
              </w:rPr>
              <w:fldChar w:fldCharType="separate"/>
            </w:r>
            <w:r w:rsidR="00C70359">
              <w:rPr>
                <w:noProof/>
                <w:webHidden/>
              </w:rPr>
              <w:t>36</w:t>
            </w:r>
            <w:r w:rsidR="00AD5EC7">
              <w:rPr>
                <w:noProof/>
                <w:webHidden/>
              </w:rPr>
              <w:fldChar w:fldCharType="end"/>
            </w:r>
          </w:hyperlink>
        </w:p>
        <w:p w14:paraId="3C773E1C" w14:textId="77777777" w:rsidR="00AD5EC7" w:rsidRDefault="00350526">
          <w:pPr>
            <w:pStyle w:val="TOC3"/>
            <w:rPr>
              <w:rFonts w:asciiTheme="minorHAnsi" w:eastAsiaTheme="minorEastAsia" w:hAnsiTheme="minorHAnsi" w:cstheme="minorBidi"/>
              <w:i w:val="0"/>
              <w:color w:val="auto"/>
              <w:sz w:val="22"/>
            </w:rPr>
          </w:pPr>
          <w:hyperlink w:anchor="_Toc448907983" w:history="1">
            <w:r w:rsidR="00AD5EC7" w:rsidRPr="005511E1">
              <w:rPr>
                <w:rStyle w:val="Hyperlink"/>
              </w:rPr>
              <w:t>[B.3.1] UNF (Un-normalised Normal Form)</w:t>
            </w:r>
            <w:r w:rsidR="00AD5EC7">
              <w:rPr>
                <w:webHidden/>
              </w:rPr>
              <w:tab/>
            </w:r>
            <w:r w:rsidR="00AD5EC7">
              <w:rPr>
                <w:webHidden/>
              </w:rPr>
              <w:fldChar w:fldCharType="begin"/>
            </w:r>
            <w:r w:rsidR="00AD5EC7">
              <w:rPr>
                <w:webHidden/>
              </w:rPr>
              <w:instrText xml:space="preserve"> PAGEREF _Toc448907983 \h </w:instrText>
            </w:r>
            <w:r w:rsidR="00AD5EC7">
              <w:rPr>
                <w:webHidden/>
              </w:rPr>
            </w:r>
            <w:r w:rsidR="00AD5EC7">
              <w:rPr>
                <w:webHidden/>
              </w:rPr>
              <w:fldChar w:fldCharType="separate"/>
            </w:r>
            <w:r w:rsidR="00C70359">
              <w:rPr>
                <w:webHidden/>
              </w:rPr>
              <w:t>36</w:t>
            </w:r>
            <w:r w:rsidR="00AD5EC7">
              <w:rPr>
                <w:webHidden/>
              </w:rPr>
              <w:fldChar w:fldCharType="end"/>
            </w:r>
          </w:hyperlink>
        </w:p>
        <w:p w14:paraId="45968A25" w14:textId="77777777" w:rsidR="00AD5EC7" w:rsidRDefault="00350526">
          <w:pPr>
            <w:pStyle w:val="TOC3"/>
            <w:rPr>
              <w:rFonts w:asciiTheme="minorHAnsi" w:eastAsiaTheme="minorEastAsia" w:hAnsiTheme="minorHAnsi" w:cstheme="minorBidi"/>
              <w:i w:val="0"/>
              <w:color w:val="auto"/>
              <w:sz w:val="22"/>
            </w:rPr>
          </w:pPr>
          <w:hyperlink w:anchor="_Toc448907984" w:history="1">
            <w:r w:rsidR="00AD5EC7" w:rsidRPr="005511E1">
              <w:rPr>
                <w:rStyle w:val="Hyperlink"/>
              </w:rPr>
              <w:t>[B.3.2] 1NF (First Normal Form)</w:t>
            </w:r>
            <w:r w:rsidR="00AD5EC7">
              <w:rPr>
                <w:webHidden/>
              </w:rPr>
              <w:tab/>
            </w:r>
            <w:r w:rsidR="00AD5EC7">
              <w:rPr>
                <w:webHidden/>
              </w:rPr>
              <w:fldChar w:fldCharType="begin"/>
            </w:r>
            <w:r w:rsidR="00AD5EC7">
              <w:rPr>
                <w:webHidden/>
              </w:rPr>
              <w:instrText xml:space="preserve"> PAGEREF _Toc448907984 \h </w:instrText>
            </w:r>
            <w:r w:rsidR="00AD5EC7">
              <w:rPr>
                <w:webHidden/>
              </w:rPr>
            </w:r>
            <w:r w:rsidR="00AD5EC7">
              <w:rPr>
                <w:webHidden/>
              </w:rPr>
              <w:fldChar w:fldCharType="separate"/>
            </w:r>
            <w:r w:rsidR="00C70359">
              <w:rPr>
                <w:webHidden/>
              </w:rPr>
              <w:t>39</w:t>
            </w:r>
            <w:r w:rsidR="00AD5EC7">
              <w:rPr>
                <w:webHidden/>
              </w:rPr>
              <w:fldChar w:fldCharType="end"/>
            </w:r>
          </w:hyperlink>
        </w:p>
        <w:p w14:paraId="3B3E7C57" w14:textId="77777777" w:rsidR="00AD5EC7" w:rsidRDefault="00350526">
          <w:pPr>
            <w:pStyle w:val="TOC3"/>
            <w:rPr>
              <w:rFonts w:asciiTheme="minorHAnsi" w:eastAsiaTheme="minorEastAsia" w:hAnsiTheme="minorHAnsi" w:cstheme="minorBidi"/>
              <w:i w:val="0"/>
              <w:color w:val="auto"/>
              <w:sz w:val="22"/>
            </w:rPr>
          </w:pPr>
          <w:hyperlink w:anchor="_Toc448907985" w:history="1">
            <w:r w:rsidR="00AD5EC7" w:rsidRPr="005511E1">
              <w:rPr>
                <w:rStyle w:val="Hyperlink"/>
              </w:rPr>
              <w:t>[B.3.3] 2NF (Second Normal Form)</w:t>
            </w:r>
            <w:r w:rsidR="00AD5EC7">
              <w:rPr>
                <w:webHidden/>
              </w:rPr>
              <w:tab/>
            </w:r>
            <w:r w:rsidR="00AD5EC7">
              <w:rPr>
                <w:webHidden/>
              </w:rPr>
              <w:fldChar w:fldCharType="begin"/>
            </w:r>
            <w:r w:rsidR="00AD5EC7">
              <w:rPr>
                <w:webHidden/>
              </w:rPr>
              <w:instrText xml:space="preserve"> PAGEREF _Toc448907985 \h </w:instrText>
            </w:r>
            <w:r w:rsidR="00AD5EC7">
              <w:rPr>
                <w:webHidden/>
              </w:rPr>
            </w:r>
            <w:r w:rsidR="00AD5EC7">
              <w:rPr>
                <w:webHidden/>
              </w:rPr>
              <w:fldChar w:fldCharType="separate"/>
            </w:r>
            <w:r w:rsidR="00C70359">
              <w:rPr>
                <w:webHidden/>
              </w:rPr>
              <w:t>42</w:t>
            </w:r>
            <w:r w:rsidR="00AD5EC7">
              <w:rPr>
                <w:webHidden/>
              </w:rPr>
              <w:fldChar w:fldCharType="end"/>
            </w:r>
          </w:hyperlink>
        </w:p>
        <w:p w14:paraId="6734F9B5" w14:textId="77777777" w:rsidR="00AD5EC7" w:rsidRDefault="00350526">
          <w:pPr>
            <w:pStyle w:val="TOC3"/>
            <w:rPr>
              <w:rFonts w:asciiTheme="minorHAnsi" w:eastAsiaTheme="minorEastAsia" w:hAnsiTheme="minorHAnsi" w:cstheme="minorBidi"/>
              <w:i w:val="0"/>
              <w:color w:val="auto"/>
              <w:sz w:val="22"/>
            </w:rPr>
          </w:pPr>
          <w:hyperlink w:anchor="_Toc448907986" w:history="1">
            <w:r w:rsidR="00AD5EC7" w:rsidRPr="005511E1">
              <w:rPr>
                <w:rStyle w:val="Hyperlink"/>
              </w:rPr>
              <w:t>[B.3.4] 3NF (Third Normal Form)</w:t>
            </w:r>
            <w:r w:rsidR="00AD5EC7">
              <w:rPr>
                <w:webHidden/>
              </w:rPr>
              <w:tab/>
            </w:r>
            <w:r w:rsidR="00AD5EC7">
              <w:rPr>
                <w:webHidden/>
              </w:rPr>
              <w:fldChar w:fldCharType="begin"/>
            </w:r>
            <w:r w:rsidR="00AD5EC7">
              <w:rPr>
                <w:webHidden/>
              </w:rPr>
              <w:instrText xml:space="preserve"> PAGEREF _Toc448907986 \h </w:instrText>
            </w:r>
            <w:r w:rsidR="00AD5EC7">
              <w:rPr>
                <w:webHidden/>
              </w:rPr>
            </w:r>
            <w:r w:rsidR="00AD5EC7">
              <w:rPr>
                <w:webHidden/>
              </w:rPr>
              <w:fldChar w:fldCharType="separate"/>
            </w:r>
            <w:r w:rsidR="00C70359">
              <w:rPr>
                <w:webHidden/>
              </w:rPr>
              <w:t>45</w:t>
            </w:r>
            <w:r w:rsidR="00AD5EC7">
              <w:rPr>
                <w:webHidden/>
              </w:rPr>
              <w:fldChar w:fldCharType="end"/>
            </w:r>
          </w:hyperlink>
        </w:p>
        <w:p w14:paraId="765C885E" w14:textId="77777777" w:rsidR="00AD5EC7" w:rsidRDefault="00350526">
          <w:pPr>
            <w:pStyle w:val="TOC3"/>
            <w:rPr>
              <w:rFonts w:asciiTheme="minorHAnsi" w:eastAsiaTheme="minorEastAsia" w:hAnsiTheme="minorHAnsi" w:cstheme="minorBidi"/>
              <w:i w:val="0"/>
              <w:color w:val="auto"/>
              <w:sz w:val="22"/>
            </w:rPr>
          </w:pPr>
          <w:hyperlink w:anchor="_Toc448907987" w:history="1">
            <w:r w:rsidR="00AD5EC7" w:rsidRPr="005511E1">
              <w:rPr>
                <w:rStyle w:val="Hyperlink"/>
              </w:rPr>
              <w:t>[B.3.5] BCNF (Boyce-Codd Normal Form)</w:t>
            </w:r>
            <w:r w:rsidR="00AD5EC7">
              <w:rPr>
                <w:webHidden/>
              </w:rPr>
              <w:tab/>
            </w:r>
            <w:r w:rsidR="00AD5EC7">
              <w:rPr>
                <w:webHidden/>
              </w:rPr>
              <w:fldChar w:fldCharType="begin"/>
            </w:r>
            <w:r w:rsidR="00AD5EC7">
              <w:rPr>
                <w:webHidden/>
              </w:rPr>
              <w:instrText xml:space="preserve"> PAGEREF _Toc448907987 \h </w:instrText>
            </w:r>
            <w:r w:rsidR="00AD5EC7">
              <w:rPr>
                <w:webHidden/>
              </w:rPr>
            </w:r>
            <w:r w:rsidR="00AD5EC7">
              <w:rPr>
                <w:webHidden/>
              </w:rPr>
              <w:fldChar w:fldCharType="separate"/>
            </w:r>
            <w:r w:rsidR="00C70359">
              <w:rPr>
                <w:webHidden/>
              </w:rPr>
              <w:t>45</w:t>
            </w:r>
            <w:r w:rsidR="00AD5EC7">
              <w:rPr>
                <w:webHidden/>
              </w:rPr>
              <w:fldChar w:fldCharType="end"/>
            </w:r>
          </w:hyperlink>
        </w:p>
        <w:p w14:paraId="56E86267" w14:textId="77777777" w:rsidR="00AD5EC7" w:rsidRDefault="00350526">
          <w:pPr>
            <w:pStyle w:val="TOC3"/>
            <w:rPr>
              <w:rFonts w:asciiTheme="minorHAnsi" w:eastAsiaTheme="minorEastAsia" w:hAnsiTheme="minorHAnsi" w:cstheme="minorBidi"/>
              <w:i w:val="0"/>
              <w:color w:val="auto"/>
              <w:sz w:val="22"/>
            </w:rPr>
          </w:pPr>
          <w:hyperlink w:anchor="_Toc448907988" w:history="1">
            <w:r w:rsidR="00AD5EC7" w:rsidRPr="005511E1">
              <w:rPr>
                <w:rStyle w:val="Hyperlink"/>
              </w:rPr>
              <w:t>[B.3.6] 4NF (Fourth Normal Form)</w:t>
            </w:r>
            <w:r w:rsidR="00AD5EC7">
              <w:rPr>
                <w:webHidden/>
              </w:rPr>
              <w:tab/>
            </w:r>
            <w:r w:rsidR="00AD5EC7">
              <w:rPr>
                <w:webHidden/>
              </w:rPr>
              <w:fldChar w:fldCharType="begin"/>
            </w:r>
            <w:r w:rsidR="00AD5EC7">
              <w:rPr>
                <w:webHidden/>
              </w:rPr>
              <w:instrText xml:space="preserve"> PAGEREF _Toc448907988 \h </w:instrText>
            </w:r>
            <w:r w:rsidR="00AD5EC7">
              <w:rPr>
                <w:webHidden/>
              </w:rPr>
            </w:r>
            <w:r w:rsidR="00AD5EC7">
              <w:rPr>
                <w:webHidden/>
              </w:rPr>
              <w:fldChar w:fldCharType="separate"/>
            </w:r>
            <w:r w:rsidR="00C70359">
              <w:rPr>
                <w:webHidden/>
              </w:rPr>
              <w:t>45</w:t>
            </w:r>
            <w:r w:rsidR="00AD5EC7">
              <w:rPr>
                <w:webHidden/>
              </w:rPr>
              <w:fldChar w:fldCharType="end"/>
            </w:r>
          </w:hyperlink>
        </w:p>
        <w:p w14:paraId="2C13E4C2"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89" w:history="1">
            <w:r w:rsidR="00AD5EC7" w:rsidRPr="005511E1">
              <w:rPr>
                <w:rStyle w:val="Hyperlink"/>
                <w:noProof/>
              </w:rPr>
              <w:t>[B.4] Definition of Data Requirements, Entity Relationships and Entity Descriptions</w:t>
            </w:r>
            <w:r w:rsidR="00AD5EC7">
              <w:rPr>
                <w:noProof/>
                <w:webHidden/>
              </w:rPr>
              <w:tab/>
            </w:r>
            <w:r w:rsidR="00AD5EC7">
              <w:rPr>
                <w:noProof/>
                <w:webHidden/>
              </w:rPr>
              <w:fldChar w:fldCharType="begin"/>
            </w:r>
            <w:r w:rsidR="00AD5EC7">
              <w:rPr>
                <w:noProof/>
                <w:webHidden/>
              </w:rPr>
              <w:instrText xml:space="preserve"> PAGEREF _Toc448907989 \h </w:instrText>
            </w:r>
            <w:r w:rsidR="00AD5EC7">
              <w:rPr>
                <w:noProof/>
                <w:webHidden/>
              </w:rPr>
            </w:r>
            <w:r w:rsidR="00AD5EC7">
              <w:rPr>
                <w:noProof/>
                <w:webHidden/>
              </w:rPr>
              <w:fldChar w:fldCharType="separate"/>
            </w:r>
            <w:r w:rsidR="00C70359">
              <w:rPr>
                <w:noProof/>
                <w:webHidden/>
              </w:rPr>
              <w:t>45</w:t>
            </w:r>
            <w:r w:rsidR="00AD5EC7">
              <w:rPr>
                <w:noProof/>
                <w:webHidden/>
              </w:rPr>
              <w:fldChar w:fldCharType="end"/>
            </w:r>
          </w:hyperlink>
        </w:p>
        <w:p w14:paraId="123BAA11"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0" w:history="1">
            <w:r w:rsidR="00AD5EC7" w:rsidRPr="005511E1">
              <w:rPr>
                <w:rStyle w:val="Hyperlink"/>
                <w:noProof/>
              </w:rPr>
              <w:t>[B.5] Description of Record Structure</w:t>
            </w:r>
            <w:r w:rsidR="00AD5EC7">
              <w:rPr>
                <w:noProof/>
                <w:webHidden/>
              </w:rPr>
              <w:tab/>
            </w:r>
            <w:r w:rsidR="00AD5EC7">
              <w:rPr>
                <w:noProof/>
                <w:webHidden/>
              </w:rPr>
              <w:fldChar w:fldCharType="begin"/>
            </w:r>
            <w:r w:rsidR="00AD5EC7">
              <w:rPr>
                <w:noProof/>
                <w:webHidden/>
              </w:rPr>
              <w:instrText xml:space="preserve"> PAGEREF _Toc448907990 \h </w:instrText>
            </w:r>
            <w:r w:rsidR="00AD5EC7">
              <w:rPr>
                <w:noProof/>
                <w:webHidden/>
              </w:rPr>
            </w:r>
            <w:r w:rsidR="00AD5EC7">
              <w:rPr>
                <w:noProof/>
                <w:webHidden/>
              </w:rPr>
              <w:fldChar w:fldCharType="separate"/>
            </w:r>
            <w:r w:rsidR="00C70359">
              <w:rPr>
                <w:noProof/>
                <w:webHidden/>
              </w:rPr>
              <w:t>48</w:t>
            </w:r>
            <w:r w:rsidR="00AD5EC7">
              <w:rPr>
                <w:noProof/>
                <w:webHidden/>
              </w:rPr>
              <w:fldChar w:fldCharType="end"/>
            </w:r>
          </w:hyperlink>
        </w:p>
        <w:p w14:paraId="15F7FB83"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1" w:history="1">
            <w:r w:rsidR="00AD5EC7" w:rsidRPr="005511E1">
              <w:rPr>
                <w:rStyle w:val="Hyperlink"/>
                <w:noProof/>
              </w:rPr>
              <w:t>[B.6] The ‘openDB’ Class</w:t>
            </w:r>
            <w:r w:rsidR="00AD5EC7">
              <w:rPr>
                <w:noProof/>
                <w:webHidden/>
              </w:rPr>
              <w:tab/>
            </w:r>
            <w:r w:rsidR="00AD5EC7">
              <w:rPr>
                <w:noProof/>
                <w:webHidden/>
              </w:rPr>
              <w:fldChar w:fldCharType="begin"/>
            </w:r>
            <w:r w:rsidR="00AD5EC7">
              <w:rPr>
                <w:noProof/>
                <w:webHidden/>
              </w:rPr>
              <w:instrText xml:space="preserve"> PAGEREF _Toc448907991 \h </w:instrText>
            </w:r>
            <w:r w:rsidR="00AD5EC7">
              <w:rPr>
                <w:noProof/>
                <w:webHidden/>
              </w:rPr>
            </w:r>
            <w:r w:rsidR="00AD5EC7">
              <w:rPr>
                <w:noProof/>
                <w:webHidden/>
              </w:rPr>
              <w:fldChar w:fldCharType="separate"/>
            </w:r>
            <w:r w:rsidR="00C70359">
              <w:rPr>
                <w:noProof/>
                <w:webHidden/>
              </w:rPr>
              <w:t>51</w:t>
            </w:r>
            <w:r w:rsidR="00AD5EC7">
              <w:rPr>
                <w:noProof/>
                <w:webHidden/>
              </w:rPr>
              <w:fldChar w:fldCharType="end"/>
            </w:r>
          </w:hyperlink>
        </w:p>
        <w:p w14:paraId="65787FF1"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2" w:history="1">
            <w:r w:rsidR="00AD5EC7" w:rsidRPr="005511E1">
              <w:rPr>
                <w:rStyle w:val="Hyperlink"/>
                <w:noProof/>
              </w:rPr>
              <w:t>[B.7] Main Algorithm from the viewAllEvents.php page</w:t>
            </w:r>
            <w:r w:rsidR="00AD5EC7">
              <w:rPr>
                <w:noProof/>
                <w:webHidden/>
              </w:rPr>
              <w:tab/>
            </w:r>
            <w:r w:rsidR="00AD5EC7">
              <w:rPr>
                <w:noProof/>
                <w:webHidden/>
              </w:rPr>
              <w:fldChar w:fldCharType="begin"/>
            </w:r>
            <w:r w:rsidR="00AD5EC7">
              <w:rPr>
                <w:noProof/>
                <w:webHidden/>
              </w:rPr>
              <w:instrText xml:space="preserve"> PAGEREF _Toc448907992 \h </w:instrText>
            </w:r>
            <w:r w:rsidR="00AD5EC7">
              <w:rPr>
                <w:noProof/>
                <w:webHidden/>
              </w:rPr>
            </w:r>
            <w:r w:rsidR="00AD5EC7">
              <w:rPr>
                <w:noProof/>
                <w:webHidden/>
              </w:rPr>
              <w:fldChar w:fldCharType="separate"/>
            </w:r>
            <w:r w:rsidR="00C70359">
              <w:rPr>
                <w:noProof/>
                <w:webHidden/>
              </w:rPr>
              <w:t>52</w:t>
            </w:r>
            <w:r w:rsidR="00AD5EC7">
              <w:rPr>
                <w:noProof/>
                <w:webHidden/>
              </w:rPr>
              <w:fldChar w:fldCharType="end"/>
            </w:r>
          </w:hyperlink>
        </w:p>
        <w:p w14:paraId="5AD138F6"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3" w:history="1">
            <w:r w:rsidR="00AD5EC7" w:rsidRPr="005511E1">
              <w:rPr>
                <w:rStyle w:val="Hyperlink"/>
                <w:noProof/>
              </w:rPr>
              <w:t>[B.8] Main Algorithm from the addEventImport.php Page</w:t>
            </w:r>
            <w:r w:rsidR="00AD5EC7">
              <w:rPr>
                <w:noProof/>
                <w:webHidden/>
              </w:rPr>
              <w:tab/>
            </w:r>
            <w:r w:rsidR="00AD5EC7">
              <w:rPr>
                <w:noProof/>
                <w:webHidden/>
              </w:rPr>
              <w:fldChar w:fldCharType="begin"/>
            </w:r>
            <w:r w:rsidR="00AD5EC7">
              <w:rPr>
                <w:noProof/>
                <w:webHidden/>
              </w:rPr>
              <w:instrText xml:space="preserve"> PAGEREF _Toc448907993 \h </w:instrText>
            </w:r>
            <w:r w:rsidR="00AD5EC7">
              <w:rPr>
                <w:noProof/>
                <w:webHidden/>
              </w:rPr>
            </w:r>
            <w:r w:rsidR="00AD5EC7">
              <w:rPr>
                <w:noProof/>
                <w:webHidden/>
              </w:rPr>
              <w:fldChar w:fldCharType="separate"/>
            </w:r>
            <w:r w:rsidR="00C70359">
              <w:rPr>
                <w:noProof/>
                <w:webHidden/>
              </w:rPr>
              <w:t>52</w:t>
            </w:r>
            <w:r w:rsidR="00AD5EC7">
              <w:rPr>
                <w:noProof/>
                <w:webHidden/>
              </w:rPr>
              <w:fldChar w:fldCharType="end"/>
            </w:r>
          </w:hyperlink>
        </w:p>
        <w:p w14:paraId="27830B3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4" w:history="1">
            <w:r w:rsidR="00AD5EC7" w:rsidRPr="005511E1">
              <w:rPr>
                <w:rStyle w:val="Hyperlink"/>
                <w:noProof/>
              </w:rPr>
              <w:t>[B.9] Sample of Planned SQL Queries</w:t>
            </w:r>
            <w:r w:rsidR="00AD5EC7">
              <w:rPr>
                <w:noProof/>
                <w:webHidden/>
              </w:rPr>
              <w:tab/>
            </w:r>
            <w:r w:rsidR="00AD5EC7">
              <w:rPr>
                <w:noProof/>
                <w:webHidden/>
              </w:rPr>
              <w:fldChar w:fldCharType="begin"/>
            </w:r>
            <w:r w:rsidR="00AD5EC7">
              <w:rPr>
                <w:noProof/>
                <w:webHidden/>
              </w:rPr>
              <w:instrText xml:space="preserve"> PAGEREF _Toc448907994 \h </w:instrText>
            </w:r>
            <w:r w:rsidR="00AD5EC7">
              <w:rPr>
                <w:noProof/>
                <w:webHidden/>
              </w:rPr>
            </w:r>
            <w:r w:rsidR="00AD5EC7">
              <w:rPr>
                <w:noProof/>
                <w:webHidden/>
              </w:rPr>
              <w:fldChar w:fldCharType="separate"/>
            </w:r>
            <w:r w:rsidR="00C70359">
              <w:rPr>
                <w:noProof/>
                <w:webHidden/>
              </w:rPr>
              <w:t>53</w:t>
            </w:r>
            <w:r w:rsidR="00AD5EC7">
              <w:rPr>
                <w:noProof/>
                <w:webHidden/>
              </w:rPr>
              <w:fldChar w:fldCharType="end"/>
            </w:r>
          </w:hyperlink>
        </w:p>
        <w:p w14:paraId="6952DCC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5" w:history="1">
            <w:r w:rsidR="00AD5EC7" w:rsidRPr="005511E1">
              <w:rPr>
                <w:rStyle w:val="Hyperlink"/>
                <w:noProof/>
              </w:rPr>
              <w:t>[B.10] Identification of Storage Media</w:t>
            </w:r>
            <w:r w:rsidR="00AD5EC7">
              <w:rPr>
                <w:noProof/>
                <w:webHidden/>
              </w:rPr>
              <w:tab/>
            </w:r>
            <w:r w:rsidR="00AD5EC7">
              <w:rPr>
                <w:noProof/>
                <w:webHidden/>
              </w:rPr>
              <w:fldChar w:fldCharType="begin"/>
            </w:r>
            <w:r w:rsidR="00AD5EC7">
              <w:rPr>
                <w:noProof/>
                <w:webHidden/>
              </w:rPr>
              <w:instrText xml:space="preserve"> PAGEREF _Toc448907995 \h </w:instrText>
            </w:r>
            <w:r w:rsidR="00AD5EC7">
              <w:rPr>
                <w:noProof/>
                <w:webHidden/>
              </w:rPr>
            </w:r>
            <w:r w:rsidR="00AD5EC7">
              <w:rPr>
                <w:noProof/>
                <w:webHidden/>
              </w:rPr>
              <w:fldChar w:fldCharType="separate"/>
            </w:r>
            <w:r w:rsidR="00C70359">
              <w:rPr>
                <w:noProof/>
                <w:webHidden/>
              </w:rPr>
              <w:t>54</w:t>
            </w:r>
            <w:r w:rsidR="00AD5EC7">
              <w:rPr>
                <w:noProof/>
                <w:webHidden/>
              </w:rPr>
              <w:fldChar w:fldCharType="end"/>
            </w:r>
          </w:hyperlink>
        </w:p>
        <w:p w14:paraId="2AECB249"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6" w:history="1">
            <w:r w:rsidR="00AD5EC7" w:rsidRPr="005511E1">
              <w:rPr>
                <w:rStyle w:val="Hyperlink"/>
                <w:noProof/>
              </w:rPr>
              <w:t>[B.11] Identification of Suitable Algorithms for Data Transformation in Pseudo-Code</w:t>
            </w:r>
            <w:r w:rsidR="00AD5EC7">
              <w:rPr>
                <w:noProof/>
                <w:webHidden/>
              </w:rPr>
              <w:tab/>
            </w:r>
            <w:r w:rsidR="00AD5EC7">
              <w:rPr>
                <w:noProof/>
                <w:webHidden/>
              </w:rPr>
              <w:fldChar w:fldCharType="begin"/>
            </w:r>
            <w:r w:rsidR="00AD5EC7">
              <w:rPr>
                <w:noProof/>
                <w:webHidden/>
              </w:rPr>
              <w:instrText xml:space="preserve"> PAGEREF _Toc448907996 \h </w:instrText>
            </w:r>
            <w:r w:rsidR="00AD5EC7">
              <w:rPr>
                <w:noProof/>
                <w:webHidden/>
              </w:rPr>
            </w:r>
            <w:r w:rsidR="00AD5EC7">
              <w:rPr>
                <w:noProof/>
                <w:webHidden/>
              </w:rPr>
              <w:fldChar w:fldCharType="separate"/>
            </w:r>
            <w:r w:rsidR="00C70359">
              <w:rPr>
                <w:noProof/>
                <w:webHidden/>
              </w:rPr>
              <w:t>57</w:t>
            </w:r>
            <w:r w:rsidR="00AD5EC7">
              <w:rPr>
                <w:noProof/>
                <w:webHidden/>
              </w:rPr>
              <w:fldChar w:fldCharType="end"/>
            </w:r>
          </w:hyperlink>
        </w:p>
        <w:p w14:paraId="558054E3"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7" w:history="1">
            <w:r w:rsidR="00AD5EC7" w:rsidRPr="005511E1">
              <w:rPr>
                <w:rStyle w:val="Hyperlink"/>
                <w:noProof/>
              </w:rPr>
              <w:t>[B.12] Human-Computer Interface (HCI) Design Rationale</w:t>
            </w:r>
            <w:r w:rsidR="00AD5EC7">
              <w:rPr>
                <w:noProof/>
                <w:webHidden/>
              </w:rPr>
              <w:tab/>
            </w:r>
            <w:r w:rsidR="00AD5EC7">
              <w:rPr>
                <w:noProof/>
                <w:webHidden/>
              </w:rPr>
              <w:fldChar w:fldCharType="begin"/>
            </w:r>
            <w:r w:rsidR="00AD5EC7">
              <w:rPr>
                <w:noProof/>
                <w:webHidden/>
              </w:rPr>
              <w:instrText xml:space="preserve"> PAGEREF _Toc448907997 \h </w:instrText>
            </w:r>
            <w:r w:rsidR="00AD5EC7">
              <w:rPr>
                <w:noProof/>
                <w:webHidden/>
              </w:rPr>
            </w:r>
            <w:r w:rsidR="00AD5EC7">
              <w:rPr>
                <w:noProof/>
                <w:webHidden/>
              </w:rPr>
              <w:fldChar w:fldCharType="separate"/>
            </w:r>
            <w:r w:rsidR="00C70359">
              <w:rPr>
                <w:noProof/>
                <w:webHidden/>
              </w:rPr>
              <w:t>57</w:t>
            </w:r>
            <w:r w:rsidR="00AD5EC7">
              <w:rPr>
                <w:noProof/>
                <w:webHidden/>
              </w:rPr>
              <w:fldChar w:fldCharType="end"/>
            </w:r>
          </w:hyperlink>
        </w:p>
        <w:p w14:paraId="37457569"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8" w:history="1">
            <w:r w:rsidR="00AD5EC7" w:rsidRPr="005511E1">
              <w:rPr>
                <w:rStyle w:val="Hyperlink"/>
                <w:noProof/>
              </w:rPr>
              <w:t>[B.13] User Interface (UI) Sample of Planned Data Capture and Entry Designs</w:t>
            </w:r>
            <w:r w:rsidR="00AD5EC7">
              <w:rPr>
                <w:noProof/>
                <w:webHidden/>
              </w:rPr>
              <w:tab/>
            </w:r>
            <w:r w:rsidR="00AD5EC7">
              <w:rPr>
                <w:noProof/>
                <w:webHidden/>
              </w:rPr>
              <w:fldChar w:fldCharType="begin"/>
            </w:r>
            <w:r w:rsidR="00AD5EC7">
              <w:rPr>
                <w:noProof/>
                <w:webHidden/>
              </w:rPr>
              <w:instrText xml:space="preserve"> PAGEREF _Toc448907998 \h </w:instrText>
            </w:r>
            <w:r w:rsidR="00AD5EC7">
              <w:rPr>
                <w:noProof/>
                <w:webHidden/>
              </w:rPr>
            </w:r>
            <w:r w:rsidR="00AD5EC7">
              <w:rPr>
                <w:noProof/>
                <w:webHidden/>
              </w:rPr>
              <w:fldChar w:fldCharType="separate"/>
            </w:r>
            <w:r w:rsidR="00C70359">
              <w:rPr>
                <w:noProof/>
                <w:webHidden/>
              </w:rPr>
              <w:t>59</w:t>
            </w:r>
            <w:r w:rsidR="00AD5EC7">
              <w:rPr>
                <w:noProof/>
                <w:webHidden/>
              </w:rPr>
              <w:fldChar w:fldCharType="end"/>
            </w:r>
          </w:hyperlink>
        </w:p>
        <w:p w14:paraId="7EB61B0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7999" w:history="1">
            <w:r w:rsidR="00AD5EC7" w:rsidRPr="005511E1">
              <w:rPr>
                <w:rStyle w:val="Hyperlink"/>
                <w:noProof/>
              </w:rPr>
              <w:t>[B.14] UI Sample of Planned Valid Output Designs</w:t>
            </w:r>
            <w:r w:rsidR="00AD5EC7">
              <w:rPr>
                <w:noProof/>
                <w:webHidden/>
              </w:rPr>
              <w:tab/>
            </w:r>
            <w:r w:rsidR="00AD5EC7">
              <w:rPr>
                <w:noProof/>
                <w:webHidden/>
              </w:rPr>
              <w:fldChar w:fldCharType="begin"/>
            </w:r>
            <w:r w:rsidR="00AD5EC7">
              <w:rPr>
                <w:noProof/>
                <w:webHidden/>
              </w:rPr>
              <w:instrText xml:space="preserve"> PAGEREF _Toc448907999 \h </w:instrText>
            </w:r>
            <w:r w:rsidR="00AD5EC7">
              <w:rPr>
                <w:noProof/>
                <w:webHidden/>
              </w:rPr>
            </w:r>
            <w:r w:rsidR="00AD5EC7">
              <w:rPr>
                <w:noProof/>
                <w:webHidden/>
              </w:rPr>
              <w:fldChar w:fldCharType="separate"/>
            </w:r>
            <w:r w:rsidR="00C70359">
              <w:rPr>
                <w:noProof/>
                <w:webHidden/>
              </w:rPr>
              <w:t>60</w:t>
            </w:r>
            <w:r w:rsidR="00AD5EC7">
              <w:rPr>
                <w:noProof/>
                <w:webHidden/>
              </w:rPr>
              <w:fldChar w:fldCharType="end"/>
            </w:r>
          </w:hyperlink>
        </w:p>
        <w:p w14:paraId="2B37CC3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0" w:history="1">
            <w:r w:rsidR="00AD5EC7" w:rsidRPr="005511E1">
              <w:rPr>
                <w:rStyle w:val="Hyperlink"/>
                <w:noProof/>
              </w:rPr>
              <w:t>[B.15] Description of Measures Planned for Security and Integrity of Data</w:t>
            </w:r>
            <w:r w:rsidR="00AD5EC7">
              <w:rPr>
                <w:noProof/>
                <w:webHidden/>
              </w:rPr>
              <w:tab/>
            </w:r>
            <w:r w:rsidR="00AD5EC7">
              <w:rPr>
                <w:noProof/>
                <w:webHidden/>
              </w:rPr>
              <w:fldChar w:fldCharType="begin"/>
            </w:r>
            <w:r w:rsidR="00AD5EC7">
              <w:rPr>
                <w:noProof/>
                <w:webHidden/>
              </w:rPr>
              <w:instrText xml:space="preserve"> PAGEREF _Toc448908000 \h </w:instrText>
            </w:r>
            <w:r w:rsidR="00AD5EC7">
              <w:rPr>
                <w:noProof/>
                <w:webHidden/>
              </w:rPr>
            </w:r>
            <w:r w:rsidR="00AD5EC7">
              <w:rPr>
                <w:noProof/>
                <w:webHidden/>
              </w:rPr>
              <w:fldChar w:fldCharType="separate"/>
            </w:r>
            <w:r w:rsidR="00C70359">
              <w:rPr>
                <w:noProof/>
                <w:webHidden/>
              </w:rPr>
              <w:t>61</w:t>
            </w:r>
            <w:r w:rsidR="00AD5EC7">
              <w:rPr>
                <w:noProof/>
                <w:webHidden/>
              </w:rPr>
              <w:fldChar w:fldCharType="end"/>
            </w:r>
          </w:hyperlink>
        </w:p>
        <w:p w14:paraId="16A2FAD5"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1" w:history="1">
            <w:r w:rsidR="00AD5EC7" w:rsidRPr="005511E1">
              <w:rPr>
                <w:rStyle w:val="Hyperlink"/>
                <w:noProof/>
              </w:rPr>
              <w:t>[B.16] Description of Measures Planned for System Security</w:t>
            </w:r>
            <w:r w:rsidR="00AD5EC7">
              <w:rPr>
                <w:noProof/>
                <w:webHidden/>
              </w:rPr>
              <w:tab/>
            </w:r>
            <w:r w:rsidR="00AD5EC7">
              <w:rPr>
                <w:noProof/>
                <w:webHidden/>
              </w:rPr>
              <w:fldChar w:fldCharType="begin"/>
            </w:r>
            <w:r w:rsidR="00AD5EC7">
              <w:rPr>
                <w:noProof/>
                <w:webHidden/>
              </w:rPr>
              <w:instrText xml:space="preserve"> PAGEREF _Toc448908001 \h </w:instrText>
            </w:r>
            <w:r w:rsidR="00AD5EC7">
              <w:rPr>
                <w:noProof/>
                <w:webHidden/>
              </w:rPr>
            </w:r>
            <w:r w:rsidR="00AD5EC7">
              <w:rPr>
                <w:noProof/>
                <w:webHidden/>
              </w:rPr>
              <w:fldChar w:fldCharType="separate"/>
            </w:r>
            <w:r w:rsidR="00C70359">
              <w:rPr>
                <w:noProof/>
                <w:webHidden/>
              </w:rPr>
              <w:t>61</w:t>
            </w:r>
            <w:r w:rsidR="00AD5EC7">
              <w:rPr>
                <w:noProof/>
                <w:webHidden/>
              </w:rPr>
              <w:fldChar w:fldCharType="end"/>
            </w:r>
          </w:hyperlink>
        </w:p>
        <w:p w14:paraId="057D797A" w14:textId="77777777" w:rsidR="00AD5EC7" w:rsidRDefault="00350526">
          <w:pPr>
            <w:pStyle w:val="TOC3"/>
            <w:rPr>
              <w:rFonts w:asciiTheme="minorHAnsi" w:eastAsiaTheme="minorEastAsia" w:hAnsiTheme="minorHAnsi" w:cstheme="minorBidi"/>
              <w:i w:val="0"/>
              <w:color w:val="auto"/>
              <w:sz w:val="22"/>
            </w:rPr>
          </w:pPr>
          <w:hyperlink w:anchor="_Toc448908002" w:history="1">
            <w:r w:rsidR="00AD5EC7" w:rsidRPr="005511E1">
              <w:rPr>
                <w:rStyle w:val="Hyperlink"/>
              </w:rPr>
              <w:t>[B.16.1] MD-5</w:t>
            </w:r>
            <w:r w:rsidR="00AD5EC7" w:rsidRPr="005511E1">
              <w:rPr>
                <w:rStyle w:val="Hyperlink"/>
                <w:vertAlign w:val="superscript"/>
              </w:rPr>
              <w:t>[http://security.blogoverflow.com/2013/09/about-secure-password-hashing/]</w:t>
            </w:r>
            <w:r w:rsidR="00AD5EC7">
              <w:rPr>
                <w:webHidden/>
              </w:rPr>
              <w:tab/>
            </w:r>
            <w:r w:rsidR="00AD5EC7">
              <w:rPr>
                <w:webHidden/>
              </w:rPr>
              <w:fldChar w:fldCharType="begin"/>
            </w:r>
            <w:r w:rsidR="00AD5EC7">
              <w:rPr>
                <w:webHidden/>
              </w:rPr>
              <w:instrText xml:space="preserve"> PAGEREF _Toc448908002 \h </w:instrText>
            </w:r>
            <w:r w:rsidR="00AD5EC7">
              <w:rPr>
                <w:webHidden/>
              </w:rPr>
            </w:r>
            <w:r w:rsidR="00AD5EC7">
              <w:rPr>
                <w:webHidden/>
              </w:rPr>
              <w:fldChar w:fldCharType="separate"/>
            </w:r>
            <w:r w:rsidR="00C70359">
              <w:rPr>
                <w:webHidden/>
              </w:rPr>
              <w:t>61</w:t>
            </w:r>
            <w:r w:rsidR="00AD5EC7">
              <w:rPr>
                <w:webHidden/>
              </w:rPr>
              <w:fldChar w:fldCharType="end"/>
            </w:r>
          </w:hyperlink>
        </w:p>
        <w:p w14:paraId="39A9E45C" w14:textId="77777777" w:rsidR="00AD5EC7" w:rsidRDefault="00350526">
          <w:pPr>
            <w:pStyle w:val="TOC3"/>
            <w:rPr>
              <w:rFonts w:asciiTheme="minorHAnsi" w:eastAsiaTheme="minorEastAsia" w:hAnsiTheme="minorHAnsi" w:cstheme="minorBidi"/>
              <w:i w:val="0"/>
              <w:color w:val="auto"/>
              <w:sz w:val="22"/>
            </w:rPr>
          </w:pPr>
          <w:hyperlink w:anchor="_Toc448908003" w:history="1">
            <w:r w:rsidR="00AD5EC7" w:rsidRPr="005511E1">
              <w:rPr>
                <w:rStyle w:val="Hyperlink"/>
              </w:rPr>
              <w:t>[B.16.2] Salting and Hashing</w:t>
            </w:r>
            <w:r w:rsidR="00AD5EC7">
              <w:rPr>
                <w:webHidden/>
              </w:rPr>
              <w:tab/>
            </w:r>
            <w:r w:rsidR="00AD5EC7">
              <w:rPr>
                <w:webHidden/>
              </w:rPr>
              <w:fldChar w:fldCharType="begin"/>
            </w:r>
            <w:r w:rsidR="00AD5EC7">
              <w:rPr>
                <w:webHidden/>
              </w:rPr>
              <w:instrText xml:space="preserve"> PAGEREF _Toc448908003 \h </w:instrText>
            </w:r>
            <w:r w:rsidR="00AD5EC7">
              <w:rPr>
                <w:webHidden/>
              </w:rPr>
            </w:r>
            <w:r w:rsidR="00AD5EC7">
              <w:rPr>
                <w:webHidden/>
              </w:rPr>
              <w:fldChar w:fldCharType="separate"/>
            </w:r>
            <w:r w:rsidR="00C70359">
              <w:rPr>
                <w:webHidden/>
              </w:rPr>
              <w:t>61</w:t>
            </w:r>
            <w:r w:rsidR="00AD5EC7">
              <w:rPr>
                <w:webHidden/>
              </w:rPr>
              <w:fldChar w:fldCharType="end"/>
            </w:r>
          </w:hyperlink>
        </w:p>
        <w:p w14:paraId="45AA6940"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4" w:history="1">
            <w:r w:rsidR="00AD5EC7" w:rsidRPr="005511E1">
              <w:rPr>
                <w:rStyle w:val="Hyperlink"/>
                <w:noProof/>
              </w:rPr>
              <w:t>[B.17] Description of Login System</w:t>
            </w:r>
            <w:r w:rsidR="00AD5EC7">
              <w:rPr>
                <w:noProof/>
                <w:webHidden/>
              </w:rPr>
              <w:tab/>
            </w:r>
            <w:r w:rsidR="00AD5EC7">
              <w:rPr>
                <w:noProof/>
                <w:webHidden/>
              </w:rPr>
              <w:fldChar w:fldCharType="begin"/>
            </w:r>
            <w:r w:rsidR="00AD5EC7">
              <w:rPr>
                <w:noProof/>
                <w:webHidden/>
              </w:rPr>
              <w:instrText xml:space="preserve"> PAGEREF _Toc448908004 \h </w:instrText>
            </w:r>
            <w:r w:rsidR="00AD5EC7">
              <w:rPr>
                <w:noProof/>
                <w:webHidden/>
              </w:rPr>
            </w:r>
            <w:r w:rsidR="00AD5EC7">
              <w:rPr>
                <w:noProof/>
                <w:webHidden/>
              </w:rPr>
              <w:fldChar w:fldCharType="separate"/>
            </w:r>
            <w:r w:rsidR="00C70359">
              <w:rPr>
                <w:noProof/>
                <w:webHidden/>
              </w:rPr>
              <w:t>62</w:t>
            </w:r>
            <w:r w:rsidR="00AD5EC7">
              <w:rPr>
                <w:noProof/>
                <w:webHidden/>
              </w:rPr>
              <w:fldChar w:fldCharType="end"/>
            </w:r>
          </w:hyperlink>
        </w:p>
        <w:p w14:paraId="35948F32"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5" w:history="1">
            <w:r w:rsidR="00AD5EC7" w:rsidRPr="005511E1">
              <w:rPr>
                <w:rStyle w:val="Hyperlink"/>
                <w:noProof/>
              </w:rPr>
              <w:t>[B.18] Description of Viewing Events</w:t>
            </w:r>
            <w:r w:rsidR="00AD5EC7">
              <w:rPr>
                <w:noProof/>
                <w:webHidden/>
              </w:rPr>
              <w:tab/>
            </w:r>
            <w:r w:rsidR="00AD5EC7">
              <w:rPr>
                <w:noProof/>
                <w:webHidden/>
              </w:rPr>
              <w:fldChar w:fldCharType="begin"/>
            </w:r>
            <w:r w:rsidR="00AD5EC7">
              <w:rPr>
                <w:noProof/>
                <w:webHidden/>
              </w:rPr>
              <w:instrText xml:space="preserve"> PAGEREF _Toc448908005 \h </w:instrText>
            </w:r>
            <w:r w:rsidR="00AD5EC7">
              <w:rPr>
                <w:noProof/>
                <w:webHidden/>
              </w:rPr>
            </w:r>
            <w:r w:rsidR="00AD5EC7">
              <w:rPr>
                <w:noProof/>
                <w:webHidden/>
              </w:rPr>
              <w:fldChar w:fldCharType="separate"/>
            </w:r>
            <w:r w:rsidR="00C70359">
              <w:rPr>
                <w:noProof/>
                <w:webHidden/>
              </w:rPr>
              <w:t>62</w:t>
            </w:r>
            <w:r w:rsidR="00AD5EC7">
              <w:rPr>
                <w:noProof/>
                <w:webHidden/>
              </w:rPr>
              <w:fldChar w:fldCharType="end"/>
            </w:r>
          </w:hyperlink>
        </w:p>
        <w:p w14:paraId="1F464DE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6" w:history="1">
            <w:r w:rsidR="00AD5EC7" w:rsidRPr="005511E1">
              <w:rPr>
                <w:rStyle w:val="Hyperlink"/>
                <w:noProof/>
              </w:rPr>
              <w:t>[B.19] Description of Managing Events</w:t>
            </w:r>
            <w:r w:rsidR="00AD5EC7">
              <w:rPr>
                <w:noProof/>
                <w:webHidden/>
              </w:rPr>
              <w:tab/>
            </w:r>
            <w:r w:rsidR="00AD5EC7">
              <w:rPr>
                <w:noProof/>
                <w:webHidden/>
              </w:rPr>
              <w:fldChar w:fldCharType="begin"/>
            </w:r>
            <w:r w:rsidR="00AD5EC7">
              <w:rPr>
                <w:noProof/>
                <w:webHidden/>
              </w:rPr>
              <w:instrText xml:space="preserve"> PAGEREF _Toc448908006 \h </w:instrText>
            </w:r>
            <w:r w:rsidR="00AD5EC7">
              <w:rPr>
                <w:noProof/>
                <w:webHidden/>
              </w:rPr>
            </w:r>
            <w:r w:rsidR="00AD5EC7">
              <w:rPr>
                <w:noProof/>
                <w:webHidden/>
              </w:rPr>
              <w:fldChar w:fldCharType="separate"/>
            </w:r>
            <w:r w:rsidR="00C70359">
              <w:rPr>
                <w:noProof/>
                <w:webHidden/>
              </w:rPr>
              <w:t>64</w:t>
            </w:r>
            <w:r w:rsidR="00AD5EC7">
              <w:rPr>
                <w:noProof/>
                <w:webHidden/>
              </w:rPr>
              <w:fldChar w:fldCharType="end"/>
            </w:r>
          </w:hyperlink>
        </w:p>
        <w:p w14:paraId="672851F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7" w:history="1">
            <w:r w:rsidR="00AD5EC7" w:rsidRPr="005511E1">
              <w:rPr>
                <w:rStyle w:val="Hyperlink"/>
                <w:noProof/>
              </w:rPr>
              <w:t>[B.20] Description of Managing Users</w:t>
            </w:r>
            <w:r w:rsidR="00AD5EC7">
              <w:rPr>
                <w:noProof/>
                <w:webHidden/>
              </w:rPr>
              <w:tab/>
            </w:r>
            <w:r w:rsidR="00AD5EC7">
              <w:rPr>
                <w:noProof/>
                <w:webHidden/>
              </w:rPr>
              <w:fldChar w:fldCharType="begin"/>
            </w:r>
            <w:r w:rsidR="00AD5EC7">
              <w:rPr>
                <w:noProof/>
                <w:webHidden/>
              </w:rPr>
              <w:instrText xml:space="preserve"> PAGEREF _Toc448908007 \h </w:instrText>
            </w:r>
            <w:r w:rsidR="00AD5EC7">
              <w:rPr>
                <w:noProof/>
                <w:webHidden/>
              </w:rPr>
            </w:r>
            <w:r w:rsidR="00AD5EC7">
              <w:rPr>
                <w:noProof/>
                <w:webHidden/>
              </w:rPr>
              <w:fldChar w:fldCharType="separate"/>
            </w:r>
            <w:r w:rsidR="00C70359">
              <w:rPr>
                <w:noProof/>
                <w:webHidden/>
              </w:rPr>
              <w:t>64</w:t>
            </w:r>
            <w:r w:rsidR="00AD5EC7">
              <w:rPr>
                <w:noProof/>
                <w:webHidden/>
              </w:rPr>
              <w:fldChar w:fldCharType="end"/>
            </w:r>
          </w:hyperlink>
        </w:p>
        <w:p w14:paraId="10DE4F66"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08" w:history="1">
            <w:r w:rsidR="00AD5EC7" w:rsidRPr="005511E1">
              <w:rPr>
                <w:rStyle w:val="Hyperlink"/>
                <w:noProof/>
              </w:rPr>
              <w:t>[B.21] Detailed Description of Each File</w:t>
            </w:r>
            <w:r w:rsidR="00AD5EC7">
              <w:rPr>
                <w:noProof/>
                <w:webHidden/>
              </w:rPr>
              <w:tab/>
            </w:r>
            <w:r w:rsidR="00AD5EC7">
              <w:rPr>
                <w:noProof/>
                <w:webHidden/>
              </w:rPr>
              <w:fldChar w:fldCharType="begin"/>
            </w:r>
            <w:r w:rsidR="00AD5EC7">
              <w:rPr>
                <w:noProof/>
                <w:webHidden/>
              </w:rPr>
              <w:instrText xml:space="preserve"> PAGEREF _Toc448908008 \h </w:instrText>
            </w:r>
            <w:r w:rsidR="00AD5EC7">
              <w:rPr>
                <w:noProof/>
                <w:webHidden/>
              </w:rPr>
            </w:r>
            <w:r w:rsidR="00AD5EC7">
              <w:rPr>
                <w:noProof/>
                <w:webHidden/>
              </w:rPr>
              <w:fldChar w:fldCharType="separate"/>
            </w:r>
            <w:r w:rsidR="00C70359">
              <w:rPr>
                <w:noProof/>
                <w:webHidden/>
              </w:rPr>
              <w:t>64</w:t>
            </w:r>
            <w:r w:rsidR="00AD5EC7">
              <w:rPr>
                <w:noProof/>
                <w:webHidden/>
              </w:rPr>
              <w:fldChar w:fldCharType="end"/>
            </w:r>
          </w:hyperlink>
        </w:p>
        <w:p w14:paraId="3B98B287" w14:textId="77777777" w:rsidR="00AD5EC7" w:rsidRDefault="00350526">
          <w:pPr>
            <w:pStyle w:val="TOC3"/>
            <w:rPr>
              <w:rFonts w:asciiTheme="minorHAnsi" w:eastAsiaTheme="minorEastAsia" w:hAnsiTheme="minorHAnsi" w:cstheme="minorBidi"/>
              <w:i w:val="0"/>
              <w:color w:val="auto"/>
              <w:sz w:val="22"/>
            </w:rPr>
          </w:pPr>
          <w:hyperlink w:anchor="_Toc448908009" w:history="1">
            <w:r w:rsidR="00AD5EC7" w:rsidRPr="005511E1">
              <w:rPr>
                <w:rStyle w:val="Hyperlink"/>
              </w:rPr>
              <w:t>[B.21.1] addEvent.php [2]</w:t>
            </w:r>
            <w:r w:rsidR="00AD5EC7">
              <w:rPr>
                <w:webHidden/>
              </w:rPr>
              <w:tab/>
            </w:r>
            <w:r w:rsidR="00AD5EC7">
              <w:rPr>
                <w:webHidden/>
              </w:rPr>
              <w:fldChar w:fldCharType="begin"/>
            </w:r>
            <w:r w:rsidR="00AD5EC7">
              <w:rPr>
                <w:webHidden/>
              </w:rPr>
              <w:instrText xml:space="preserve"> PAGEREF _Toc448908009 \h </w:instrText>
            </w:r>
            <w:r w:rsidR="00AD5EC7">
              <w:rPr>
                <w:webHidden/>
              </w:rPr>
            </w:r>
            <w:r w:rsidR="00AD5EC7">
              <w:rPr>
                <w:webHidden/>
              </w:rPr>
              <w:fldChar w:fldCharType="separate"/>
            </w:r>
            <w:r w:rsidR="00C70359">
              <w:rPr>
                <w:webHidden/>
              </w:rPr>
              <w:t>65</w:t>
            </w:r>
            <w:r w:rsidR="00AD5EC7">
              <w:rPr>
                <w:webHidden/>
              </w:rPr>
              <w:fldChar w:fldCharType="end"/>
            </w:r>
          </w:hyperlink>
        </w:p>
        <w:p w14:paraId="6C05C0E7" w14:textId="77777777" w:rsidR="00AD5EC7" w:rsidRDefault="00350526">
          <w:pPr>
            <w:pStyle w:val="TOC3"/>
            <w:rPr>
              <w:rFonts w:asciiTheme="minorHAnsi" w:eastAsiaTheme="minorEastAsia" w:hAnsiTheme="minorHAnsi" w:cstheme="minorBidi"/>
              <w:i w:val="0"/>
              <w:color w:val="auto"/>
              <w:sz w:val="22"/>
            </w:rPr>
          </w:pPr>
          <w:hyperlink w:anchor="_Toc448908010" w:history="1">
            <w:r w:rsidR="00AD5EC7" w:rsidRPr="005511E1">
              <w:rPr>
                <w:rStyle w:val="Hyperlink"/>
              </w:rPr>
              <w:t>[B.21.2] addEventImport.php [2]</w:t>
            </w:r>
            <w:r w:rsidR="00AD5EC7">
              <w:rPr>
                <w:webHidden/>
              </w:rPr>
              <w:tab/>
            </w:r>
            <w:r w:rsidR="00AD5EC7">
              <w:rPr>
                <w:webHidden/>
              </w:rPr>
              <w:fldChar w:fldCharType="begin"/>
            </w:r>
            <w:r w:rsidR="00AD5EC7">
              <w:rPr>
                <w:webHidden/>
              </w:rPr>
              <w:instrText xml:space="preserve"> PAGEREF _Toc448908010 \h </w:instrText>
            </w:r>
            <w:r w:rsidR="00AD5EC7">
              <w:rPr>
                <w:webHidden/>
              </w:rPr>
            </w:r>
            <w:r w:rsidR="00AD5EC7">
              <w:rPr>
                <w:webHidden/>
              </w:rPr>
              <w:fldChar w:fldCharType="separate"/>
            </w:r>
            <w:r w:rsidR="00C70359">
              <w:rPr>
                <w:webHidden/>
              </w:rPr>
              <w:t>65</w:t>
            </w:r>
            <w:r w:rsidR="00AD5EC7">
              <w:rPr>
                <w:webHidden/>
              </w:rPr>
              <w:fldChar w:fldCharType="end"/>
            </w:r>
          </w:hyperlink>
        </w:p>
        <w:p w14:paraId="33C65248" w14:textId="77777777" w:rsidR="00AD5EC7" w:rsidRDefault="00350526">
          <w:pPr>
            <w:pStyle w:val="TOC3"/>
            <w:rPr>
              <w:rFonts w:asciiTheme="minorHAnsi" w:eastAsiaTheme="minorEastAsia" w:hAnsiTheme="minorHAnsi" w:cstheme="minorBidi"/>
              <w:i w:val="0"/>
              <w:color w:val="auto"/>
              <w:sz w:val="22"/>
            </w:rPr>
          </w:pPr>
          <w:hyperlink w:anchor="_Toc448908011" w:history="1">
            <w:r w:rsidR="00AD5EC7" w:rsidRPr="005511E1">
              <w:rPr>
                <w:rStyle w:val="Hyperlink"/>
              </w:rPr>
              <w:t>[B.21.3] addEventSingle.php [2]</w:t>
            </w:r>
            <w:r w:rsidR="00AD5EC7">
              <w:rPr>
                <w:webHidden/>
              </w:rPr>
              <w:tab/>
            </w:r>
            <w:r w:rsidR="00AD5EC7">
              <w:rPr>
                <w:webHidden/>
              </w:rPr>
              <w:fldChar w:fldCharType="begin"/>
            </w:r>
            <w:r w:rsidR="00AD5EC7">
              <w:rPr>
                <w:webHidden/>
              </w:rPr>
              <w:instrText xml:space="preserve"> PAGEREF _Toc448908011 \h </w:instrText>
            </w:r>
            <w:r w:rsidR="00AD5EC7">
              <w:rPr>
                <w:webHidden/>
              </w:rPr>
            </w:r>
            <w:r w:rsidR="00AD5EC7">
              <w:rPr>
                <w:webHidden/>
              </w:rPr>
              <w:fldChar w:fldCharType="separate"/>
            </w:r>
            <w:r w:rsidR="00C70359">
              <w:rPr>
                <w:webHidden/>
              </w:rPr>
              <w:t>66</w:t>
            </w:r>
            <w:r w:rsidR="00AD5EC7">
              <w:rPr>
                <w:webHidden/>
              </w:rPr>
              <w:fldChar w:fldCharType="end"/>
            </w:r>
          </w:hyperlink>
        </w:p>
        <w:p w14:paraId="5A4F7171" w14:textId="77777777" w:rsidR="00AD5EC7" w:rsidRDefault="00350526">
          <w:pPr>
            <w:pStyle w:val="TOC3"/>
            <w:rPr>
              <w:rFonts w:asciiTheme="minorHAnsi" w:eastAsiaTheme="minorEastAsia" w:hAnsiTheme="minorHAnsi" w:cstheme="minorBidi"/>
              <w:i w:val="0"/>
              <w:color w:val="auto"/>
              <w:sz w:val="22"/>
            </w:rPr>
          </w:pPr>
          <w:hyperlink w:anchor="_Toc448908012" w:history="1">
            <w:r w:rsidR="00AD5EC7" w:rsidRPr="005511E1">
              <w:rPr>
                <w:rStyle w:val="Hyperlink"/>
              </w:rPr>
              <w:t>[B.21.4] addHolidaySingle.php [3]</w:t>
            </w:r>
            <w:r w:rsidR="00AD5EC7">
              <w:rPr>
                <w:webHidden/>
              </w:rPr>
              <w:tab/>
            </w:r>
            <w:r w:rsidR="00AD5EC7">
              <w:rPr>
                <w:webHidden/>
              </w:rPr>
              <w:fldChar w:fldCharType="begin"/>
            </w:r>
            <w:r w:rsidR="00AD5EC7">
              <w:rPr>
                <w:webHidden/>
              </w:rPr>
              <w:instrText xml:space="preserve"> PAGEREF _Toc448908012 \h </w:instrText>
            </w:r>
            <w:r w:rsidR="00AD5EC7">
              <w:rPr>
                <w:webHidden/>
              </w:rPr>
            </w:r>
            <w:r w:rsidR="00AD5EC7">
              <w:rPr>
                <w:webHidden/>
              </w:rPr>
              <w:fldChar w:fldCharType="separate"/>
            </w:r>
            <w:r w:rsidR="00C70359">
              <w:rPr>
                <w:webHidden/>
              </w:rPr>
              <w:t>67</w:t>
            </w:r>
            <w:r w:rsidR="00AD5EC7">
              <w:rPr>
                <w:webHidden/>
              </w:rPr>
              <w:fldChar w:fldCharType="end"/>
            </w:r>
          </w:hyperlink>
        </w:p>
        <w:p w14:paraId="34BFDB5C" w14:textId="77777777" w:rsidR="00AD5EC7" w:rsidRDefault="00350526">
          <w:pPr>
            <w:pStyle w:val="TOC3"/>
            <w:rPr>
              <w:rFonts w:asciiTheme="minorHAnsi" w:eastAsiaTheme="minorEastAsia" w:hAnsiTheme="minorHAnsi" w:cstheme="minorBidi"/>
              <w:i w:val="0"/>
              <w:color w:val="auto"/>
              <w:sz w:val="22"/>
            </w:rPr>
          </w:pPr>
          <w:hyperlink w:anchor="_Toc448908013" w:history="1">
            <w:r w:rsidR="00AD5EC7" w:rsidRPr="005511E1">
              <w:rPr>
                <w:rStyle w:val="Hyperlink"/>
              </w:rPr>
              <w:t>[B.21.5] addRoomImport.php [3]</w:t>
            </w:r>
            <w:r w:rsidR="00AD5EC7">
              <w:rPr>
                <w:webHidden/>
              </w:rPr>
              <w:tab/>
            </w:r>
            <w:r w:rsidR="00AD5EC7">
              <w:rPr>
                <w:webHidden/>
              </w:rPr>
              <w:fldChar w:fldCharType="begin"/>
            </w:r>
            <w:r w:rsidR="00AD5EC7">
              <w:rPr>
                <w:webHidden/>
              </w:rPr>
              <w:instrText xml:space="preserve"> PAGEREF _Toc448908013 \h </w:instrText>
            </w:r>
            <w:r w:rsidR="00AD5EC7">
              <w:rPr>
                <w:webHidden/>
              </w:rPr>
            </w:r>
            <w:r w:rsidR="00AD5EC7">
              <w:rPr>
                <w:webHidden/>
              </w:rPr>
              <w:fldChar w:fldCharType="separate"/>
            </w:r>
            <w:r w:rsidR="00C70359">
              <w:rPr>
                <w:webHidden/>
              </w:rPr>
              <w:t>67</w:t>
            </w:r>
            <w:r w:rsidR="00AD5EC7">
              <w:rPr>
                <w:webHidden/>
              </w:rPr>
              <w:fldChar w:fldCharType="end"/>
            </w:r>
          </w:hyperlink>
        </w:p>
        <w:p w14:paraId="3F4F340F" w14:textId="77777777" w:rsidR="00AD5EC7" w:rsidRDefault="00350526">
          <w:pPr>
            <w:pStyle w:val="TOC3"/>
            <w:rPr>
              <w:rFonts w:asciiTheme="minorHAnsi" w:eastAsiaTheme="minorEastAsia" w:hAnsiTheme="minorHAnsi" w:cstheme="minorBidi"/>
              <w:i w:val="0"/>
              <w:color w:val="auto"/>
              <w:sz w:val="22"/>
            </w:rPr>
          </w:pPr>
          <w:hyperlink w:anchor="_Toc448908014" w:history="1">
            <w:r w:rsidR="00AD5EC7" w:rsidRPr="005511E1">
              <w:rPr>
                <w:rStyle w:val="Hyperlink"/>
              </w:rPr>
              <w:t>[B.21.6] addRoomSingle.php [3]</w:t>
            </w:r>
            <w:r w:rsidR="00AD5EC7">
              <w:rPr>
                <w:webHidden/>
              </w:rPr>
              <w:tab/>
            </w:r>
            <w:r w:rsidR="00AD5EC7">
              <w:rPr>
                <w:webHidden/>
              </w:rPr>
              <w:fldChar w:fldCharType="begin"/>
            </w:r>
            <w:r w:rsidR="00AD5EC7">
              <w:rPr>
                <w:webHidden/>
              </w:rPr>
              <w:instrText xml:space="preserve"> PAGEREF _Toc448908014 \h </w:instrText>
            </w:r>
            <w:r w:rsidR="00AD5EC7">
              <w:rPr>
                <w:webHidden/>
              </w:rPr>
            </w:r>
            <w:r w:rsidR="00AD5EC7">
              <w:rPr>
                <w:webHidden/>
              </w:rPr>
              <w:fldChar w:fldCharType="separate"/>
            </w:r>
            <w:r w:rsidR="00C70359">
              <w:rPr>
                <w:webHidden/>
              </w:rPr>
              <w:t>68</w:t>
            </w:r>
            <w:r w:rsidR="00AD5EC7">
              <w:rPr>
                <w:webHidden/>
              </w:rPr>
              <w:fldChar w:fldCharType="end"/>
            </w:r>
          </w:hyperlink>
        </w:p>
        <w:p w14:paraId="5C8D02E8" w14:textId="77777777" w:rsidR="00AD5EC7" w:rsidRDefault="00350526">
          <w:pPr>
            <w:pStyle w:val="TOC3"/>
            <w:rPr>
              <w:rFonts w:asciiTheme="minorHAnsi" w:eastAsiaTheme="minorEastAsia" w:hAnsiTheme="minorHAnsi" w:cstheme="minorBidi"/>
              <w:i w:val="0"/>
              <w:color w:val="auto"/>
              <w:sz w:val="22"/>
            </w:rPr>
          </w:pPr>
          <w:hyperlink w:anchor="_Toc448908015" w:history="1">
            <w:r w:rsidR="00AD5EC7" w:rsidRPr="005511E1">
              <w:rPr>
                <w:rStyle w:val="Hyperlink"/>
              </w:rPr>
              <w:t>[B.21.7] addUserImport.php [3]</w:t>
            </w:r>
            <w:r w:rsidR="00AD5EC7">
              <w:rPr>
                <w:webHidden/>
              </w:rPr>
              <w:tab/>
            </w:r>
            <w:r w:rsidR="00AD5EC7">
              <w:rPr>
                <w:webHidden/>
              </w:rPr>
              <w:fldChar w:fldCharType="begin"/>
            </w:r>
            <w:r w:rsidR="00AD5EC7">
              <w:rPr>
                <w:webHidden/>
              </w:rPr>
              <w:instrText xml:space="preserve"> PAGEREF _Toc448908015 \h </w:instrText>
            </w:r>
            <w:r w:rsidR="00AD5EC7">
              <w:rPr>
                <w:webHidden/>
              </w:rPr>
            </w:r>
            <w:r w:rsidR="00AD5EC7">
              <w:rPr>
                <w:webHidden/>
              </w:rPr>
              <w:fldChar w:fldCharType="separate"/>
            </w:r>
            <w:r w:rsidR="00C70359">
              <w:rPr>
                <w:webHidden/>
              </w:rPr>
              <w:t>68</w:t>
            </w:r>
            <w:r w:rsidR="00AD5EC7">
              <w:rPr>
                <w:webHidden/>
              </w:rPr>
              <w:fldChar w:fldCharType="end"/>
            </w:r>
          </w:hyperlink>
        </w:p>
        <w:p w14:paraId="28B567DB" w14:textId="77777777" w:rsidR="00AD5EC7" w:rsidRDefault="00350526">
          <w:pPr>
            <w:pStyle w:val="TOC3"/>
            <w:rPr>
              <w:rFonts w:asciiTheme="minorHAnsi" w:eastAsiaTheme="minorEastAsia" w:hAnsiTheme="minorHAnsi" w:cstheme="minorBidi"/>
              <w:i w:val="0"/>
              <w:color w:val="auto"/>
              <w:sz w:val="22"/>
            </w:rPr>
          </w:pPr>
          <w:hyperlink w:anchor="_Toc448908016" w:history="1">
            <w:r w:rsidR="00AD5EC7" w:rsidRPr="005511E1">
              <w:rPr>
                <w:rStyle w:val="Hyperlink"/>
              </w:rPr>
              <w:t>[B.21.8] addUserSingle.php [3]</w:t>
            </w:r>
            <w:r w:rsidR="00AD5EC7">
              <w:rPr>
                <w:webHidden/>
              </w:rPr>
              <w:tab/>
            </w:r>
            <w:r w:rsidR="00AD5EC7">
              <w:rPr>
                <w:webHidden/>
              </w:rPr>
              <w:fldChar w:fldCharType="begin"/>
            </w:r>
            <w:r w:rsidR="00AD5EC7">
              <w:rPr>
                <w:webHidden/>
              </w:rPr>
              <w:instrText xml:space="preserve"> PAGEREF _Toc448908016 \h </w:instrText>
            </w:r>
            <w:r w:rsidR="00AD5EC7">
              <w:rPr>
                <w:webHidden/>
              </w:rPr>
            </w:r>
            <w:r w:rsidR="00AD5EC7">
              <w:rPr>
                <w:webHidden/>
              </w:rPr>
              <w:fldChar w:fldCharType="separate"/>
            </w:r>
            <w:r w:rsidR="00C70359">
              <w:rPr>
                <w:webHidden/>
              </w:rPr>
              <w:t>68</w:t>
            </w:r>
            <w:r w:rsidR="00AD5EC7">
              <w:rPr>
                <w:webHidden/>
              </w:rPr>
              <w:fldChar w:fldCharType="end"/>
            </w:r>
          </w:hyperlink>
        </w:p>
        <w:p w14:paraId="525E13C6" w14:textId="77777777" w:rsidR="00AD5EC7" w:rsidRDefault="00350526">
          <w:pPr>
            <w:pStyle w:val="TOC3"/>
            <w:rPr>
              <w:rFonts w:asciiTheme="minorHAnsi" w:eastAsiaTheme="minorEastAsia" w:hAnsiTheme="minorHAnsi" w:cstheme="minorBidi"/>
              <w:i w:val="0"/>
              <w:color w:val="auto"/>
              <w:sz w:val="22"/>
            </w:rPr>
          </w:pPr>
          <w:hyperlink w:anchor="_Toc448908017" w:history="1">
            <w:r w:rsidR="00AD5EC7" w:rsidRPr="005511E1">
              <w:rPr>
                <w:rStyle w:val="Hyperlink"/>
              </w:rPr>
              <w:t>[B.21.9] adminPanel.php [3]</w:t>
            </w:r>
            <w:r w:rsidR="00AD5EC7">
              <w:rPr>
                <w:webHidden/>
              </w:rPr>
              <w:tab/>
            </w:r>
            <w:r w:rsidR="00AD5EC7">
              <w:rPr>
                <w:webHidden/>
              </w:rPr>
              <w:fldChar w:fldCharType="begin"/>
            </w:r>
            <w:r w:rsidR="00AD5EC7">
              <w:rPr>
                <w:webHidden/>
              </w:rPr>
              <w:instrText xml:space="preserve"> PAGEREF _Toc448908017 \h </w:instrText>
            </w:r>
            <w:r w:rsidR="00AD5EC7">
              <w:rPr>
                <w:webHidden/>
              </w:rPr>
            </w:r>
            <w:r w:rsidR="00AD5EC7">
              <w:rPr>
                <w:webHidden/>
              </w:rPr>
              <w:fldChar w:fldCharType="separate"/>
            </w:r>
            <w:r w:rsidR="00C70359">
              <w:rPr>
                <w:webHidden/>
              </w:rPr>
              <w:t>69</w:t>
            </w:r>
            <w:r w:rsidR="00AD5EC7">
              <w:rPr>
                <w:webHidden/>
              </w:rPr>
              <w:fldChar w:fldCharType="end"/>
            </w:r>
          </w:hyperlink>
        </w:p>
        <w:p w14:paraId="7E297D40" w14:textId="77777777" w:rsidR="00AD5EC7" w:rsidRDefault="00350526">
          <w:pPr>
            <w:pStyle w:val="TOC3"/>
            <w:rPr>
              <w:rFonts w:asciiTheme="minorHAnsi" w:eastAsiaTheme="minorEastAsia" w:hAnsiTheme="minorHAnsi" w:cstheme="minorBidi"/>
              <w:i w:val="0"/>
              <w:color w:val="auto"/>
              <w:sz w:val="22"/>
            </w:rPr>
          </w:pPr>
          <w:hyperlink w:anchor="_Toc448908018" w:history="1">
            <w:r w:rsidR="00AD5EC7" w:rsidRPr="005511E1">
              <w:rPr>
                <w:rStyle w:val="Hyperlink"/>
              </w:rPr>
              <w:t>[B.21.10] editEventSingle.php [2]</w:t>
            </w:r>
            <w:r w:rsidR="00AD5EC7">
              <w:rPr>
                <w:webHidden/>
              </w:rPr>
              <w:tab/>
            </w:r>
            <w:r w:rsidR="00AD5EC7">
              <w:rPr>
                <w:webHidden/>
              </w:rPr>
              <w:fldChar w:fldCharType="begin"/>
            </w:r>
            <w:r w:rsidR="00AD5EC7">
              <w:rPr>
                <w:webHidden/>
              </w:rPr>
              <w:instrText xml:space="preserve"> PAGEREF _Toc448908018 \h </w:instrText>
            </w:r>
            <w:r w:rsidR="00AD5EC7">
              <w:rPr>
                <w:webHidden/>
              </w:rPr>
            </w:r>
            <w:r w:rsidR="00AD5EC7">
              <w:rPr>
                <w:webHidden/>
              </w:rPr>
              <w:fldChar w:fldCharType="separate"/>
            </w:r>
            <w:r w:rsidR="00C70359">
              <w:rPr>
                <w:webHidden/>
              </w:rPr>
              <w:t>69</w:t>
            </w:r>
            <w:r w:rsidR="00AD5EC7">
              <w:rPr>
                <w:webHidden/>
              </w:rPr>
              <w:fldChar w:fldCharType="end"/>
            </w:r>
          </w:hyperlink>
        </w:p>
        <w:p w14:paraId="18B6F6CA" w14:textId="77777777" w:rsidR="00AD5EC7" w:rsidRDefault="00350526">
          <w:pPr>
            <w:pStyle w:val="TOC3"/>
            <w:rPr>
              <w:rFonts w:asciiTheme="minorHAnsi" w:eastAsiaTheme="minorEastAsia" w:hAnsiTheme="minorHAnsi" w:cstheme="minorBidi"/>
              <w:i w:val="0"/>
              <w:color w:val="auto"/>
              <w:sz w:val="22"/>
            </w:rPr>
          </w:pPr>
          <w:hyperlink w:anchor="_Toc448908019" w:history="1">
            <w:r w:rsidR="00AD5EC7" w:rsidRPr="005511E1">
              <w:rPr>
                <w:rStyle w:val="Hyperlink"/>
              </w:rPr>
              <w:t>[B.21.11] editRoomSingle.php [3]</w:t>
            </w:r>
            <w:r w:rsidR="00AD5EC7">
              <w:rPr>
                <w:webHidden/>
              </w:rPr>
              <w:tab/>
            </w:r>
            <w:r w:rsidR="00AD5EC7">
              <w:rPr>
                <w:webHidden/>
              </w:rPr>
              <w:fldChar w:fldCharType="begin"/>
            </w:r>
            <w:r w:rsidR="00AD5EC7">
              <w:rPr>
                <w:webHidden/>
              </w:rPr>
              <w:instrText xml:space="preserve"> PAGEREF _Toc448908019 \h </w:instrText>
            </w:r>
            <w:r w:rsidR="00AD5EC7">
              <w:rPr>
                <w:webHidden/>
              </w:rPr>
            </w:r>
            <w:r w:rsidR="00AD5EC7">
              <w:rPr>
                <w:webHidden/>
              </w:rPr>
              <w:fldChar w:fldCharType="separate"/>
            </w:r>
            <w:r w:rsidR="00C70359">
              <w:rPr>
                <w:webHidden/>
              </w:rPr>
              <w:t>70</w:t>
            </w:r>
            <w:r w:rsidR="00AD5EC7">
              <w:rPr>
                <w:webHidden/>
              </w:rPr>
              <w:fldChar w:fldCharType="end"/>
            </w:r>
          </w:hyperlink>
        </w:p>
        <w:p w14:paraId="3E2664A5" w14:textId="77777777" w:rsidR="00AD5EC7" w:rsidRDefault="00350526">
          <w:pPr>
            <w:pStyle w:val="TOC3"/>
            <w:rPr>
              <w:rFonts w:asciiTheme="minorHAnsi" w:eastAsiaTheme="minorEastAsia" w:hAnsiTheme="minorHAnsi" w:cstheme="minorBidi"/>
              <w:i w:val="0"/>
              <w:color w:val="auto"/>
              <w:sz w:val="22"/>
            </w:rPr>
          </w:pPr>
          <w:hyperlink w:anchor="_Toc448908020" w:history="1">
            <w:r w:rsidR="00AD5EC7" w:rsidRPr="005511E1">
              <w:rPr>
                <w:rStyle w:val="Hyperlink"/>
              </w:rPr>
              <w:t>[B.21.12] editUserSingle.php [3]</w:t>
            </w:r>
            <w:r w:rsidR="00AD5EC7">
              <w:rPr>
                <w:webHidden/>
              </w:rPr>
              <w:tab/>
            </w:r>
            <w:r w:rsidR="00AD5EC7">
              <w:rPr>
                <w:webHidden/>
              </w:rPr>
              <w:fldChar w:fldCharType="begin"/>
            </w:r>
            <w:r w:rsidR="00AD5EC7">
              <w:rPr>
                <w:webHidden/>
              </w:rPr>
              <w:instrText xml:space="preserve"> PAGEREF _Toc448908020 \h </w:instrText>
            </w:r>
            <w:r w:rsidR="00AD5EC7">
              <w:rPr>
                <w:webHidden/>
              </w:rPr>
            </w:r>
            <w:r w:rsidR="00AD5EC7">
              <w:rPr>
                <w:webHidden/>
              </w:rPr>
              <w:fldChar w:fldCharType="separate"/>
            </w:r>
            <w:r w:rsidR="00C70359">
              <w:rPr>
                <w:webHidden/>
              </w:rPr>
              <w:t>71</w:t>
            </w:r>
            <w:r w:rsidR="00AD5EC7">
              <w:rPr>
                <w:webHidden/>
              </w:rPr>
              <w:fldChar w:fldCharType="end"/>
            </w:r>
          </w:hyperlink>
        </w:p>
        <w:p w14:paraId="61EFEFCC" w14:textId="77777777" w:rsidR="00AD5EC7" w:rsidRDefault="00350526">
          <w:pPr>
            <w:pStyle w:val="TOC3"/>
            <w:rPr>
              <w:rFonts w:asciiTheme="minorHAnsi" w:eastAsiaTheme="minorEastAsia" w:hAnsiTheme="minorHAnsi" w:cstheme="minorBidi"/>
              <w:i w:val="0"/>
              <w:color w:val="auto"/>
              <w:sz w:val="22"/>
            </w:rPr>
          </w:pPr>
          <w:hyperlink w:anchor="_Toc448908021" w:history="1">
            <w:r w:rsidR="00AD5EC7" w:rsidRPr="005511E1">
              <w:rPr>
                <w:rStyle w:val="Hyperlink"/>
              </w:rPr>
              <w:t>[B.21.13] index.php [0]</w:t>
            </w:r>
            <w:r w:rsidR="00AD5EC7">
              <w:rPr>
                <w:webHidden/>
              </w:rPr>
              <w:tab/>
            </w:r>
            <w:r w:rsidR="00AD5EC7">
              <w:rPr>
                <w:webHidden/>
              </w:rPr>
              <w:fldChar w:fldCharType="begin"/>
            </w:r>
            <w:r w:rsidR="00AD5EC7">
              <w:rPr>
                <w:webHidden/>
              </w:rPr>
              <w:instrText xml:space="preserve"> PAGEREF _Toc448908021 \h </w:instrText>
            </w:r>
            <w:r w:rsidR="00AD5EC7">
              <w:rPr>
                <w:webHidden/>
              </w:rPr>
            </w:r>
            <w:r w:rsidR="00AD5EC7">
              <w:rPr>
                <w:webHidden/>
              </w:rPr>
              <w:fldChar w:fldCharType="separate"/>
            </w:r>
            <w:r w:rsidR="00C70359">
              <w:rPr>
                <w:webHidden/>
              </w:rPr>
              <w:t>72</w:t>
            </w:r>
            <w:r w:rsidR="00AD5EC7">
              <w:rPr>
                <w:webHidden/>
              </w:rPr>
              <w:fldChar w:fldCharType="end"/>
            </w:r>
          </w:hyperlink>
        </w:p>
        <w:p w14:paraId="4CCF477D" w14:textId="77777777" w:rsidR="00AD5EC7" w:rsidRDefault="00350526">
          <w:pPr>
            <w:pStyle w:val="TOC3"/>
            <w:rPr>
              <w:rFonts w:asciiTheme="minorHAnsi" w:eastAsiaTheme="minorEastAsia" w:hAnsiTheme="minorHAnsi" w:cstheme="minorBidi"/>
              <w:i w:val="0"/>
              <w:color w:val="auto"/>
              <w:sz w:val="22"/>
            </w:rPr>
          </w:pPr>
          <w:hyperlink w:anchor="_Toc448908022" w:history="1">
            <w:r w:rsidR="00AD5EC7" w:rsidRPr="005511E1">
              <w:rPr>
                <w:rStyle w:val="Hyperlink"/>
              </w:rPr>
              <w:t>[B.21.14] login.php [|0|]</w:t>
            </w:r>
            <w:r w:rsidR="00AD5EC7">
              <w:rPr>
                <w:webHidden/>
              </w:rPr>
              <w:tab/>
            </w:r>
            <w:r w:rsidR="00AD5EC7">
              <w:rPr>
                <w:webHidden/>
              </w:rPr>
              <w:fldChar w:fldCharType="begin"/>
            </w:r>
            <w:r w:rsidR="00AD5EC7">
              <w:rPr>
                <w:webHidden/>
              </w:rPr>
              <w:instrText xml:space="preserve"> PAGEREF _Toc448908022 \h </w:instrText>
            </w:r>
            <w:r w:rsidR="00AD5EC7">
              <w:rPr>
                <w:webHidden/>
              </w:rPr>
            </w:r>
            <w:r w:rsidR="00AD5EC7">
              <w:rPr>
                <w:webHidden/>
              </w:rPr>
              <w:fldChar w:fldCharType="separate"/>
            </w:r>
            <w:r w:rsidR="00C70359">
              <w:rPr>
                <w:webHidden/>
              </w:rPr>
              <w:t>72</w:t>
            </w:r>
            <w:r w:rsidR="00AD5EC7">
              <w:rPr>
                <w:webHidden/>
              </w:rPr>
              <w:fldChar w:fldCharType="end"/>
            </w:r>
          </w:hyperlink>
        </w:p>
        <w:p w14:paraId="46F67335" w14:textId="77777777" w:rsidR="00AD5EC7" w:rsidRDefault="00350526">
          <w:pPr>
            <w:pStyle w:val="TOC3"/>
            <w:rPr>
              <w:rFonts w:asciiTheme="minorHAnsi" w:eastAsiaTheme="minorEastAsia" w:hAnsiTheme="minorHAnsi" w:cstheme="minorBidi"/>
              <w:i w:val="0"/>
              <w:color w:val="auto"/>
              <w:sz w:val="22"/>
            </w:rPr>
          </w:pPr>
          <w:hyperlink w:anchor="_Toc448908023" w:history="1">
            <w:r w:rsidR="00AD5EC7" w:rsidRPr="005511E1">
              <w:rPr>
                <w:rStyle w:val="Hyperlink"/>
              </w:rPr>
              <w:t>[B.21.15] logout.php [1]</w:t>
            </w:r>
            <w:r w:rsidR="00AD5EC7">
              <w:rPr>
                <w:webHidden/>
              </w:rPr>
              <w:tab/>
            </w:r>
            <w:r w:rsidR="00AD5EC7">
              <w:rPr>
                <w:webHidden/>
              </w:rPr>
              <w:fldChar w:fldCharType="begin"/>
            </w:r>
            <w:r w:rsidR="00AD5EC7">
              <w:rPr>
                <w:webHidden/>
              </w:rPr>
              <w:instrText xml:space="preserve"> PAGEREF _Toc448908023 \h </w:instrText>
            </w:r>
            <w:r w:rsidR="00AD5EC7">
              <w:rPr>
                <w:webHidden/>
              </w:rPr>
            </w:r>
            <w:r w:rsidR="00AD5EC7">
              <w:rPr>
                <w:webHidden/>
              </w:rPr>
              <w:fldChar w:fldCharType="separate"/>
            </w:r>
            <w:r w:rsidR="00C70359">
              <w:rPr>
                <w:webHidden/>
              </w:rPr>
              <w:t>72</w:t>
            </w:r>
            <w:r w:rsidR="00AD5EC7">
              <w:rPr>
                <w:webHidden/>
              </w:rPr>
              <w:fldChar w:fldCharType="end"/>
            </w:r>
          </w:hyperlink>
        </w:p>
        <w:p w14:paraId="77AE8833" w14:textId="77777777" w:rsidR="00AD5EC7" w:rsidRDefault="00350526">
          <w:pPr>
            <w:pStyle w:val="TOC3"/>
            <w:rPr>
              <w:rFonts w:asciiTheme="minorHAnsi" w:eastAsiaTheme="minorEastAsia" w:hAnsiTheme="minorHAnsi" w:cstheme="minorBidi"/>
              <w:i w:val="0"/>
              <w:color w:val="auto"/>
              <w:sz w:val="22"/>
            </w:rPr>
          </w:pPr>
          <w:hyperlink w:anchor="_Toc448908024" w:history="1">
            <w:r w:rsidR="00AD5EC7" w:rsidRPr="005511E1">
              <w:rPr>
                <w:rStyle w:val="Hyperlink"/>
              </w:rPr>
              <w:t>[B.21.16] roomBookingFile.csv [N/A]</w:t>
            </w:r>
            <w:r w:rsidR="00AD5EC7">
              <w:rPr>
                <w:webHidden/>
              </w:rPr>
              <w:tab/>
            </w:r>
            <w:r w:rsidR="00AD5EC7">
              <w:rPr>
                <w:webHidden/>
              </w:rPr>
              <w:fldChar w:fldCharType="begin"/>
            </w:r>
            <w:r w:rsidR="00AD5EC7">
              <w:rPr>
                <w:webHidden/>
              </w:rPr>
              <w:instrText xml:space="preserve"> PAGEREF _Toc448908024 \h </w:instrText>
            </w:r>
            <w:r w:rsidR="00AD5EC7">
              <w:rPr>
                <w:webHidden/>
              </w:rPr>
            </w:r>
            <w:r w:rsidR="00AD5EC7">
              <w:rPr>
                <w:webHidden/>
              </w:rPr>
              <w:fldChar w:fldCharType="separate"/>
            </w:r>
            <w:r w:rsidR="00C70359">
              <w:rPr>
                <w:webHidden/>
              </w:rPr>
              <w:t>72</w:t>
            </w:r>
            <w:r w:rsidR="00AD5EC7">
              <w:rPr>
                <w:webHidden/>
              </w:rPr>
              <w:fldChar w:fldCharType="end"/>
            </w:r>
          </w:hyperlink>
        </w:p>
        <w:p w14:paraId="7DAC0575" w14:textId="77777777" w:rsidR="00AD5EC7" w:rsidRDefault="00350526">
          <w:pPr>
            <w:pStyle w:val="TOC3"/>
            <w:rPr>
              <w:rFonts w:asciiTheme="minorHAnsi" w:eastAsiaTheme="minorEastAsia" w:hAnsiTheme="minorHAnsi" w:cstheme="minorBidi"/>
              <w:i w:val="0"/>
              <w:color w:val="auto"/>
              <w:sz w:val="22"/>
            </w:rPr>
          </w:pPr>
          <w:hyperlink w:anchor="_Toc448908025" w:history="1">
            <w:r w:rsidR="00AD5EC7" w:rsidRPr="005511E1">
              <w:rPr>
                <w:rStyle w:val="Hyperlink"/>
              </w:rPr>
              <w:t>[B.21.17] roomFile.csv [N/A]</w:t>
            </w:r>
            <w:r w:rsidR="00AD5EC7">
              <w:rPr>
                <w:webHidden/>
              </w:rPr>
              <w:tab/>
            </w:r>
            <w:r w:rsidR="00AD5EC7">
              <w:rPr>
                <w:webHidden/>
              </w:rPr>
              <w:fldChar w:fldCharType="begin"/>
            </w:r>
            <w:r w:rsidR="00AD5EC7">
              <w:rPr>
                <w:webHidden/>
              </w:rPr>
              <w:instrText xml:space="preserve"> PAGEREF _Toc448908025 \h </w:instrText>
            </w:r>
            <w:r w:rsidR="00AD5EC7">
              <w:rPr>
                <w:webHidden/>
              </w:rPr>
            </w:r>
            <w:r w:rsidR="00AD5EC7">
              <w:rPr>
                <w:webHidden/>
              </w:rPr>
              <w:fldChar w:fldCharType="separate"/>
            </w:r>
            <w:r w:rsidR="00C70359">
              <w:rPr>
                <w:webHidden/>
              </w:rPr>
              <w:t>72</w:t>
            </w:r>
            <w:r w:rsidR="00AD5EC7">
              <w:rPr>
                <w:webHidden/>
              </w:rPr>
              <w:fldChar w:fldCharType="end"/>
            </w:r>
          </w:hyperlink>
        </w:p>
        <w:p w14:paraId="4B5A604D" w14:textId="77777777" w:rsidR="00AD5EC7" w:rsidRDefault="00350526">
          <w:pPr>
            <w:pStyle w:val="TOC3"/>
            <w:rPr>
              <w:rFonts w:asciiTheme="minorHAnsi" w:eastAsiaTheme="minorEastAsia" w:hAnsiTheme="minorHAnsi" w:cstheme="minorBidi"/>
              <w:i w:val="0"/>
              <w:color w:val="auto"/>
              <w:sz w:val="22"/>
            </w:rPr>
          </w:pPr>
          <w:hyperlink w:anchor="_Toc448908026" w:history="1">
            <w:r w:rsidR="00AD5EC7" w:rsidRPr="005511E1">
              <w:rPr>
                <w:rStyle w:val="Hyperlink"/>
              </w:rPr>
              <w:t>[B.21.18] staffBookingFile.csv [N/A]</w:t>
            </w:r>
            <w:r w:rsidR="00AD5EC7">
              <w:rPr>
                <w:webHidden/>
              </w:rPr>
              <w:tab/>
            </w:r>
            <w:r w:rsidR="00AD5EC7">
              <w:rPr>
                <w:webHidden/>
              </w:rPr>
              <w:fldChar w:fldCharType="begin"/>
            </w:r>
            <w:r w:rsidR="00AD5EC7">
              <w:rPr>
                <w:webHidden/>
              </w:rPr>
              <w:instrText xml:space="preserve"> PAGEREF _Toc448908026 \h </w:instrText>
            </w:r>
            <w:r w:rsidR="00AD5EC7">
              <w:rPr>
                <w:webHidden/>
              </w:rPr>
            </w:r>
            <w:r w:rsidR="00AD5EC7">
              <w:rPr>
                <w:webHidden/>
              </w:rPr>
              <w:fldChar w:fldCharType="separate"/>
            </w:r>
            <w:r w:rsidR="00C70359">
              <w:rPr>
                <w:webHidden/>
              </w:rPr>
              <w:t>73</w:t>
            </w:r>
            <w:r w:rsidR="00AD5EC7">
              <w:rPr>
                <w:webHidden/>
              </w:rPr>
              <w:fldChar w:fldCharType="end"/>
            </w:r>
          </w:hyperlink>
        </w:p>
        <w:p w14:paraId="652D3B1E" w14:textId="77777777" w:rsidR="00AD5EC7" w:rsidRDefault="00350526">
          <w:pPr>
            <w:pStyle w:val="TOC3"/>
            <w:rPr>
              <w:rFonts w:asciiTheme="minorHAnsi" w:eastAsiaTheme="minorEastAsia" w:hAnsiTheme="minorHAnsi" w:cstheme="minorBidi"/>
              <w:i w:val="0"/>
              <w:color w:val="auto"/>
              <w:sz w:val="22"/>
            </w:rPr>
          </w:pPr>
          <w:hyperlink w:anchor="_Toc448908027" w:history="1">
            <w:r w:rsidR="00AD5EC7" w:rsidRPr="005511E1">
              <w:rPr>
                <w:rStyle w:val="Hyperlink"/>
              </w:rPr>
              <w:t>[B.21.19] staffFile.csv [N/A]</w:t>
            </w:r>
            <w:r w:rsidR="00AD5EC7">
              <w:rPr>
                <w:webHidden/>
              </w:rPr>
              <w:tab/>
            </w:r>
            <w:r w:rsidR="00AD5EC7">
              <w:rPr>
                <w:webHidden/>
              </w:rPr>
              <w:fldChar w:fldCharType="begin"/>
            </w:r>
            <w:r w:rsidR="00AD5EC7">
              <w:rPr>
                <w:webHidden/>
              </w:rPr>
              <w:instrText xml:space="preserve"> PAGEREF _Toc448908027 \h </w:instrText>
            </w:r>
            <w:r w:rsidR="00AD5EC7">
              <w:rPr>
                <w:webHidden/>
              </w:rPr>
            </w:r>
            <w:r w:rsidR="00AD5EC7">
              <w:rPr>
                <w:webHidden/>
              </w:rPr>
              <w:fldChar w:fldCharType="separate"/>
            </w:r>
            <w:r w:rsidR="00C70359">
              <w:rPr>
                <w:webHidden/>
              </w:rPr>
              <w:t>73</w:t>
            </w:r>
            <w:r w:rsidR="00AD5EC7">
              <w:rPr>
                <w:webHidden/>
              </w:rPr>
              <w:fldChar w:fldCharType="end"/>
            </w:r>
          </w:hyperlink>
        </w:p>
        <w:p w14:paraId="1341E33D" w14:textId="77777777" w:rsidR="00AD5EC7" w:rsidRDefault="00350526">
          <w:pPr>
            <w:pStyle w:val="TOC3"/>
            <w:rPr>
              <w:rFonts w:asciiTheme="minorHAnsi" w:eastAsiaTheme="minorEastAsia" w:hAnsiTheme="minorHAnsi" w:cstheme="minorBidi"/>
              <w:i w:val="0"/>
              <w:color w:val="auto"/>
              <w:sz w:val="22"/>
            </w:rPr>
          </w:pPr>
          <w:hyperlink w:anchor="_Toc448908028" w:history="1">
            <w:r w:rsidR="00AD5EC7" w:rsidRPr="005511E1">
              <w:rPr>
                <w:rStyle w:val="Hyperlink"/>
              </w:rPr>
              <w:t>[B.21.20] userFile.csv [N/A]</w:t>
            </w:r>
            <w:r w:rsidR="00AD5EC7">
              <w:rPr>
                <w:webHidden/>
              </w:rPr>
              <w:tab/>
            </w:r>
            <w:r w:rsidR="00AD5EC7">
              <w:rPr>
                <w:webHidden/>
              </w:rPr>
              <w:fldChar w:fldCharType="begin"/>
            </w:r>
            <w:r w:rsidR="00AD5EC7">
              <w:rPr>
                <w:webHidden/>
              </w:rPr>
              <w:instrText xml:space="preserve"> PAGEREF _Toc448908028 \h </w:instrText>
            </w:r>
            <w:r w:rsidR="00AD5EC7">
              <w:rPr>
                <w:webHidden/>
              </w:rPr>
            </w:r>
            <w:r w:rsidR="00AD5EC7">
              <w:rPr>
                <w:webHidden/>
              </w:rPr>
              <w:fldChar w:fldCharType="separate"/>
            </w:r>
            <w:r w:rsidR="00C70359">
              <w:rPr>
                <w:webHidden/>
              </w:rPr>
              <w:t>73</w:t>
            </w:r>
            <w:r w:rsidR="00AD5EC7">
              <w:rPr>
                <w:webHidden/>
              </w:rPr>
              <w:fldChar w:fldCharType="end"/>
            </w:r>
          </w:hyperlink>
        </w:p>
        <w:p w14:paraId="61B75FDE" w14:textId="77777777" w:rsidR="00AD5EC7" w:rsidRDefault="00350526">
          <w:pPr>
            <w:pStyle w:val="TOC3"/>
            <w:rPr>
              <w:rFonts w:asciiTheme="minorHAnsi" w:eastAsiaTheme="minorEastAsia" w:hAnsiTheme="minorHAnsi" w:cstheme="minorBidi"/>
              <w:i w:val="0"/>
              <w:color w:val="auto"/>
              <w:sz w:val="22"/>
            </w:rPr>
          </w:pPr>
          <w:hyperlink w:anchor="_Toc448908029" w:history="1">
            <w:r w:rsidR="00AD5EC7" w:rsidRPr="005511E1">
              <w:rPr>
                <w:rStyle w:val="Hyperlink"/>
              </w:rPr>
              <w:t>[B.21.21] viewAllEvents.php [1]</w:t>
            </w:r>
            <w:r w:rsidR="00AD5EC7">
              <w:rPr>
                <w:webHidden/>
              </w:rPr>
              <w:tab/>
            </w:r>
            <w:r w:rsidR="00AD5EC7">
              <w:rPr>
                <w:webHidden/>
              </w:rPr>
              <w:fldChar w:fldCharType="begin"/>
            </w:r>
            <w:r w:rsidR="00AD5EC7">
              <w:rPr>
                <w:webHidden/>
              </w:rPr>
              <w:instrText xml:space="preserve"> PAGEREF _Toc448908029 \h </w:instrText>
            </w:r>
            <w:r w:rsidR="00AD5EC7">
              <w:rPr>
                <w:webHidden/>
              </w:rPr>
            </w:r>
            <w:r w:rsidR="00AD5EC7">
              <w:rPr>
                <w:webHidden/>
              </w:rPr>
              <w:fldChar w:fldCharType="separate"/>
            </w:r>
            <w:r w:rsidR="00C70359">
              <w:rPr>
                <w:webHidden/>
              </w:rPr>
              <w:t>73</w:t>
            </w:r>
            <w:r w:rsidR="00AD5EC7">
              <w:rPr>
                <w:webHidden/>
              </w:rPr>
              <w:fldChar w:fldCharType="end"/>
            </w:r>
          </w:hyperlink>
        </w:p>
        <w:p w14:paraId="52E5B724" w14:textId="77777777" w:rsidR="00AD5EC7" w:rsidRDefault="00350526">
          <w:pPr>
            <w:pStyle w:val="TOC3"/>
            <w:rPr>
              <w:rFonts w:asciiTheme="minorHAnsi" w:eastAsiaTheme="minorEastAsia" w:hAnsiTheme="minorHAnsi" w:cstheme="minorBidi"/>
              <w:i w:val="0"/>
              <w:color w:val="auto"/>
              <w:sz w:val="22"/>
            </w:rPr>
          </w:pPr>
          <w:hyperlink w:anchor="_Toc448908030" w:history="1">
            <w:r w:rsidR="00AD5EC7" w:rsidRPr="005511E1">
              <w:rPr>
                <w:rStyle w:val="Hyperlink"/>
              </w:rPr>
              <w:t>[B.21.22] viewAllHolidays.php [3]</w:t>
            </w:r>
            <w:r w:rsidR="00AD5EC7">
              <w:rPr>
                <w:webHidden/>
              </w:rPr>
              <w:tab/>
            </w:r>
            <w:r w:rsidR="00AD5EC7">
              <w:rPr>
                <w:webHidden/>
              </w:rPr>
              <w:fldChar w:fldCharType="begin"/>
            </w:r>
            <w:r w:rsidR="00AD5EC7">
              <w:rPr>
                <w:webHidden/>
              </w:rPr>
              <w:instrText xml:space="preserve"> PAGEREF _Toc448908030 \h </w:instrText>
            </w:r>
            <w:r w:rsidR="00AD5EC7">
              <w:rPr>
                <w:webHidden/>
              </w:rPr>
            </w:r>
            <w:r w:rsidR="00AD5EC7">
              <w:rPr>
                <w:webHidden/>
              </w:rPr>
              <w:fldChar w:fldCharType="separate"/>
            </w:r>
            <w:r w:rsidR="00C70359">
              <w:rPr>
                <w:webHidden/>
              </w:rPr>
              <w:t>74</w:t>
            </w:r>
            <w:r w:rsidR="00AD5EC7">
              <w:rPr>
                <w:webHidden/>
              </w:rPr>
              <w:fldChar w:fldCharType="end"/>
            </w:r>
          </w:hyperlink>
        </w:p>
        <w:p w14:paraId="51AFC4B5" w14:textId="77777777" w:rsidR="00AD5EC7" w:rsidRDefault="00350526">
          <w:pPr>
            <w:pStyle w:val="TOC3"/>
            <w:rPr>
              <w:rFonts w:asciiTheme="minorHAnsi" w:eastAsiaTheme="minorEastAsia" w:hAnsiTheme="minorHAnsi" w:cstheme="minorBidi"/>
              <w:i w:val="0"/>
              <w:color w:val="auto"/>
              <w:sz w:val="22"/>
            </w:rPr>
          </w:pPr>
          <w:hyperlink w:anchor="_Toc448908031" w:history="1">
            <w:r w:rsidR="00AD5EC7" w:rsidRPr="005511E1">
              <w:rPr>
                <w:rStyle w:val="Hyperlink"/>
              </w:rPr>
              <w:t>[B.21.23] viewAllRooms.php [3]</w:t>
            </w:r>
            <w:r w:rsidR="00AD5EC7">
              <w:rPr>
                <w:webHidden/>
              </w:rPr>
              <w:tab/>
            </w:r>
            <w:r w:rsidR="00AD5EC7">
              <w:rPr>
                <w:webHidden/>
              </w:rPr>
              <w:fldChar w:fldCharType="begin"/>
            </w:r>
            <w:r w:rsidR="00AD5EC7">
              <w:rPr>
                <w:webHidden/>
              </w:rPr>
              <w:instrText xml:space="preserve"> PAGEREF _Toc448908031 \h </w:instrText>
            </w:r>
            <w:r w:rsidR="00AD5EC7">
              <w:rPr>
                <w:webHidden/>
              </w:rPr>
            </w:r>
            <w:r w:rsidR="00AD5EC7">
              <w:rPr>
                <w:webHidden/>
              </w:rPr>
              <w:fldChar w:fldCharType="separate"/>
            </w:r>
            <w:r w:rsidR="00C70359">
              <w:rPr>
                <w:webHidden/>
              </w:rPr>
              <w:t>74</w:t>
            </w:r>
            <w:r w:rsidR="00AD5EC7">
              <w:rPr>
                <w:webHidden/>
              </w:rPr>
              <w:fldChar w:fldCharType="end"/>
            </w:r>
          </w:hyperlink>
        </w:p>
        <w:p w14:paraId="5F1A2B6B" w14:textId="77777777" w:rsidR="00AD5EC7" w:rsidRDefault="00350526">
          <w:pPr>
            <w:pStyle w:val="TOC3"/>
            <w:rPr>
              <w:rFonts w:asciiTheme="minorHAnsi" w:eastAsiaTheme="minorEastAsia" w:hAnsiTheme="minorHAnsi" w:cstheme="minorBidi"/>
              <w:i w:val="0"/>
              <w:color w:val="auto"/>
              <w:sz w:val="22"/>
            </w:rPr>
          </w:pPr>
          <w:hyperlink w:anchor="_Toc448908032" w:history="1">
            <w:r w:rsidR="00AD5EC7" w:rsidRPr="005511E1">
              <w:rPr>
                <w:rStyle w:val="Hyperlink"/>
              </w:rPr>
              <w:t>[B.21.24] viewAllUsers.php [3]</w:t>
            </w:r>
            <w:r w:rsidR="00AD5EC7">
              <w:rPr>
                <w:webHidden/>
              </w:rPr>
              <w:tab/>
            </w:r>
            <w:r w:rsidR="00AD5EC7">
              <w:rPr>
                <w:webHidden/>
              </w:rPr>
              <w:fldChar w:fldCharType="begin"/>
            </w:r>
            <w:r w:rsidR="00AD5EC7">
              <w:rPr>
                <w:webHidden/>
              </w:rPr>
              <w:instrText xml:space="preserve"> PAGEREF _Toc448908032 \h </w:instrText>
            </w:r>
            <w:r w:rsidR="00AD5EC7">
              <w:rPr>
                <w:webHidden/>
              </w:rPr>
            </w:r>
            <w:r w:rsidR="00AD5EC7">
              <w:rPr>
                <w:webHidden/>
              </w:rPr>
              <w:fldChar w:fldCharType="separate"/>
            </w:r>
            <w:r w:rsidR="00C70359">
              <w:rPr>
                <w:webHidden/>
              </w:rPr>
              <w:t>74</w:t>
            </w:r>
            <w:r w:rsidR="00AD5EC7">
              <w:rPr>
                <w:webHidden/>
              </w:rPr>
              <w:fldChar w:fldCharType="end"/>
            </w:r>
          </w:hyperlink>
        </w:p>
        <w:p w14:paraId="0A0095A5"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33" w:history="1">
            <w:r w:rsidR="00AD5EC7" w:rsidRPr="005511E1">
              <w:rPr>
                <w:rStyle w:val="Hyperlink"/>
                <w:noProof/>
              </w:rPr>
              <w:t>[B.22] Overall Test Strategy</w:t>
            </w:r>
            <w:r w:rsidR="00AD5EC7">
              <w:rPr>
                <w:noProof/>
                <w:webHidden/>
              </w:rPr>
              <w:tab/>
            </w:r>
            <w:r w:rsidR="00AD5EC7">
              <w:rPr>
                <w:noProof/>
                <w:webHidden/>
              </w:rPr>
              <w:fldChar w:fldCharType="begin"/>
            </w:r>
            <w:r w:rsidR="00AD5EC7">
              <w:rPr>
                <w:noProof/>
                <w:webHidden/>
              </w:rPr>
              <w:instrText xml:space="preserve"> PAGEREF _Toc448908033 \h </w:instrText>
            </w:r>
            <w:r w:rsidR="00AD5EC7">
              <w:rPr>
                <w:noProof/>
                <w:webHidden/>
              </w:rPr>
            </w:r>
            <w:r w:rsidR="00AD5EC7">
              <w:rPr>
                <w:noProof/>
                <w:webHidden/>
              </w:rPr>
              <w:fldChar w:fldCharType="separate"/>
            </w:r>
            <w:r w:rsidR="00C70359">
              <w:rPr>
                <w:noProof/>
                <w:webHidden/>
              </w:rPr>
              <w:t>75</w:t>
            </w:r>
            <w:r w:rsidR="00AD5EC7">
              <w:rPr>
                <w:noProof/>
                <w:webHidden/>
              </w:rPr>
              <w:fldChar w:fldCharType="end"/>
            </w:r>
          </w:hyperlink>
        </w:p>
        <w:p w14:paraId="53799263" w14:textId="77777777" w:rsidR="00AD5EC7" w:rsidRDefault="00350526">
          <w:pPr>
            <w:pStyle w:val="TOC3"/>
            <w:rPr>
              <w:rFonts w:asciiTheme="minorHAnsi" w:eastAsiaTheme="minorEastAsia" w:hAnsiTheme="minorHAnsi" w:cstheme="minorBidi"/>
              <w:i w:val="0"/>
              <w:color w:val="auto"/>
              <w:sz w:val="22"/>
            </w:rPr>
          </w:pPr>
          <w:hyperlink w:anchor="_Toc448908034" w:history="1">
            <w:r w:rsidR="00AD5EC7" w:rsidRPr="005511E1">
              <w:rPr>
                <w:rStyle w:val="Hyperlink"/>
              </w:rPr>
              <w:t>[B.22.1] Testing Strategy</w:t>
            </w:r>
            <w:r w:rsidR="00AD5EC7">
              <w:rPr>
                <w:webHidden/>
              </w:rPr>
              <w:tab/>
            </w:r>
            <w:r w:rsidR="00AD5EC7">
              <w:rPr>
                <w:webHidden/>
              </w:rPr>
              <w:fldChar w:fldCharType="begin"/>
            </w:r>
            <w:r w:rsidR="00AD5EC7">
              <w:rPr>
                <w:webHidden/>
              </w:rPr>
              <w:instrText xml:space="preserve"> PAGEREF _Toc448908034 \h </w:instrText>
            </w:r>
            <w:r w:rsidR="00AD5EC7">
              <w:rPr>
                <w:webHidden/>
              </w:rPr>
            </w:r>
            <w:r w:rsidR="00AD5EC7">
              <w:rPr>
                <w:webHidden/>
              </w:rPr>
              <w:fldChar w:fldCharType="separate"/>
            </w:r>
            <w:r w:rsidR="00C70359">
              <w:rPr>
                <w:webHidden/>
              </w:rPr>
              <w:t>75</w:t>
            </w:r>
            <w:r w:rsidR="00AD5EC7">
              <w:rPr>
                <w:webHidden/>
              </w:rPr>
              <w:fldChar w:fldCharType="end"/>
            </w:r>
          </w:hyperlink>
        </w:p>
        <w:p w14:paraId="79F1C9AF"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35" w:history="1">
            <w:r w:rsidR="00AD5EC7" w:rsidRPr="005511E1">
              <w:rPr>
                <w:rStyle w:val="Hyperlink"/>
                <w:noProof/>
              </w:rPr>
              <w:t>[B.23] Testing Plan</w:t>
            </w:r>
            <w:r w:rsidR="00AD5EC7">
              <w:rPr>
                <w:noProof/>
                <w:webHidden/>
              </w:rPr>
              <w:tab/>
            </w:r>
            <w:r w:rsidR="00AD5EC7">
              <w:rPr>
                <w:noProof/>
                <w:webHidden/>
              </w:rPr>
              <w:fldChar w:fldCharType="begin"/>
            </w:r>
            <w:r w:rsidR="00AD5EC7">
              <w:rPr>
                <w:noProof/>
                <w:webHidden/>
              </w:rPr>
              <w:instrText xml:space="preserve"> PAGEREF _Toc448908035 \h </w:instrText>
            </w:r>
            <w:r w:rsidR="00AD5EC7">
              <w:rPr>
                <w:noProof/>
                <w:webHidden/>
              </w:rPr>
            </w:r>
            <w:r w:rsidR="00AD5EC7">
              <w:rPr>
                <w:noProof/>
                <w:webHidden/>
              </w:rPr>
              <w:fldChar w:fldCharType="separate"/>
            </w:r>
            <w:r w:rsidR="00C70359">
              <w:rPr>
                <w:noProof/>
                <w:webHidden/>
              </w:rPr>
              <w:t>76</w:t>
            </w:r>
            <w:r w:rsidR="00AD5EC7">
              <w:rPr>
                <w:noProof/>
                <w:webHidden/>
              </w:rPr>
              <w:fldChar w:fldCharType="end"/>
            </w:r>
          </w:hyperlink>
        </w:p>
        <w:p w14:paraId="4BD34A1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36" w:history="1">
            <w:r w:rsidR="00AD5EC7" w:rsidRPr="005511E1">
              <w:rPr>
                <w:rStyle w:val="Hyperlink"/>
                <w:noProof/>
              </w:rPr>
              <w:t>[B.24] Comments from the Client</w:t>
            </w:r>
            <w:r w:rsidR="00AD5EC7">
              <w:rPr>
                <w:noProof/>
                <w:webHidden/>
              </w:rPr>
              <w:tab/>
            </w:r>
            <w:r w:rsidR="00AD5EC7">
              <w:rPr>
                <w:noProof/>
                <w:webHidden/>
              </w:rPr>
              <w:fldChar w:fldCharType="begin"/>
            </w:r>
            <w:r w:rsidR="00AD5EC7">
              <w:rPr>
                <w:noProof/>
                <w:webHidden/>
              </w:rPr>
              <w:instrText xml:space="preserve"> PAGEREF _Toc448908036 \h </w:instrText>
            </w:r>
            <w:r w:rsidR="00AD5EC7">
              <w:rPr>
                <w:noProof/>
                <w:webHidden/>
              </w:rPr>
            </w:r>
            <w:r w:rsidR="00AD5EC7">
              <w:rPr>
                <w:noProof/>
                <w:webHidden/>
              </w:rPr>
              <w:fldChar w:fldCharType="separate"/>
            </w:r>
            <w:r w:rsidR="00C70359">
              <w:rPr>
                <w:noProof/>
                <w:webHidden/>
              </w:rPr>
              <w:t>89</w:t>
            </w:r>
            <w:r w:rsidR="00AD5EC7">
              <w:rPr>
                <w:noProof/>
                <w:webHidden/>
              </w:rPr>
              <w:fldChar w:fldCharType="end"/>
            </w:r>
          </w:hyperlink>
        </w:p>
        <w:p w14:paraId="03CE3697"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37" w:history="1">
            <w:r w:rsidR="00AD5EC7" w:rsidRPr="005511E1">
              <w:rPr>
                <w:rStyle w:val="Hyperlink"/>
                <w:noProof/>
              </w:rPr>
              <w:t>C: Technical Solution Section</w:t>
            </w:r>
            <w:r w:rsidR="00AD5EC7">
              <w:rPr>
                <w:noProof/>
                <w:webHidden/>
              </w:rPr>
              <w:tab/>
            </w:r>
            <w:r w:rsidR="00AD5EC7">
              <w:rPr>
                <w:noProof/>
                <w:webHidden/>
              </w:rPr>
              <w:fldChar w:fldCharType="begin"/>
            </w:r>
            <w:r w:rsidR="00AD5EC7">
              <w:rPr>
                <w:noProof/>
                <w:webHidden/>
              </w:rPr>
              <w:instrText xml:space="preserve"> PAGEREF _Toc448908037 \h </w:instrText>
            </w:r>
            <w:r w:rsidR="00AD5EC7">
              <w:rPr>
                <w:noProof/>
                <w:webHidden/>
              </w:rPr>
            </w:r>
            <w:r w:rsidR="00AD5EC7">
              <w:rPr>
                <w:noProof/>
                <w:webHidden/>
              </w:rPr>
              <w:fldChar w:fldCharType="separate"/>
            </w:r>
            <w:r w:rsidR="00C70359">
              <w:rPr>
                <w:noProof/>
                <w:webHidden/>
              </w:rPr>
              <w:t>92</w:t>
            </w:r>
            <w:r w:rsidR="00AD5EC7">
              <w:rPr>
                <w:noProof/>
                <w:webHidden/>
              </w:rPr>
              <w:fldChar w:fldCharType="end"/>
            </w:r>
          </w:hyperlink>
        </w:p>
        <w:p w14:paraId="1910F75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38" w:history="1">
            <w:r w:rsidR="00AD5EC7" w:rsidRPr="005511E1">
              <w:rPr>
                <w:rStyle w:val="Hyperlink"/>
                <w:noProof/>
              </w:rPr>
              <w:t>[C.1] Included Files (as of 17/3/16)</w:t>
            </w:r>
            <w:r w:rsidR="00AD5EC7">
              <w:rPr>
                <w:noProof/>
                <w:webHidden/>
              </w:rPr>
              <w:tab/>
            </w:r>
            <w:r w:rsidR="00AD5EC7">
              <w:rPr>
                <w:noProof/>
                <w:webHidden/>
              </w:rPr>
              <w:fldChar w:fldCharType="begin"/>
            </w:r>
            <w:r w:rsidR="00AD5EC7">
              <w:rPr>
                <w:noProof/>
                <w:webHidden/>
              </w:rPr>
              <w:instrText xml:space="preserve"> PAGEREF _Toc448908038 \h </w:instrText>
            </w:r>
            <w:r w:rsidR="00AD5EC7">
              <w:rPr>
                <w:noProof/>
                <w:webHidden/>
              </w:rPr>
            </w:r>
            <w:r w:rsidR="00AD5EC7">
              <w:rPr>
                <w:noProof/>
                <w:webHidden/>
              </w:rPr>
              <w:fldChar w:fldCharType="separate"/>
            </w:r>
            <w:r w:rsidR="00C70359">
              <w:rPr>
                <w:noProof/>
                <w:webHidden/>
              </w:rPr>
              <w:t>92</w:t>
            </w:r>
            <w:r w:rsidR="00AD5EC7">
              <w:rPr>
                <w:noProof/>
                <w:webHidden/>
              </w:rPr>
              <w:fldChar w:fldCharType="end"/>
            </w:r>
          </w:hyperlink>
        </w:p>
        <w:p w14:paraId="3AEE0FE3" w14:textId="77777777" w:rsidR="00AD5EC7" w:rsidRDefault="00350526">
          <w:pPr>
            <w:pStyle w:val="TOC3"/>
            <w:rPr>
              <w:rFonts w:asciiTheme="minorHAnsi" w:eastAsiaTheme="minorEastAsia" w:hAnsiTheme="minorHAnsi" w:cstheme="minorBidi"/>
              <w:i w:val="0"/>
              <w:color w:val="auto"/>
              <w:sz w:val="22"/>
            </w:rPr>
          </w:pPr>
          <w:hyperlink w:anchor="_Toc448908039" w:history="1">
            <w:r w:rsidR="00AD5EC7" w:rsidRPr="005511E1">
              <w:rPr>
                <w:rStyle w:val="Hyperlink"/>
              </w:rPr>
              <w:t>[C.1.1] class.openDB.inc.php</w:t>
            </w:r>
            <w:r w:rsidR="00AD5EC7">
              <w:rPr>
                <w:webHidden/>
              </w:rPr>
              <w:tab/>
            </w:r>
            <w:r w:rsidR="00AD5EC7">
              <w:rPr>
                <w:webHidden/>
              </w:rPr>
              <w:fldChar w:fldCharType="begin"/>
            </w:r>
            <w:r w:rsidR="00AD5EC7">
              <w:rPr>
                <w:webHidden/>
              </w:rPr>
              <w:instrText xml:space="preserve"> PAGEREF _Toc448908039 \h </w:instrText>
            </w:r>
            <w:r w:rsidR="00AD5EC7">
              <w:rPr>
                <w:webHidden/>
              </w:rPr>
            </w:r>
            <w:r w:rsidR="00AD5EC7">
              <w:rPr>
                <w:webHidden/>
              </w:rPr>
              <w:fldChar w:fldCharType="separate"/>
            </w:r>
            <w:r w:rsidR="00C70359">
              <w:rPr>
                <w:webHidden/>
              </w:rPr>
              <w:t>92</w:t>
            </w:r>
            <w:r w:rsidR="00AD5EC7">
              <w:rPr>
                <w:webHidden/>
              </w:rPr>
              <w:fldChar w:fldCharType="end"/>
            </w:r>
          </w:hyperlink>
        </w:p>
        <w:p w14:paraId="59E44949" w14:textId="77777777" w:rsidR="00AD5EC7" w:rsidRDefault="00350526">
          <w:pPr>
            <w:pStyle w:val="TOC3"/>
            <w:rPr>
              <w:rFonts w:asciiTheme="minorHAnsi" w:eastAsiaTheme="minorEastAsia" w:hAnsiTheme="minorHAnsi" w:cstheme="minorBidi"/>
              <w:i w:val="0"/>
              <w:color w:val="auto"/>
              <w:sz w:val="22"/>
            </w:rPr>
          </w:pPr>
          <w:hyperlink w:anchor="_Toc448908040" w:history="1">
            <w:r w:rsidR="00AD5EC7" w:rsidRPr="005511E1">
              <w:rPr>
                <w:rStyle w:val="Hyperlink"/>
              </w:rPr>
              <w:t>[C.1.2] createTables.php</w:t>
            </w:r>
            <w:r w:rsidR="00AD5EC7">
              <w:rPr>
                <w:webHidden/>
              </w:rPr>
              <w:tab/>
            </w:r>
            <w:r w:rsidR="00AD5EC7">
              <w:rPr>
                <w:webHidden/>
              </w:rPr>
              <w:fldChar w:fldCharType="begin"/>
            </w:r>
            <w:r w:rsidR="00AD5EC7">
              <w:rPr>
                <w:webHidden/>
              </w:rPr>
              <w:instrText xml:space="preserve"> PAGEREF _Toc448908040 \h </w:instrText>
            </w:r>
            <w:r w:rsidR="00AD5EC7">
              <w:rPr>
                <w:webHidden/>
              </w:rPr>
            </w:r>
            <w:r w:rsidR="00AD5EC7">
              <w:rPr>
                <w:webHidden/>
              </w:rPr>
              <w:fldChar w:fldCharType="separate"/>
            </w:r>
            <w:r w:rsidR="00C70359">
              <w:rPr>
                <w:webHidden/>
              </w:rPr>
              <w:t>106</w:t>
            </w:r>
            <w:r w:rsidR="00AD5EC7">
              <w:rPr>
                <w:webHidden/>
              </w:rPr>
              <w:fldChar w:fldCharType="end"/>
            </w:r>
          </w:hyperlink>
        </w:p>
        <w:p w14:paraId="25DC5CD9" w14:textId="77777777" w:rsidR="00AD5EC7" w:rsidRDefault="00350526">
          <w:pPr>
            <w:pStyle w:val="TOC3"/>
            <w:rPr>
              <w:rFonts w:asciiTheme="minorHAnsi" w:eastAsiaTheme="minorEastAsia" w:hAnsiTheme="minorHAnsi" w:cstheme="minorBidi"/>
              <w:i w:val="0"/>
              <w:color w:val="auto"/>
              <w:sz w:val="22"/>
            </w:rPr>
          </w:pPr>
          <w:hyperlink w:anchor="_Toc448908041" w:history="1">
            <w:r w:rsidR="00AD5EC7" w:rsidRPr="005511E1">
              <w:rPr>
                <w:rStyle w:val="Hyperlink"/>
              </w:rPr>
              <w:t>[C.1.3] functions.php</w:t>
            </w:r>
            <w:r w:rsidR="00AD5EC7">
              <w:rPr>
                <w:webHidden/>
              </w:rPr>
              <w:tab/>
            </w:r>
            <w:r w:rsidR="00AD5EC7">
              <w:rPr>
                <w:webHidden/>
              </w:rPr>
              <w:fldChar w:fldCharType="begin"/>
            </w:r>
            <w:r w:rsidR="00AD5EC7">
              <w:rPr>
                <w:webHidden/>
              </w:rPr>
              <w:instrText xml:space="preserve"> PAGEREF _Toc448908041 \h </w:instrText>
            </w:r>
            <w:r w:rsidR="00AD5EC7">
              <w:rPr>
                <w:webHidden/>
              </w:rPr>
            </w:r>
            <w:r w:rsidR="00AD5EC7">
              <w:rPr>
                <w:webHidden/>
              </w:rPr>
              <w:fldChar w:fldCharType="separate"/>
            </w:r>
            <w:r w:rsidR="00C70359">
              <w:rPr>
                <w:webHidden/>
              </w:rPr>
              <w:t>110</w:t>
            </w:r>
            <w:r w:rsidR="00AD5EC7">
              <w:rPr>
                <w:webHidden/>
              </w:rPr>
              <w:fldChar w:fldCharType="end"/>
            </w:r>
          </w:hyperlink>
        </w:p>
        <w:p w14:paraId="11E2B6D1" w14:textId="77777777" w:rsidR="00AD5EC7" w:rsidRDefault="00350526">
          <w:pPr>
            <w:pStyle w:val="TOC3"/>
            <w:rPr>
              <w:rFonts w:asciiTheme="minorHAnsi" w:eastAsiaTheme="minorEastAsia" w:hAnsiTheme="minorHAnsi" w:cstheme="minorBidi"/>
              <w:i w:val="0"/>
              <w:color w:val="auto"/>
              <w:sz w:val="22"/>
            </w:rPr>
          </w:pPr>
          <w:hyperlink w:anchor="_Toc448908042" w:history="1">
            <w:r w:rsidR="00AD5EC7" w:rsidRPr="005511E1">
              <w:rPr>
                <w:rStyle w:val="Hyperlink"/>
              </w:rPr>
              <w:t>[C.1.4] header.php</w:t>
            </w:r>
            <w:r w:rsidR="00AD5EC7">
              <w:rPr>
                <w:webHidden/>
              </w:rPr>
              <w:tab/>
            </w:r>
            <w:r w:rsidR="00AD5EC7">
              <w:rPr>
                <w:webHidden/>
              </w:rPr>
              <w:fldChar w:fldCharType="begin"/>
            </w:r>
            <w:r w:rsidR="00AD5EC7">
              <w:rPr>
                <w:webHidden/>
              </w:rPr>
              <w:instrText xml:space="preserve"> PAGEREF _Toc448908042 \h </w:instrText>
            </w:r>
            <w:r w:rsidR="00AD5EC7">
              <w:rPr>
                <w:webHidden/>
              </w:rPr>
            </w:r>
            <w:r w:rsidR="00AD5EC7">
              <w:rPr>
                <w:webHidden/>
              </w:rPr>
              <w:fldChar w:fldCharType="separate"/>
            </w:r>
            <w:r w:rsidR="00C70359">
              <w:rPr>
                <w:webHidden/>
              </w:rPr>
              <w:t>115</w:t>
            </w:r>
            <w:r w:rsidR="00AD5EC7">
              <w:rPr>
                <w:webHidden/>
              </w:rPr>
              <w:fldChar w:fldCharType="end"/>
            </w:r>
          </w:hyperlink>
        </w:p>
        <w:p w14:paraId="418C3C6E" w14:textId="77777777" w:rsidR="00AD5EC7" w:rsidRDefault="00350526">
          <w:pPr>
            <w:pStyle w:val="TOC3"/>
            <w:rPr>
              <w:rFonts w:asciiTheme="minorHAnsi" w:eastAsiaTheme="minorEastAsia" w:hAnsiTheme="minorHAnsi" w:cstheme="minorBidi"/>
              <w:i w:val="0"/>
              <w:color w:val="auto"/>
              <w:sz w:val="22"/>
            </w:rPr>
          </w:pPr>
          <w:hyperlink w:anchor="_Toc448908043" w:history="1">
            <w:r w:rsidR="00AD5EC7" w:rsidRPr="005511E1">
              <w:rPr>
                <w:rStyle w:val="Hyperlink"/>
              </w:rPr>
              <w:t>[C.1.5] loginInformation.php</w:t>
            </w:r>
            <w:r w:rsidR="00AD5EC7">
              <w:rPr>
                <w:webHidden/>
              </w:rPr>
              <w:tab/>
            </w:r>
            <w:r w:rsidR="00AD5EC7">
              <w:rPr>
                <w:webHidden/>
              </w:rPr>
              <w:fldChar w:fldCharType="begin"/>
            </w:r>
            <w:r w:rsidR="00AD5EC7">
              <w:rPr>
                <w:webHidden/>
              </w:rPr>
              <w:instrText xml:space="preserve"> PAGEREF _Toc448908043 \h </w:instrText>
            </w:r>
            <w:r w:rsidR="00AD5EC7">
              <w:rPr>
                <w:webHidden/>
              </w:rPr>
            </w:r>
            <w:r w:rsidR="00AD5EC7">
              <w:rPr>
                <w:webHidden/>
              </w:rPr>
              <w:fldChar w:fldCharType="separate"/>
            </w:r>
            <w:r w:rsidR="00C70359">
              <w:rPr>
                <w:webHidden/>
              </w:rPr>
              <w:t>116</w:t>
            </w:r>
            <w:r w:rsidR="00AD5EC7">
              <w:rPr>
                <w:webHidden/>
              </w:rPr>
              <w:fldChar w:fldCharType="end"/>
            </w:r>
          </w:hyperlink>
        </w:p>
        <w:p w14:paraId="3BF70CE5" w14:textId="77777777" w:rsidR="00AD5EC7" w:rsidRDefault="00350526">
          <w:pPr>
            <w:pStyle w:val="TOC3"/>
            <w:rPr>
              <w:rFonts w:asciiTheme="minorHAnsi" w:eastAsiaTheme="minorEastAsia" w:hAnsiTheme="minorHAnsi" w:cstheme="minorBidi"/>
              <w:i w:val="0"/>
              <w:color w:val="auto"/>
              <w:sz w:val="22"/>
            </w:rPr>
          </w:pPr>
          <w:hyperlink w:anchor="_Toc448908044" w:history="1">
            <w:r w:rsidR="00AD5EC7" w:rsidRPr="005511E1">
              <w:rPr>
                <w:rStyle w:val="Hyperlink"/>
              </w:rPr>
              <w:t>[C.1.6] menu.php</w:t>
            </w:r>
            <w:r w:rsidR="00AD5EC7">
              <w:rPr>
                <w:webHidden/>
              </w:rPr>
              <w:tab/>
            </w:r>
            <w:r w:rsidR="00AD5EC7">
              <w:rPr>
                <w:webHidden/>
              </w:rPr>
              <w:fldChar w:fldCharType="begin"/>
            </w:r>
            <w:r w:rsidR="00AD5EC7">
              <w:rPr>
                <w:webHidden/>
              </w:rPr>
              <w:instrText xml:space="preserve"> PAGEREF _Toc448908044 \h </w:instrText>
            </w:r>
            <w:r w:rsidR="00AD5EC7">
              <w:rPr>
                <w:webHidden/>
              </w:rPr>
            </w:r>
            <w:r w:rsidR="00AD5EC7">
              <w:rPr>
                <w:webHidden/>
              </w:rPr>
              <w:fldChar w:fldCharType="separate"/>
            </w:r>
            <w:r w:rsidR="00C70359">
              <w:rPr>
                <w:webHidden/>
              </w:rPr>
              <w:t>117</w:t>
            </w:r>
            <w:r w:rsidR="00AD5EC7">
              <w:rPr>
                <w:webHidden/>
              </w:rPr>
              <w:fldChar w:fldCharType="end"/>
            </w:r>
          </w:hyperlink>
        </w:p>
        <w:p w14:paraId="0FB68B3B" w14:textId="77777777" w:rsidR="00AD5EC7" w:rsidRDefault="00350526">
          <w:pPr>
            <w:pStyle w:val="TOC3"/>
            <w:rPr>
              <w:rFonts w:asciiTheme="minorHAnsi" w:eastAsiaTheme="minorEastAsia" w:hAnsiTheme="minorHAnsi" w:cstheme="minorBidi"/>
              <w:i w:val="0"/>
              <w:color w:val="auto"/>
              <w:sz w:val="22"/>
            </w:rPr>
          </w:pPr>
          <w:hyperlink w:anchor="_Toc448908045" w:history="1">
            <w:r w:rsidR="00AD5EC7" w:rsidRPr="005511E1">
              <w:rPr>
                <w:rStyle w:val="Hyperlink"/>
              </w:rPr>
              <w:t>[C.1.7] SQLDetails.php</w:t>
            </w:r>
            <w:r w:rsidR="00AD5EC7">
              <w:rPr>
                <w:webHidden/>
              </w:rPr>
              <w:tab/>
            </w:r>
            <w:r w:rsidR="00AD5EC7">
              <w:rPr>
                <w:webHidden/>
              </w:rPr>
              <w:fldChar w:fldCharType="begin"/>
            </w:r>
            <w:r w:rsidR="00AD5EC7">
              <w:rPr>
                <w:webHidden/>
              </w:rPr>
              <w:instrText xml:space="preserve"> PAGEREF _Toc448908045 \h </w:instrText>
            </w:r>
            <w:r w:rsidR="00AD5EC7">
              <w:rPr>
                <w:webHidden/>
              </w:rPr>
            </w:r>
            <w:r w:rsidR="00AD5EC7">
              <w:rPr>
                <w:webHidden/>
              </w:rPr>
              <w:fldChar w:fldCharType="separate"/>
            </w:r>
            <w:r w:rsidR="00C70359">
              <w:rPr>
                <w:webHidden/>
              </w:rPr>
              <w:t>119</w:t>
            </w:r>
            <w:r w:rsidR="00AD5EC7">
              <w:rPr>
                <w:webHidden/>
              </w:rPr>
              <w:fldChar w:fldCharType="end"/>
            </w:r>
          </w:hyperlink>
        </w:p>
        <w:p w14:paraId="69080855" w14:textId="77777777" w:rsidR="00AD5EC7" w:rsidRDefault="00350526">
          <w:pPr>
            <w:pStyle w:val="TOC3"/>
            <w:rPr>
              <w:rFonts w:asciiTheme="minorHAnsi" w:eastAsiaTheme="minorEastAsia" w:hAnsiTheme="minorHAnsi" w:cstheme="minorBidi"/>
              <w:i w:val="0"/>
              <w:color w:val="auto"/>
              <w:sz w:val="22"/>
            </w:rPr>
          </w:pPr>
          <w:hyperlink w:anchor="_Toc448908046" w:history="1">
            <w:r w:rsidR="00AD5EC7" w:rsidRPr="005511E1">
              <w:rPr>
                <w:rStyle w:val="Hyperlink"/>
              </w:rPr>
              <w:t>[C.1.8] styles.css</w:t>
            </w:r>
            <w:r w:rsidR="00AD5EC7">
              <w:rPr>
                <w:webHidden/>
              </w:rPr>
              <w:tab/>
            </w:r>
            <w:r w:rsidR="00AD5EC7">
              <w:rPr>
                <w:webHidden/>
              </w:rPr>
              <w:fldChar w:fldCharType="begin"/>
            </w:r>
            <w:r w:rsidR="00AD5EC7">
              <w:rPr>
                <w:webHidden/>
              </w:rPr>
              <w:instrText xml:space="preserve"> PAGEREF _Toc448908046 \h </w:instrText>
            </w:r>
            <w:r w:rsidR="00AD5EC7">
              <w:rPr>
                <w:webHidden/>
              </w:rPr>
            </w:r>
            <w:r w:rsidR="00AD5EC7">
              <w:rPr>
                <w:webHidden/>
              </w:rPr>
              <w:fldChar w:fldCharType="separate"/>
            </w:r>
            <w:r w:rsidR="00C70359">
              <w:rPr>
                <w:webHidden/>
              </w:rPr>
              <w:t>120</w:t>
            </w:r>
            <w:r w:rsidR="00AD5EC7">
              <w:rPr>
                <w:webHidden/>
              </w:rPr>
              <w:fldChar w:fldCharType="end"/>
            </w:r>
          </w:hyperlink>
        </w:p>
        <w:p w14:paraId="7434A408" w14:textId="77777777" w:rsidR="00AD5EC7" w:rsidRDefault="00350526">
          <w:pPr>
            <w:pStyle w:val="TOC3"/>
            <w:rPr>
              <w:rFonts w:asciiTheme="minorHAnsi" w:eastAsiaTheme="minorEastAsia" w:hAnsiTheme="minorHAnsi" w:cstheme="minorBidi"/>
              <w:i w:val="0"/>
              <w:color w:val="auto"/>
              <w:sz w:val="22"/>
            </w:rPr>
          </w:pPr>
          <w:hyperlink w:anchor="_Toc448908047" w:history="1">
            <w:r w:rsidR="00AD5EC7" w:rsidRPr="005511E1">
              <w:rPr>
                <w:rStyle w:val="Hyperlink"/>
              </w:rPr>
              <w:t>[C.1.9] titleForFilenames.php</w:t>
            </w:r>
            <w:r w:rsidR="00AD5EC7">
              <w:rPr>
                <w:webHidden/>
              </w:rPr>
              <w:tab/>
            </w:r>
            <w:r w:rsidR="00AD5EC7">
              <w:rPr>
                <w:webHidden/>
              </w:rPr>
              <w:fldChar w:fldCharType="begin"/>
            </w:r>
            <w:r w:rsidR="00AD5EC7">
              <w:rPr>
                <w:webHidden/>
              </w:rPr>
              <w:instrText xml:space="preserve"> PAGEREF _Toc448908047 \h </w:instrText>
            </w:r>
            <w:r w:rsidR="00AD5EC7">
              <w:rPr>
                <w:webHidden/>
              </w:rPr>
            </w:r>
            <w:r w:rsidR="00AD5EC7">
              <w:rPr>
                <w:webHidden/>
              </w:rPr>
              <w:fldChar w:fldCharType="separate"/>
            </w:r>
            <w:r w:rsidR="00C70359">
              <w:rPr>
                <w:webHidden/>
              </w:rPr>
              <w:t>127</w:t>
            </w:r>
            <w:r w:rsidR="00AD5EC7">
              <w:rPr>
                <w:webHidden/>
              </w:rPr>
              <w:fldChar w:fldCharType="end"/>
            </w:r>
          </w:hyperlink>
        </w:p>
        <w:p w14:paraId="2285AA1D"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48" w:history="1">
            <w:r w:rsidR="00AD5EC7" w:rsidRPr="005511E1">
              <w:rPr>
                <w:rStyle w:val="Hyperlink"/>
                <w:noProof/>
              </w:rPr>
              <w:t>[C.2] Page Files (as of 17/3/16)</w:t>
            </w:r>
            <w:r w:rsidR="00AD5EC7">
              <w:rPr>
                <w:noProof/>
                <w:webHidden/>
              </w:rPr>
              <w:tab/>
            </w:r>
            <w:r w:rsidR="00AD5EC7">
              <w:rPr>
                <w:noProof/>
                <w:webHidden/>
              </w:rPr>
              <w:fldChar w:fldCharType="begin"/>
            </w:r>
            <w:r w:rsidR="00AD5EC7">
              <w:rPr>
                <w:noProof/>
                <w:webHidden/>
              </w:rPr>
              <w:instrText xml:space="preserve"> PAGEREF _Toc448908048 \h </w:instrText>
            </w:r>
            <w:r w:rsidR="00AD5EC7">
              <w:rPr>
                <w:noProof/>
                <w:webHidden/>
              </w:rPr>
            </w:r>
            <w:r w:rsidR="00AD5EC7">
              <w:rPr>
                <w:noProof/>
                <w:webHidden/>
              </w:rPr>
              <w:fldChar w:fldCharType="separate"/>
            </w:r>
            <w:r w:rsidR="00C70359">
              <w:rPr>
                <w:noProof/>
                <w:webHidden/>
              </w:rPr>
              <w:t>129</w:t>
            </w:r>
            <w:r w:rsidR="00AD5EC7">
              <w:rPr>
                <w:noProof/>
                <w:webHidden/>
              </w:rPr>
              <w:fldChar w:fldCharType="end"/>
            </w:r>
          </w:hyperlink>
        </w:p>
        <w:p w14:paraId="7CDBE0E4" w14:textId="77777777" w:rsidR="00AD5EC7" w:rsidRDefault="00350526">
          <w:pPr>
            <w:pStyle w:val="TOC3"/>
            <w:rPr>
              <w:rFonts w:asciiTheme="minorHAnsi" w:eastAsiaTheme="minorEastAsia" w:hAnsiTheme="minorHAnsi" w:cstheme="minorBidi"/>
              <w:i w:val="0"/>
              <w:color w:val="auto"/>
              <w:sz w:val="22"/>
            </w:rPr>
          </w:pPr>
          <w:hyperlink w:anchor="_Toc448908049" w:history="1">
            <w:r w:rsidR="00AD5EC7" w:rsidRPr="005511E1">
              <w:rPr>
                <w:rStyle w:val="Hyperlink"/>
              </w:rPr>
              <w:t>[C.2.1] addEvent.php</w:t>
            </w:r>
            <w:r w:rsidR="00AD5EC7">
              <w:rPr>
                <w:webHidden/>
              </w:rPr>
              <w:tab/>
            </w:r>
            <w:r w:rsidR="00AD5EC7">
              <w:rPr>
                <w:webHidden/>
              </w:rPr>
              <w:fldChar w:fldCharType="begin"/>
            </w:r>
            <w:r w:rsidR="00AD5EC7">
              <w:rPr>
                <w:webHidden/>
              </w:rPr>
              <w:instrText xml:space="preserve"> PAGEREF _Toc448908049 \h </w:instrText>
            </w:r>
            <w:r w:rsidR="00AD5EC7">
              <w:rPr>
                <w:webHidden/>
              </w:rPr>
            </w:r>
            <w:r w:rsidR="00AD5EC7">
              <w:rPr>
                <w:webHidden/>
              </w:rPr>
              <w:fldChar w:fldCharType="separate"/>
            </w:r>
            <w:r w:rsidR="00C70359">
              <w:rPr>
                <w:webHidden/>
              </w:rPr>
              <w:t>129</w:t>
            </w:r>
            <w:r w:rsidR="00AD5EC7">
              <w:rPr>
                <w:webHidden/>
              </w:rPr>
              <w:fldChar w:fldCharType="end"/>
            </w:r>
          </w:hyperlink>
        </w:p>
        <w:p w14:paraId="1A4F7A2D" w14:textId="77777777" w:rsidR="00AD5EC7" w:rsidRDefault="00350526">
          <w:pPr>
            <w:pStyle w:val="TOC3"/>
            <w:rPr>
              <w:rFonts w:asciiTheme="minorHAnsi" w:eastAsiaTheme="minorEastAsia" w:hAnsiTheme="minorHAnsi" w:cstheme="minorBidi"/>
              <w:i w:val="0"/>
              <w:color w:val="auto"/>
              <w:sz w:val="22"/>
            </w:rPr>
          </w:pPr>
          <w:hyperlink w:anchor="_Toc448908050" w:history="1">
            <w:r w:rsidR="00AD5EC7" w:rsidRPr="005511E1">
              <w:rPr>
                <w:rStyle w:val="Hyperlink"/>
              </w:rPr>
              <w:t>[C.2.2] addEventImport.php</w:t>
            </w:r>
            <w:r w:rsidR="00AD5EC7">
              <w:rPr>
                <w:webHidden/>
              </w:rPr>
              <w:tab/>
            </w:r>
            <w:r w:rsidR="00AD5EC7">
              <w:rPr>
                <w:webHidden/>
              </w:rPr>
              <w:fldChar w:fldCharType="begin"/>
            </w:r>
            <w:r w:rsidR="00AD5EC7">
              <w:rPr>
                <w:webHidden/>
              </w:rPr>
              <w:instrText xml:space="preserve"> PAGEREF _Toc448908050 \h </w:instrText>
            </w:r>
            <w:r w:rsidR="00AD5EC7">
              <w:rPr>
                <w:webHidden/>
              </w:rPr>
            </w:r>
            <w:r w:rsidR="00AD5EC7">
              <w:rPr>
                <w:webHidden/>
              </w:rPr>
              <w:fldChar w:fldCharType="separate"/>
            </w:r>
            <w:r w:rsidR="00C70359">
              <w:rPr>
                <w:webHidden/>
              </w:rPr>
              <w:t>131</w:t>
            </w:r>
            <w:r w:rsidR="00AD5EC7">
              <w:rPr>
                <w:webHidden/>
              </w:rPr>
              <w:fldChar w:fldCharType="end"/>
            </w:r>
          </w:hyperlink>
        </w:p>
        <w:p w14:paraId="760EC0D3" w14:textId="77777777" w:rsidR="00AD5EC7" w:rsidRDefault="00350526">
          <w:pPr>
            <w:pStyle w:val="TOC3"/>
            <w:rPr>
              <w:rFonts w:asciiTheme="minorHAnsi" w:eastAsiaTheme="minorEastAsia" w:hAnsiTheme="minorHAnsi" w:cstheme="minorBidi"/>
              <w:i w:val="0"/>
              <w:color w:val="auto"/>
              <w:sz w:val="22"/>
            </w:rPr>
          </w:pPr>
          <w:hyperlink w:anchor="_Toc448908051" w:history="1">
            <w:r w:rsidR="00AD5EC7" w:rsidRPr="005511E1">
              <w:rPr>
                <w:rStyle w:val="Hyperlink"/>
              </w:rPr>
              <w:t>[C.2.3] addEventSingle.php</w:t>
            </w:r>
            <w:r w:rsidR="00AD5EC7">
              <w:rPr>
                <w:webHidden/>
              </w:rPr>
              <w:tab/>
            </w:r>
            <w:r w:rsidR="00AD5EC7">
              <w:rPr>
                <w:webHidden/>
              </w:rPr>
              <w:fldChar w:fldCharType="begin"/>
            </w:r>
            <w:r w:rsidR="00AD5EC7">
              <w:rPr>
                <w:webHidden/>
              </w:rPr>
              <w:instrText xml:space="preserve"> PAGEREF _Toc448908051 \h </w:instrText>
            </w:r>
            <w:r w:rsidR="00AD5EC7">
              <w:rPr>
                <w:webHidden/>
              </w:rPr>
            </w:r>
            <w:r w:rsidR="00AD5EC7">
              <w:rPr>
                <w:webHidden/>
              </w:rPr>
              <w:fldChar w:fldCharType="separate"/>
            </w:r>
            <w:r w:rsidR="00C70359">
              <w:rPr>
                <w:webHidden/>
              </w:rPr>
              <w:t>142</w:t>
            </w:r>
            <w:r w:rsidR="00AD5EC7">
              <w:rPr>
                <w:webHidden/>
              </w:rPr>
              <w:fldChar w:fldCharType="end"/>
            </w:r>
          </w:hyperlink>
        </w:p>
        <w:p w14:paraId="2F084C80" w14:textId="77777777" w:rsidR="00AD5EC7" w:rsidRDefault="00350526">
          <w:pPr>
            <w:pStyle w:val="TOC3"/>
            <w:rPr>
              <w:rFonts w:asciiTheme="minorHAnsi" w:eastAsiaTheme="minorEastAsia" w:hAnsiTheme="minorHAnsi" w:cstheme="minorBidi"/>
              <w:i w:val="0"/>
              <w:color w:val="auto"/>
              <w:sz w:val="22"/>
            </w:rPr>
          </w:pPr>
          <w:hyperlink w:anchor="_Toc448908052" w:history="1">
            <w:r w:rsidR="00AD5EC7" w:rsidRPr="005511E1">
              <w:rPr>
                <w:rStyle w:val="Hyperlink"/>
              </w:rPr>
              <w:t>[C.2.4] addHolidaySingle.php</w:t>
            </w:r>
            <w:r w:rsidR="00AD5EC7">
              <w:rPr>
                <w:webHidden/>
              </w:rPr>
              <w:tab/>
            </w:r>
            <w:r w:rsidR="00AD5EC7">
              <w:rPr>
                <w:webHidden/>
              </w:rPr>
              <w:fldChar w:fldCharType="begin"/>
            </w:r>
            <w:r w:rsidR="00AD5EC7">
              <w:rPr>
                <w:webHidden/>
              </w:rPr>
              <w:instrText xml:space="preserve"> PAGEREF _Toc448908052 \h </w:instrText>
            </w:r>
            <w:r w:rsidR="00AD5EC7">
              <w:rPr>
                <w:webHidden/>
              </w:rPr>
            </w:r>
            <w:r w:rsidR="00AD5EC7">
              <w:rPr>
                <w:webHidden/>
              </w:rPr>
              <w:fldChar w:fldCharType="separate"/>
            </w:r>
            <w:r w:rsidR="00C70359">
              <w:rPr>
                <w:webHidden/>
              </w:rPr>
              <w:t>152</w:t>
            </w:r>
            <w:r w:rsidR="00AD5EC7">
              <w:rPr>
                <w:webHidden/>
              </w:rPr>
              <w:fldChar w:fldCharType="end"/>
            </w:r>
          </w:hyperlink>
        </w:p>
        <w:p w14:paraId="6C6B8910" w14:textId="77777777" w:rsidR="00AD5EC7" w:rsidRDefault="00350526">
          <w:pPr>
            <w:pStyle w:val="TOC3"/>
            <w:rPr>
              <w:rFonts w:asciiTheme="minorHAnsi" w:eastAsiaTheme="minorEastAsia" w:hAnsiTheme="minorHAnsi" w:cstheme="minorBidi"/>
              <w:i w:val="0"/>
              <w:color w:val="auto"/>
              <w:sz w:val="22"/>
            </w:rPr>
          </w:pPr>
          <w:hyperlink w:anchor="_Toc448908053" w:history="1">
            <w:r w:rsidR="00AD5EC7" w:rsidRPr="005511E1">
              <w:rPr>
                <w:rStyle w:val="Hyperlink"/>
              </w:rPr>
              <w:t>[C.2.5] addRoomImport.php</w:t>
            </w:r>
            <w:r w:rsidR="00AD5EC7">
              <w:rPr>
                <w:webHidden/>
              </w:rPr>
              <w:tab/>
            </w:r>
            <w:r w:rsidR="00AD5EC7">
              <w:rPr>
                <w:webHidden/>
              </w:rPr>
              <w:fldChar w:fldCharType="begin"/>
            </w:r>
            <w:r w:rsidR="00AD5EC7">
              <w:rPr>
                <w:webHidden/>
              </w:rPr>
              <w:instrText xml:space="preserve"> PAGEREF _Toc448908053 \h </w:instrText>
            </w:r>
            <w:r w:rsidR="00AD5EC7">
              <w:rPr>
                <w:webHidden/>
              </w:rPr>
            </w:r>
            <w:r w:rsidR="00AD5EC7">
              <w:rPr>
                <w:webHidden/>
              </w:rPr>
              <w:fldChar w:fldCharType="separate"/>
            </w:r>
            <w:r w:rsidR="00C70359">
              <w:rPr>
                <w:webHidden/>
              </w:rPr>
              <w:t>156</w:t>
            </w:r>
            <w:r w:rsidR="00AD5EC7">
              <w:rPr>
                <w:webHidden/>
              </w:rPr>
              <w:fldChar w:fldCharType="end"/>
            </w:r>
          </w:hyperlink>
        </w:p>
        <w:p w14:paraId="74761E59" w14:textId="77777777" w:rsidR="00AD5EC7" w:rsidRDefault="00350526">
          <w:pPr>
            <w:pStyle w:val="TOC3"/>
            <w:rPr>
              <w:rFonts w:asciiTheme="minorHAnsi" w:eastAsiaTheme="minorEastAsia" w:hAnsiTheme="minorHAnsi" w:cstheme="minorBidi"/>
              <w:i w:val="0"/>
              <w:color w:val="auto"/>
              <w:sz w:val="22"/>
            </w:rPr>
          </w:pPr>
          <w:hyperlink w:anchor="_Toc448908054" w:history="1">
            <w:r w:rsidR="00AD5EC7" w:rsidRPr="005511E1">
              <w:rPr>
                <w:rStyle w:val="Hyperlink"/>
              </w:rPr>
              <w:t>[C.2.6] addRoomSingle.php</w:t>
            </w:r>
            <w:r w:rsidR="00AD5EC7">
              <w:rPr>
                <w:webHidden/>
              </w:rPr>
              <w:tab/>
            </w:r>
            <w:r w:rsidR="00AD5EC7">
              <w:rPr>
                <w:webHidden/>
              </w:rPr>
              <w:fldChar w:fldCharType="begin"/>
            </w:r>
            <w:r w:rsidR="00AD5EC7">
              <w:rPr>
                <w:webHidden/>
              </w:rPr>
              <w:instrText xml:space="preserve"> PAGEREF _Toc448908054 \h </w:instrText>
            </w:r>
            <w:r w:rsidR="00AD5EC7">
              <w:rPr>
                <w:webHidden/>
              </w:rPr>
            </w:r>
            <w:r w:rsidR="00AD5EC7">
              <w:rPr>
                <w:webHidden/>
              </w:rPr>
              <w:fldChar w:fldCharType="separate"/>
            </w:r>
            <w:r w:rsidR="00C70359">
              <w:rPr>
                <w:webHidden/>
              </w:rPr>
              <w:t>161</w:t>
            </w:r>
            <w:r w:rsidR="00AD5EC7">
              <w:rPr>
                <w:webHidden/>
              </w:rPr>
              <w:fldChar w:fldCharType="end"/>
            </w:r>
          </w:hyperlink>
        </w:p>
        <w:p w14:paraId="72774021" w14:textId="77777777" w:rsidR="00AD5EC7" w:rsidRDefault="00350526">
          <w:pPr>
            <w:pStyle w:val="TOC3"/>
            <w:rPr>
              <w:rFonts w:asciiTheme="minorHAnsi" w:eastAsiaTheme="minorEastAsia" w:hAnsiTheme="minorHAnsi" w:cstheme="minorBidi"/>
              <w:i w:val="0"/>
              <w:color w:val="auto"/>
              <w:sz w:val="22"/>
            </w:rPr>
          </w:pPr>
          <w:hyperlink w:anchor="_Toc448908055" w:history="1">
            <w:r w:rsidR="00AD5EC7" w:rsidRPr="005511E1">
              <w:rPr>
                <w:rStyle w:val="Hyperlink"/>
              </w:rPr>
              <w:t>[C.2.7] addUserImport.php</w:t>
            </w:r>
            <w:r w:rsidR="00AD5EC7">
              <w:rPr>
                <w:webHidden/>
              </w:rPr>
              <w:tab/>
            </w:r>
            <w:r w:rsidR="00AD5EC7">
              <w:rPr>
                <w:webHidden/>
              </w:rPr>
              <w:fldChar w:fldCharType="begin"/>
            </w:r>
            <w:r w:rsidR="00AD5EC7">
              <w:rPr>
                <w:webHidden/>
              </w:rPr>
              <w:instrText xml:space="preserve"> PAGEREF _Toc448908055 \h </w:instrText>
            </w:r>
            <w:r w:rsidR="00AD5EC7">
              <w:rPr>
                <w:webHidden/>
              </w:rPr>
            </w:r>
            <w:r w:rsidR="00AD5EC7">
              <w:rPr>
                <w:webHidden/>
              </w:rPr>
              <w:fldChar w:fldCharType="separate"/>
            </w:r>
            <w:r w:rsidR="00C70359">
              <w:rPr>
                <w:webHidden/>
              </w:rPr>
              <w:t>165</w:t>
            </w:r>
            <w:r w:rsidR="00AD5EC7">
              <w:rPr>
                <w:webHidden/>
              </w:rPr>
              <w:fldChar w:fldCharType="end"/>
            </w:r>
          </w:hyperlink>
        </w:p>
        <w:p w14:paraId="63E41F4F" w14:textId="77777777" w:rsidR="00AD5EC7" w:rsidRDefault="00350526">
          <w:pPr>
            <w:pStyle w:val="TOC3"/>
            <w:rPr>
              <w:rFonts w:asciiTheme="minorHAnsi" w:eastAsiaTheme="minorEastAsia" w:hAnsiTheme="minorHAnsi" w:cstheme="minorBidi"/>
              <w:i w:val="0"/>
              <w:color w:val="auto"/>
              <w:sz w:val="22"/>
            </w:rPr>
          </w:pPr>
          <w:hyperlink w:anchor="_Toc448908056" w:history="1">
            <w:r w:rsidR="00AD5EC7" w:rsidRPr="005511E1">
              <w:rPr>
                <w:rStyle w:val="Hyperlink"/>
              </w:rPr>
              <w:t>[C.2.8] addUserSingle.php</w:t>
            </w:r>
            <w:r w:rsidR="00AD5EC7">
              <w:rPr>
                <w:webHidden/>
              </w:rPr>
              <w:tab/>
            </w:r>
            <w:r w:rsidR="00AD5EC7">
              <w:rPr>
                <w:webHidden/>
              </w:rPr>
              <w:fldChar w:fldCharType="begin"/>
            </w:r>
            <w:r w:rsidR="00AD5EC7">
              <w:rPr>
                <w:webHidden/>
              </w:rPr>
              <w:instrText xml:space="preserve"> PAGEREF _Toc448908056 \h </w:instrText>
            </w:r>
            <w:r w:rsidR="00AD5EC7">
              <w:rPr>
                <w:webHidden/>
              </w:rPr>
            </w:r>
            <w:r w:rsidR="00AD5EC7">
              <w:rPr>
                <w:webHidden/>
              </w:rPr>
              <w:fldChar w:fldCharType="separate"/>
            </w:r>
            <w:r w:rsidR="00C70359">
              <w:rPr>
                <w:webHidden/>
              </w:rPr>
              <w:t>170</w:t>
            </w:r>
            <w:r w:rsidR="00AD5EC7">
              <w:rPr>
                <w:webHidden/>
              </w:rPr>
              <w:fldChar w:fldCharType="end"/>
            </w:r>
          </w:hyperlink>
        </w:p>
        <w:p w14:paraId="4191F423" w14:textId="77777777" w:rsidR="00AD5EC7" w:rsidRDefault="00350526">
          <w:pPr>
            <w:pStyle w:val="TOC3"/>
            <w:rPr>
              <w:rFonts w:asciiTheme="minorHAnsi" w:eastAsiaTheme="minorEastAsia" w:hAnsiTheme="minorHAnsi" w:cstheme="minorBidi"/>
              <w:i w:val="0"/>
              <w:color w:val="auto"/>
              <w:sz w:val="22"/>
            </w:rPr>
          </w:pPr>
          <w:hyperlink w:anchor="_Toc448908057" w:history="1">
            <w:r w:rsidR="00AD5EC7" w:rsidRPr="005511E1">
              <w:rPr>
                <w:rStyle w:val="Hyperlink"/>
              </w:rPr>
              <w:t>[C.2.9] adminPanel.php</w:t>
            </w:r>
            <w:r w:rsidR="00AD5EC7">
              <w:rPr>
                <w:webHidden/>
              </w:rPr>
              <w:tab/>
            </w:r>
            <w:r w:rsidR="00AD5EC7">
              <w:rPr>
                <w:webHidden/>
              </w:rPr>
              <w:fldChar w:fldCharType="begin"/>
            </w:r>
            <w:r w:rsidR="00AD5EC7">
              <w:rPr>
                <w:webHidden/>
              </w:rPr>
              <w:instrText xml:space="preserve"> PAGEREF _Toc448908057 \h </w:instrText>
            </w:r>
            <w:r w:rsidR="00AD5EC7">
              <w:rPr>
                <w:webHidden/>
              </w:rPr>
            </w:r>
            <w:r w:rsidR="00AD5EC7">
              <w:rPr>
                <w:webHidden/>
              </w:rPr>
              <w:fldChar w:fldCharType="separate"/>
            </w:r>
            <w:r w:rsidR="00C70359">
              <w:rPr>
                <w:webHidden/>
              </w:rPr>
              <w:t>175</w:t>
            </w:r>
            <w:r w:rsidR="00AD5EC7">
              <w:rPr>
                <w:webHidden/>
              </w:rPr>
              <w:fldChar w:fldCharType="end"/>
            </w:r>
          </w:hyperlink>
        </w:p>
        <w:p w14:paraId="174FC5C6" w14:textId="77777777" w:rsidR="00AD5EC7" w:rsidRDefault="00350526">
          <w:pPr>
            <w:pStyle w:val="TOC3"/>
            <w:rPr>
              <w:rFonts w:asciiTheme="minorHAnsi" w:eastAsiaTheme="minorEastAsia" w:hAnsiTheme="minorHAnsi" w:cstheme="minorBidi"/>
              <w:i w:val="0"/>
              <w:color w:val="auto"/>
              <w:sz w:val="22"/>
            </w:rPr>
          </w:pPr>
          <w:hyperlink w:anchor="_Toc448908058" w:history="1">
            <w:r w:rsidR="00AD5EC7" w:rsidRPr="005511E1">
              <w:rPr>
                <w:rStyle w:val="Hyperlink"/>
              </w:rPr>
              <w:t>[C.2.10] editEventSingle.php</w:t>
            </w:r>
            <w:r w:rsidR="00AD5EC7">
              <w:rPr>
                <w:webHidden/>
              </w:rPr>
              <w:tab/>
            </w:r>
            <w:r w:rsidR="00AD5EC7">
              <w:rPr>
                <w:webHidden/>
              </w:rPr>
              <w:fldChar w:fldCharType="begin"/>
            </w:r>
            <w:r w:rsidR="00AD5EC7">
              <w:rPr>
                <w:webHidden/>
              </w:rPr>
              <w:instrText xml:space="preserve"> PAGEREF _Toc448908058 \h </w:instrText>
            </w:r>
            <w:r w:rsidR="00AD5EC7">
              <w:rPr>
                <w:webHidden/>
              </w:rPr>
            </w:r>
            <w:r w:rsidR="00AD5EC7">
              <w:rPr>
                <w:webHidden/>
              </w:rPr>
              <w:fldChar w:fldCharType="separate"/>
            </w:r>
            <w:r w:rsidR="00C70359">
              <w:rPr>
                <w:webHidden/>
              </w:rPr>
              <w:t>178</w:t>
            </w:r>
            <w:r w:rsidR="00AD5EC7">
              <w:rPr>
                <w:webHidden/>
              </w:rPr>
              <w:fldChar w:fldCharType="end"/>
            </w:r>
          </w:hyperlink>
        </w:p>
        <w:p w14:paraId="6A62F559" w14:textId="77777777" w:rsidR="00AD5EC7" w:rsidRDefault="00350526">
          <w:pPr>
            <w:pStyle w:val="TOC3"/>
            <w:rPr>
              <w:rFonts w:asciiTheme="minorHAnsi" w:eastAsiaTheme="minorEastAsia" w:hAnsiTheme="minorHAnsi" w:cstheme="minorBidi"/>
              <w:i w:val="0"/>
              <w:color w:val="auto"/>
              <w:sz w:val="22"/>
            </w:rPr>
          </w:pPr>
          <w:hyperlink w:anchor="_Toc448908059" w:history="1">
            <w:r w:rsidR="00AD5EC7" w:rsidRPr="005511E1">
              <w:rPr>
                <w:rStyle w:val="Hyperlink"/>
              </w:rPr>
              <w:t>[C.2.11] editHolidaySingle.php</w:t>
            </w:r>
            <w:r w:rsidR="00AD5EC7">
              <w:rPr>
                <w:webHidden/>
              </w:rPr>
              <w:tab/>
            </w:r>
            <w:r w:rsidR="00AD5EC7">
              <w:rPr>
                <w:webHidden/>
              </w:rPr>
              <w:fldChar w:fldCharType="begin"/>
            </w:r>
            <w:r w:rsidR="00AD5EC7">
              <w:rPr>
                <w:webHidden/>
              </w:rPr>
              <w:instrText xml:space="preserve"> PAGEREF _Toc448908059 \h </w:instrText>
            </w:r>
            <w:r w:rsidR="00AD5EC7">
              <w:rPr>
                <w:webHidden/>
              </w:rPr>
            </w:r>
            <w:r w:rsidR="00AD5EC7">
              <w:rPr>
                <w:webHidden/>
              </w:rPr>
              <w:fldChar w:fldCharType="separate"/>
            </w:r>
            <w:r w:rsidR="00C70359">
              <w:rPr>
                <w:webHidden/>
              </w:rPr>
              <w:t>188</w:t>
            </w:r>
            <w:r w:rsidR="00AD5EC7">
              <w:rPr>
                <w:webHidden/>
              </w:rPr>
              <w:fldChar w:fldCharType="end"/>
            </w:r>
          </w:hyperlink>
        </w:p>
        <w:p w14:paraId="716B4EEA" w14:textId="77777777" w:rsidR="00AD5EC7" w:rsidRDefault="00350526">
          <w:pPr>
            <w:pStyle w:val="TOC3"/>
            <w:rPr>
              <w:rFonts w:asciiTheme="minorHAnsi" w:eastAsiaTheme="minorEastAsia" w:hAnsiTheme="minorHAnsi" w:cstheme="minorBidi"/>
              <w:i w:val="0"/>
              <w:color w:val="auto"/>
              <w:sz w:val="22"/>
            </w:rPr>
          </w:pPr>
          <w:hyperlink w:anchor="_Toc448908060" w:history="1">
            <w:r w:rsidR="00AD5EC7" w:rsidRPr="005511E1">
              <w:rPr>
                <w:rStyle w:val="Hyperlink"/>
              </w:rPr>
              <w:t>[C.2.12] editRoomSingle.php</w:t>
            </w:r>
            <w:r w:rsidR="00AD5EC7">
              <w:rPr>
                <w:webHidden/>
              </w:rPr>
              <w:tab/>
            </w:r>
            <w:r w:rsidR="00AD5EC7">
              <w:rPr>
                <w:webHidden/>
              </w:rPr>
              <w:fldChar w:fldCharType="begin"/>
            </w:r>
            <w:r w:rsidR="00AD5EC7">
              <w:rPr>
                <w:webHidden/>
              </w:rPr>
              <w:instrText xml:space="preserve"> PAGEREF _Toc448908060 \h </w:instrText>
            </w:r>
            <w:r w:rsidR="00AD5EC7">
              <w:rPr>
                <w:webHidden/>
              </w:rPr>
            </w:r>
            <w:r w:rsidR="00AD5EC7">
              <w:rPr>
                <w:webHidden/>
              </w:rPr>
              <w:fldChar w:fldCharType="separate"/>
            </w:r>
            <w:r w:rsidR="00C70359">
              <w:rPr>
                <w:webHidden/>
              </w:rPr>
              <w:t>192</w:t>
            </w:r>
            <w:r w:rsidR="00AD5EC7">
              <w:rPr>
                <w:webHidden/>
              </w:rPr>
              <w:fldChar w:fldCharType="end"/>
            </w:r>
          </w:hyperlink>
        </w:p>
        <w:p w14:paraId="3CBF6350" w14:textId="77777777" w:rsidR="00AD5EC7" w:rsidRDefault="00350526">
          <w:pPr>
            <w:pStyle w:val="TOC3"/>
            <w:rPr>
              <w:rFonts w:asciiTheme="minorHAnsi" w:eastAsiaTheme="minorEastAsia" w:hAnsiTheme="minorHAnsi" w:cstheme="minorBidi"/>
              <w:i w:val="0"/>
              <w:color w:val="auto"/>
              <w:sz w:val="22"/>
            </w:rPr>
          </w:pPr>
          <w:hyperlink w:anchor="_Toc448908061" w:history="1">
            <w:r w:rsidR="00AD5EC7" w:rsidRPr="005511E1">
              <w:rPr>
                <w:rStyle w:val="Hyperlink"/>
              </w:rPr>
              <w:t>[C.2.13] editUserSingle.php</w:t>
            </w:r>
            <w:r w:rsidR="00AD5EC7">
              <w:rPr>
                <w:webHidden/>
              </w:rPr>
              <w:tab/>
            </w:r>
            <w:r w:rsidR="00AD5EC7">
              <w:rPr>
                <w:webHidden/>
              </w:rPr>
              <w:fldChar w:fldCharType="begin"/>
            </w:r>
            <w:r w:rsidR="00AD5EC7">
              <w:rPr>
                <w:webHidden/>
              </w:rPr>
              <w:instrText xml:space="preserve"> PAGEREF _Toc448908061 \h </w:instrText>
            </w:r>
            <w:r w:rsidR="00AD5EC7">
              <w:rPr>
                <w:webHidden/>
              </w:rPr>
            </w:r>
            <w:r w:rsidR="00AD5EC7">
              <w:rPr>
                <w:webHidden/>
              </w:rPr>
              <w:fldChar w:fldCharType="separate"/>
            </w:r>
            <w:r w:rsidR="00C70359">
              <w:rPr>
                <w:webHidden/>
              </w:rPr>
              <w:t>197</w:t>
            </w:r>
            <w:r w:rsidR="00AD5EC7">
              <w:rPr>
                <w:webHidden/>
              </w:rPr>
              <w:fldChar w:fldCharType="end"/>
            </w:r>
          </w:hyperlink>
        </w:p>
        <w:p w14:paraId="1551DB18" w14:textId="77777777" w:rsidR="00AD5EC7" w:rsidRDefault="00350526">
          <w:pPr>
            <w:pStyle w:val="TOC3"/>
            <w:rPr>
              <w:rFonts w:asciiTheme="minorHAnsi" w:eastAsiaTheme="minorEastAsia" w:hAnsiTheme="minorHAnsi" w:cstheme="minorBidi"/>
              <w:i w:val="0"/>
              <w:color w:val="auto"/>
              <w:sz w:val="22"/>
            </w:rPr>
          </w:pPr>
          <w:hyperlink w:anchor="_Toc448908062" w:history="1">
            <w:r w:rsidR="00AD5EC7" w:rsidRPr="005511E1">
              <w:rPr>
                <w:rStyle w:val="Hyperlink"/>
              </w:rPr>
              <w:t>[C.2.14] index.php</w:t>
            </w:r>
            <w:r w:rsidR="00AD5EC7">
              <w:rPr>
                <w:webHidden/>
              </w:rPr>
              <w:tab/>
            </w:r>
            <w:r w:rsidR="00AD5EC7">
              <w:rPr>
                <w:webHidden/>
              </w:rPr>
              <w:fldChar w:fldCharType="begin"/>
            </w:r>
            <w:r w:rsidR="00AD5EC7">
              <w:rPr>
                <w:webHidden/>
              </w:rPr>
              <w:instrText xml:space="preserve"> PAGEREF _Toc448908062 \h </w:instrText>
            </w:r>
            <w:r w:rsidR="00AD5EC7">
              <w:rPr>
                <w:webHidden/>
              </w:rPr>
            </w:r>
            <w:r w:rsidR="00AD5EC7">
              <w:rPr>
                <w:webHidden/>
              </w:rPr>
              <w:fldChar w:fldCharType="separate"/>
            </w:r>
            <w:r w:rsidR="00C70359">
              <w:rPr>
                <w:webHidden/>
              </w:rPr>
              <w:t>204</w:t>
            </w:r>
            <w:r w:rsidR="00AD5EC7">
              <w:rPr>
                <w:webHidden/>
              </w:rPr>
              <w:fldChar w:fldCharType="end"/>
            </w:r>
          </w:hyperlink>
        </w:p>
        <w:p w14:paraId="004ED1D5" w14:textId="77777777" w:rsidR="00AD5EC7" w:rsidRDefault="00350526">
          <w:pPr>
            <w:pStyle w:val="TOC3"/>
            <w:rPr>
              <w:rFonts w:asciiTheme="minorHAnsi" w:eastAsiaTheme="minorEastAsia" w:hAnsiTheme="minorHAnsi" w:cstheme="minorBidi"/>
              <w:i w:val="0"/>
              <w:color w:val="auto"/>
              <w:sz w:val="22"/>
            </w:rPr>
          </w:pPr>
          <w:hyperlink w:anchor="_Toc448908063" w:history="1">
            <w:r w:rsidR="00AD5EC7" w:rsidRPr="005511E1">
              <w:rPr>
                <w:rStyle w:val="Hyperlink"/>
              </w:rPr>
              <w:t>[C.2.15] login.php</w:t>
            </w:r>
            <w:r w:rsidR="00AD5EC7">
              <w:rPr>
                <w:webHidden/>
              </w:rPr>
              <w:tab/>
            </w:r>
            <w:r w:rsidR="00AD5EC7">
              <w:rPr>
                <w:webHidden/>
              </w:rPr>
              <w:fldChar w:fldCharType="begin"/>
            </w:r>
            <w:r w:rsidR="00AD5EC7">
              <w:rPr>
                <w:webHidden/>
              </w:rPr>
              <w:instrText xml:space="preserve"> PAGEREF _Toc448908063 \h </w:instrText>
            </w:r>
            <w:r w:rsidR="00AD5EC7">
              <w:rPr>
                <w:webHidden/>
              </w:rPr>
            </w:r>
            <w:r w:rsidR="00AD5EC7">
              <w:rPr>
                <w:webHidden/>
              </w:rPr>
              <w:fldChar w:fldCharType="separate"/>
            </w:r>
            <w:r w:rsidR="00C70359">
              <w:rPr>
                <w:webHidden/>
              </w:rPr>
              <w:t>206</w:t>
            </w:r>
            <w:r w:rsidR="00AD5EC7">
              <w:rPr>
                <w:webHidden/>
              </w:rPr>
              <w:fldChar w:fldCharType="end"/>
            </w:r>
          </w:hyperlink>
        </w:p>
        <w:p w14:paraId="6AD48F00" w14:textId="77777777" w:rsidR="00AD5EC7" w:rsidRDefault="00350526">
          <w:pPr>
            <w:pStyle w:val="TOC3"/>
            <w:rPr>
              <w:rFonts w:asciiTheme="minorHAnsi" w:eastAsiaTheme="minorEastAsia" w:hAnsiTheme="minorHAnsi" w:cstheme="minorBidi"/>
              <w:i w:val="0"/>
              <w:color w:val="auto"/>
              <w:sz w:val="22"/>
            </w:rPr>
          </w:pPr>
          <w:hyperlink w:anchor="_Toc448908064" w:history="1">
            <w:r w:rsidR="00AD5EC7" w:rsidRPr="005511E1">
              <w:rPr>
                <w:rStyle w:val="Hyperlink"/>
              </w:rPr>
              <w:t>[C.2.16] logout.php</w:t>
            </w:r>
            <w:r w:rsidR="00AD5EC7">
              <w:rPr>
                <w:webHidden/>
              </w:rPr>
              <w:tab/>
            </w:r>
            <w:r w:rsidR="00AD5EC7">
              <w:rPr>
                <w:webHidden/>
              </w:rPr>
              <w:fldChar w:fldCharType="begin"/>
            </w:r>
            <w:r w:rsidR="00AD5EC7">
              <w:rPr>
                <w:webHidden/>
              </w:rPr>
              <w:instrText xml:space="preserve"> PAGEREF _Toc448908064 \h </w:instrText>
            </w:r>
            <w:r w:rsidR="00AD5EC7">
              <w:rPr>
                <w:webHidden/>
              </w:rPr>
            </w:r>
            <w:r w:rsidR="00AD5EC7">
              <w:rPr>
                <w:webHidden/>
              </w:rPr>
              <w:fldChar w:fldCharType="separate"/>
            </w:r>
            <w:r w:rsidR="00C70359">
              <w:rPr>
                <w:webHidden/>
              </w:rPr>
              <w:t>210</w:t>
            </w:r>
            <w:r w:rsidR="00AD5EC7">
              <w:rPr>
                <w:webHidden/>
              </w:rPr>
              <w:fldChar w:fldCharType="end"/>
            </w:r>
          </w:hyperlink>
        </w:p>
        <w:p w14:paraId="777EDCCC" w14:textId="77777777" w:rsidR="00AD5EC7" w:rsidRDefault="00350526">
          <w:pPr>
            <w:pStyle w:val="TOC3"/>
            <w:rPr>
              <w:rFonts w:asciiTheme="minorHAnsi" w:eastAsiaTheme="minorEastAsia" w:hAnsiTheme="minorHAnsi" w:cstheme="minorBidi"/>
              <w:i w:val="0"/>
              <w:color w:val="auto"/>
              <w:sz w:val="22"/>
            </w:rPr>
          </w:pPr>
          <w:hyperlink w:anchor="_Toc448908065" w:history="1">
            <w:r w:rsidR="00AD5EC7" w:rsidRPr="005511E1">
              <w:rPr>
                <w:rStyle w:val="Hyperlink"/>
              </w:rPr>
              <w:t>[C.2.17] viewAllEvents.php</w:t>
            </w:r>
            <w:r w:rsidR="00AD5EC7">
              <w:rPr>
                <w:webHidden/>
              </w:rPr>
              <w:tab/>
            </w:r>
            <w:r w:rsidR="00AD5EC7">
              <w:rPr>
                <w:webHidden/>
              </w:rPr>
              <w:fldChar w:fldCharType="begin"/>
            </w:r>
            <w:r w:rsidR="00AD5EC7">
              <w:rPr>
                <w:webHidden/>
              </w:rPr>
              <w:instrText xml:space="preserve"> PAGEREF _Toc448908065 \h </w:instrText>
            </w:r>
            <w:r w:rsidR="00AD5EC7">
              <w:rPr>
                <w:webHidden/>
              </w:rPr>
            </w:r>
            <w:r w:rsidR="00AD5EC7">
              <w:rPr>
                <w:webHidden/>
              </w:rPr>
              <w:fldChar w:fldCharType="separate"/>
            </w:r>
            <w:r w:rsidR="00C70359">
              <w:rPr>
                <w:webHidden/>
              </w:rPr>
              <w:t>211</w:t>
            </w:r>
            <w:r w:rsidR="00AD5EC7">
              <w:rPr>
                <w:webHidden/>
              </w:rPr>
              <w:fldChar w:fldCharType="end"/>
            </w:r>
          </w:hyperlink>
        </w:p>
        <w:p w14:paraId="58E9789E" w14:textId="77777777" w:rsidR="00AD5EC7" w:rsidRDefault="00350526">
          <w:pPr>
            <w:pStyle w:val="TOC3"/>
            <w:rPr>
              <w:rFonts w:asciiTheme="minorHAnsi" w:eastAsiaTheme="minorEastAsia" w:hAnsiTheme="minorHAnsi" w:cstheme="minorBidi"/>
              <w:i w:val="0"/>
              <w:color w:val="auto"/>
              <w:sz w:val="22"/>
            </w:rPr>
          </w:pPr>
          <w:hyperlink w:anchor="_Toc448908066" w:history="1">
            <w:r w:rsidR="00AD5EC7" w:rsidRPr="005511E1">
              <w:rPr>
                <w:rStyle w:val="Hyperlink"/>
              </w:rPr>
              <w:t>[C.2.18] viewAllHolidays.php</w:t>
            </w:r>
            <w:r w:rsidR="00AD5EC7">
              <w:rPr>
                <w:webHidden/>
              </w:rPr>
              <w:tab/>
            </w:r>
            <w:r w:rsidR="00AD5EC7">
              <w:rPr>
                <w:webHidden/>
              </w:rPr>
              <w:fldChar w:fldCharType="begin"/>
            </w:r>
            <w:r w:rsidR="00AD5EC7">
              <w:rPr>
                <w:webHidden/>
              </w:rPr>
              <w:instrText xml:space="preserve"> PAGEREF _Toc448908066 \h </w:instrText>
            </w:r>
            <w:r w:rsidR="00AD5EC7">
              <w:rPr>
                <w:webHidden/>
              </w:rPr>
            </w:r>
            <w:r w:rsidR="00AD5EC7">
              <w:rPr>
                <w:webHidden/>
              </w:rPr>
              <w:fldChar w:fldCharType="separate"/>
            </w:r>
            <w:r w:rsidR="00C70359">
              <w:rPr>
                <w:webHidden/>
              </w:rPr>
              <w:t>221</w:t>
            </w:r>
            <w:r w:rsidR="00AD5EC7">
              <w:rPr>
                <w:webHidden/>
              </w:rPr>
              <w:fldChar w:fldCharType="end"/>
            </w:r>
          </w:hyperlink>
        </w:p>
        <w:p w14:paraId="0FC51EA4" w14:textId="77777777" w:rsidR="00AD5EC7" w:rsidRDefault="00350526">
          <w:pPr>
            <w:pStyle w:val="TOC3"/>
            <w:rPr>
              <w:rFonts w:asciiTheme="minorHAnsi" w:eastAsiaTheme="minorEastAsia" w:hAnsiTheme="minorHAnsi" w:cstheme="minorBidi"/>
              <w:i w:val="0"/>
              <w:color w:val="auto"/>
              <w:sz w:val="22"/>
            </w:rPr>
          </w:pPr>
          <w:hyperlink w:anchor="_Toc448908067" w:history="1">
            <w:r w:rsidR="00AD5EC7" w:rsidRPr="005511E1">
              <w:rPr>
                <w:rStyle w:val="Hyperlink"/>
              </w:rPr>
              <w:t>[C.2.19] viewAllRooms.php</w:t>
            </w:r>
            <w:r w:rsidR="00AD5EC7">
              <w:rPr>
                <w:webHidden/>
              </w:rPr>
              <w:tab/>
            </w:r>
            <w:r w:rsidR="00AD5EC7">
              <w:rPr>
                <w:webHidden/>
              </w:rPr>
              <w:fldChar w:fldCharType="begin"/>
            </w:r>
            <w:r w:rsidR="00AD5EC7">
              <w:rPr>
                <w:webHidden/>
              </w:rPr>
              <w:instrText xml:space="preserve"> PAGEREF _Toc448908067 \h </w:instrText>
            </w:r>
            <w:r w:rsidR="00AD5EC7">
              <w:rPr>
                <w:webHidden/>
              </w:rPr>
            </w:r>
            <w:r w:rsidR="00AD5EC7">
              <w:rPr>
                <w:webHidden/>
              </w:rPr>
              <w:fldChar w:fldCharType="separate"/>
            </w:r>
            <w:r w:rsidR="00C70359">
              <w:rPr>
                <w:webHidden/>
              </w:rPr>
              <w:t>225</w:t>
            </w:r>
            <w:r w:rsidR="00AD5EC7">
              <w:rPr>
                <w:webHidden/>
              </w:rPr>
              <w:fldChar w:fldCharType="end"/>
            </w:r>
          </w:hyperlink>
        </w:p>
        <w:p w14:paraId="183539DF" w14:textId="77777777" w:rsidR="00AD5EC7" w:rsidRDefault="00350526">
          <w:pPr>
            <w:pStyle w:val="TOC3"/>
            <w:rPr>
              <w:rFonts w:asciiTheme="minorHAnsi" w:eastAsiaTheme="minorEastAsia" w:hAnsiTheme="minorHAnsi" w:cstheme="minorBidi"/>
              <w:i w:val="0"/>
              <w:color w:val="auto"/>
              <w:sz w:val="22"/>
            </w:rPr>
          </w:pPr>
          <w:hyperlink w:anchor="_Toc448908068" w:history="1">
            <w:r w:rsidR="00AD5EC7" w:rsidRPr="005511E1">
              <w:rPr>
                <w:rStyle w:val="Hyperlink"/>
              </w:rPr>
              <w:t>[C.2.20] viewAllUsers.php</w:t>
            </w:r>
            <w:r w:rsidR="00AD5EC7">
              <w:rPr>
                <w:webHidden/>
              </w:rPr>
              <w:tab/>
            </w:r>
            <w:r w:rsidR="00AD5EC7">
              <w:rPr>
                <w:webHidden/>
              </w:rPr>
              <w:fldChar w:fldCharType="begin"/>
            </w:r>
            <w:r w:rsidR="00AD5EC7">
              <w:rPr>
                <w:webHidden/>
              </w:rPr>
              <w:instrText xml:space="preserve"> PAGEREF _Toc448908068 \h </w:instrText>
            </w:r>
            <w:r w:rsidR="00AD5EC7">
              <w:rPr>
                <w:webHidden/>
              </w:rPr>
            </w:r>
            <w:r w:rsidR="00AD5EC7">
              <w:rPr>
                <w:webHidden/>
              </w:rPr>
              <w:fldChar w:fldCharType="separate"/>
            </w:r>
            <w:r w:rsidR="00C70359">
              <w:rPr>
                <w:webHidden/>
              </w:rPr>
              <w:t>229</w:t>
            </w:r>
            <w:r w:rsidR="00AD5EC7">
              <w:rPr>
                <w:webHidden/>
              </w:rPr>
              <w:fldChar w:fldCharType="end"/>
            </w:r>
          </w:hyperlink>
        </w:p>
        <w:p w14:paraId="4CF9CDA5"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69" w:history="1">
            <w:r w:rsidR="00AD5EC7" w:rsidRPr="005511E1">
              <w:rPr>
                <w:rStyle w:val="Hyperlink"/>
                <w:noProof/>
              </w:rPr>
              <w:t>[C.3] Conversion Plan</w:t>
            </w:r>
            <w:r w:rsidR="00AD5EC7">
              <w:rPr>
                <w:noProof/>
                <w:webHidden/>
              </w:rPr>
              <w:tab/>
            </w:r>
            <w:r w:rsidR="00AD5EC7">
              <w:rPr>
                <w:noProof/>
                <w:webHidden/>
              </w:rPr>
              <w:fldChar w:fldCharType="begin"/>
            </w:r>
            <w:r w:rsidR="00AD5EC7">
              <w:rPr>
                <w:noProof/>
                <w:webHidden/>
              </w:rPr>
              <w:instrText xml:space="preserve"> PAGEREF _Toc448908069 \h </w:instrText>
            </w:r>
            <w:r w:rsidR="00AD5EC7">
              <w:rPr>
                <w:noProof/>
                <w:webHidden/>
              </w:rPr>
            </w:r>
            <w:r w:rsidR="00AD5EC7">
              <w:rPr>
                <w:noProof/>
                <w:webHidden/>
              </w:rPr>
              <w:fldChar w:fldCharType="separate"/>
            </w:r>
            <w:r w:rsidR="00C70359">
              <w:rPr>
                <w:noProof/>
                <w:webHidden/>
              </w:rPr>
              <w:t>234</w:t>
            </w:r>
            <w:r w:rsidR="00AD5EC7">
              <w:rPr>
                <w:noProof/>
                <w:webHidden/>
              </w:rPr>
              <w:fldChar w:fldCharType="end"/>
            </w:r>
          </w:hyperlink>
        </w:p>
        <w:p w14:paraId="2652FE2C"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70" w:history="1">
            <w:r w:rsidR="00AD5EC7" w:rsidRPr="005511E1">
              <w:rPr>
                <w:rStyle w:val="Hyperlink"/>
                <w:noProof/>
              </w:rPr>
              <w:t>[C.4] Comments from the Client</w:t>
            </w:r>
            <w:r w:rsidR="00AD5EC7">
              <w:rPr>
                <w:noProof/>
                <w:webHidden/>
              </w:rPr>
              <w:tab/>
            </w:r>
            <w:r w:rsidR="00AD5EC7">
              <w:rPr>
                <w:noProof/>
                <w:webHidden/>
              </w:rPr>
              <w:fldChar w:fldCharType="begin"/>
            </w:r>
            <w:r w:rsidR="00AD5EC7">
              <w:rPr>
                <w:noProof/>
                <w:webHidden/>
              </w:rPr>
              <w:instrText xml:space="preserve"> PAGEREF _Toc448908070 \h </w:instrText>
            </w:r>
            <w:r w:rsidR="00AD5EC7">
              <w:rPr>
                <w:noProof/>
                <w:webHidden/>
              </w:rPr>
            </w:r>
            <w:r w:rsidR="00AD5EC7">
              <w:rPr>
                <w:noProof/>
                <w:webHidden/>
              </w:rPr>
              <w:fldChar w:fldCharType="separate"/>
            </w:r>
            <w:r w:rsidR="00C70359">
              <w:rPr>
                <w:noProof/>
                <w:webHidden/>
              </w:rPr>
              <w:t>234</w:t>
            </w:r>
            <w:r w:rsidR="00AD5EC7">
              <w:rPr>
                <w:noProof/>
                <w:webHidden/>
              </w:rPr>
              <w:fldChar w:fldCharType="end"/>
            </w:r>
          </w:hyperlink>
        </w:p>
        <w:p w14:paraId="58ED9F8C"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71" w:history="1">
            <w:r w:rsidR="00AD5EC7" w:rsidRPr="005511E1">
              <w:rPr>
                <w:rStyle w:val="Hyperlink"/>
                <w:noProof/>
              </w:rPr>
              <w:t>D: System Testing</w:t>
            </w:r>
            <w:r w:rsidR="00AD5EC7">
              <w:rPr>
                <w:noProof/>
                <w:webHidden/>
              </w:rPr>
              <w:tab/>
            </w:r>
            <w:r w:rsidR="00AD5EC7">
              <w:rPr>
                <w:noProof/>
                <w:webHidden/>
              </w:rPr>
              <w:fldChar w:fldCharType="begin"/>
            </w:r>
            <w:r w:rsidR="00AD5EC7">
              <w:rPr>
                <w:noProof/>
                <w:webHidden/>
              </w:rPr>
              <w:instrText xml:space="preserve"> PAGEREF _Toc448908071 \h </w:instrText>
            </w:r>
            <w:r w:rsidR="00AD5EC7">
              <w:rPr>
                <w:noProof/>
                <w:webHidden/>
              </w:rPr>
            </w:r>
            <w:r w:rsidR="00AD5EC7">
              <w:rPr>
                <w:noProof/>
                <w:webHidden/>
              </w:rPr>
              <w:fldChar w:fldCharType="separate"/>
            </w:r>
            <w:r w:rsidR="00C70359">
              <w:rPr>
                <w:noProof/>
                <w:webHidden/>
              </w:rPr>
              <w:t>236</w:t>
            </w:r>
            <w:r w:rsidR="00AD5EC7">
              <w:rPr>
                <w:noProof/>
                <w:webHidden/>
              </w:rPr>
              <w:fldChar w:fldCharType="end"/>
            </w:r>
          </w:hyperlink>
        </w:p>
        <w:p w14:paraId="2F0E953A"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72" w:history="1">
            <w:r w:rsidR="00AD5EC7" w:rsidRPr="005511E1">
              <w:rPr>
                <w:rStyle w:val="Hyperlink"/>
                <w:noProof/>
              </w:rPr>
              <w:t>[D.1] Alpha: Included Files Testing</w:t>
            </w:r>
            <w:r w:rsidR="00AD5EC7">
              <w:rPr>
                <w:noProof/>
                <w:webHidden/>
              </w:rPr>
              <w:tab/>
            </w:r>
            <w:r w:rsidR="00AD5EC7">
              <w:rPr>
                <w:noProof/>
                <w:webHidden/>
              </w:rPr>
              <w:fldChar w:fldCharType="begin"/>
            </w:r>
            <w:r w:rsidR="00AD5EC7">
              <w:rPr>
                <w:noProof/>
                <w:webHidden/>
              </w:rPr>
              <w:instrText xml:space="preserve"> PAGEREF _Toc448908072 \h </w:instrText>
            </w:r>
            <w:r w:rsidR="00AD5EC7">
              <w:rPr>
                <w:noProof/>
                <w:webHidden/>
              </w:rPr>
            </w:r>
            <w:r w:rsidR="00AD5EC7">
              <w:rPr>
                <w:noProof/>
                <w:webHidden/>
              </w:rPr>
              <w:fldChar w:fldCharType="separate"/>
            </w:r>
            <w:r w:rsidR="00C70359">
              <w:rPr>
                <w:noProof/>
                <w:webHidden/>
              </w:rPr>
              <w:t>236</w:t>
            </w:r>
            <w:r w:rsidR="00AD5EC7">
              <w:rPr>
                <w:noProof/>
                <w:webHidden/>
              </w:rPr>
              <w:fldChar w:fldCharType="end"/>
            </w:r>
          </w:hyperlink>
        </w:p>
        <w:p w14:paraId="5D7FA3F7" w14:textId="77777777" w:rsidR="00AD5EC7" w:rsidRDefault="00350526">
          <w:pPr>
            <w:pStyle w:val="TOC3"/>
            <w:rPr>
              <w:rFonts w:asciiTheme="minorHAnsi" w:eastAsiaTheme="minorEastAsia" w:hAnsiTheme="minorHAnsi" w:cstheme="minorBidi"/>
              <w:i w:val="0"/>
              <w:color w:val="auto"/>
              <w:sz w:val="22"/>
            </w:rPr>
          </w:pPr>
          <w:hyperlink w:anchor="_Toc448908073" w:history="1">
            <w:r w:rsidR="00AD5EC7" w:rsidRPr="005511E1">
              <w:rPr>
                <w:rStyle w:val="Hyperlink"/>
              </w:rPr>
              <w:t>[D.1.1] Alpha: Included Files Testing Plan</w:t>
            </w:r>
            <w:r w:rsidR="00AD5EC7">
              <w:rPr>
                <w:webHidden/>
              </w:rPr>
              <w:tab/>
            </w:r>
            <w:r w:rsidR="00AD5EC7">
              <w:rPr>
                <w:webHidden/>
              </w:rPr>
              <w:fldChar w:fldCharType="begin"/>
            </w:r>
            <w:r w:rsidR="00AD5EC7">
              <w:rPr>
                <w:webHidden/>
              </w:rPr>
              <w:instrText xml:space="preserve"> PAGEREF _Toc448908073 \h </w:instrText>
            </w:r>
            <w:r w:rsidR="00AD5EC7">
              <w:rPr>
                <w:webHidden/>
              </w:rPr>
            </w:r>
            <w:r w:rsidR="00AD5EC7">
              <w:rPr>
                <w:webHidden/>
              </w:rPr>
              <w:fldChar w:fldCharType="separate"/>
            </w:r>
            <w:r w:rsidR="00C70359">
              <w:rPr>
                <w:webHidden/>
              </w:rPr>
              <w:t>236</w:t>
            </w:r>
            <w:r w:rsidR="00AD5EC7">
              <w:rPr>
                <w:webHidden/>
              </w:rPr>
              <w:fldChar w:fldCharType="end"/>
            </w:r>
          </w:hyperlink>
        </w:p>
        <w:p w14:paraId="04C22907" w14:textId="77777777" w:rsidR="00AD5EC7" w:rsidRDefault="00350526">
          <w:pPr>
            <w:pStyle w:val="TOC3"/>
            <w:rPr>
              <w:rFonts w:asciiTheme="minorHAnsi" w:eastAsiaTheme="minorEastAsia" w:hAnsiTheme="minorHAnsi" w:cstheme="minorBidi"/>
              <w:i w:val="0"/>
              <w:color w:val="auto"/>
              <w:sz w:val="22"/>
            </w:rPr>
          </w:pPr>
          <w:hyperlink w:anchor="_Toc448908074" w:history="1">
            <w:r w:rsidR="00AD5EC7" w:rsidRPr="005511E1">
              <w:rPr>
                <w:rStyle w:val="Hyperlink"/>
              </w:rPr>
              <w:t>[D.1.2] Outcomes from Alpha: Included Files Testing</w:t>
            </w:r>
            <w:r w:rsidR="00AD5EC7">
              <w:rPr>
                <w:webHidden/>
              </w:rPr>
              <w:tab/>
            </w:r>
            <w:r w:rsidR="00AD5EC7">
              <w:rPr>
                <w:webHidden/>
              </w:rPr>
              <w:fldChar w:fldCharType="begin"/>
            </w:r>
            <w:r w:rsidR="00AD5EC7">
              <w:rPr>
                <w:webHidden/>
              </w:rPr>
              <w:instrText xml:space="preserve"> PAGEREF _Toc448908074 \h </w:instrText>
            </w:r>
            <w:r w:rsidR="00AD5EC7">
              <w:rPr>
                <w:webHidden/>
              </w:rPr>
            </w:r>
            <w:r w:rsidR="00AD5EC7">
              <w:rPr>
                <w:webHidden/>
              </w:rPr>
              <w:fldChar w:fldCharType="separate"/>
            </w:r>
            <w:r w:rsidR="00C70359">
              <w:rPr>
                <w:webHidden/>
              </w:rPr>
              <w:t>244</w:t>
            </w:r>
            <w:r w:rsidR="00AD5EC7">
              <w:rPr>
                <w:webHidden/>
              </w:rPr>
              <w:fldChar w:fldCharType="end"/>
            </w:r>
          </w:hyperlink>
        </w:p>
        <w:p w14:paraId="27ACB36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75" w:history="1">
            <w:r w:rsidR="00AD5EC7" w:rsidRPr="005511E1">
              <w:rPr>
                <w:rStyle w:val="Hyperlink"/>
                <w:noProof/>
              </w:rPr>
              <w:t>[D.2] Alpha: Viewable Pages Testing</w:t>
            </w:r>
            <w:r w:rsidR="00AD5EC7">
              <w:rPr>
                <w:noProof/>
                <w:webHidden/>
              </w:rPr>
              <w:tab/>
            </w:r>
            <w:r w:rsidR="00AD5EC7">
              <w:rPr>
                <w:noProof/>
                <w:webHidden/>
              </w:rPr>
              <w:fldChar w:fldCharType="begin"/>
            </w:r>
            <w:r w:rsidR="00AD5EC7">
              <w:rPr>
                <w:noProof/>
                <w:webHidden/>
              </w:rPr>
              <w:instrText xml:space="preserve"> PAGEREF _Toc448908075 \h </w:instrText>
            </w:r>
            <w:r w:rsidR="00AD5EC7">
              <w:rPr>
                <w:noProof/>
                <w:webHidden/>
              </w:rPr>
            </w:r>
            <w:r w:rsidR="00AD5EC7">
              <w:rPr>
                <w:noProof/>
                <w:webHidden/>
              </w:rPr>
              <w:fldChar w:fldCharType="separate"/>
            </w:r>
            <w:r w:rsidR="00C70359">
              <w:rPr>
                <w:noProof/>
                <w:webHidden/>
              </w:rPr>
              <w:t>247</w:t>
            </w:r>
            <w:r w:rsidR="00AD5EC7">
              <w:rPr>
                <w:noProof/>
                <w:webHidden/>
              </w:rPr>
              <w:fldChar w:fldCharType="end"/>
            </w:r>
          </w:hyperlink>
        </w:p>
        <w:p w14:paraId="276B69A9" w14:textId="77777777" w:rsidR="00AD5EC7" w:rsidRDefault="00350526">
          <w:pPr>
            <w:pStyle w:val="TOC3"/>
            <w:rPr>
              <w:rFonts w:asciiTheme="minorHAnsi" w:eastAsiaTheme="minorEastAsia" w:hAnsiTheme="minorHAnsi" w:cstheme="minorBidi"/>
              <w:i w:val="0"/>
              <w:color w:val="auto"/>
              <w:sz w:val="22"/>
            </w:rPr>
          </w:pPr>
          <w:hyperlink w:anchor="_Toc448908076" w:history="1">
            <w:r w:rsidR="00AD5EC7" w:rsidRPr="005511E1">
              <w:rPr>
                <w:rStyle w:val="Hyperlink"/>
              </w:rPr>
              <w:t>[D.2.1] Alpha: Viewable Pages Testing Plan</w:t>
            </w:r>
            <w:r w:rsidR="00AD5EC7">
              <w:rPr>
                <w:webHidden/>
              </w:rPr>
              <w:tab/>
            </w:r>
            <w:r w:rsidR="00AD5EC7">
              <w:rPr>
                <w:webHidden/>
              </w:rPr>
              <w:fldChar w:fldCharType="begin"/>
            </w:r>
            <w:r w:rsidR="00AD5EC7">
              <w:rPr>
                <w:webHidden/>
              </w:rPr>
              <w:instrText xml:space="preserve"> PAGEREF _Toc448908076 \h </w:instrText>
            </w:r>
            <w:r w:rsidR="00AD5EC7">
              <w:rPr>
                <w:webHidden/>
              </w:rPr>
            </w:r>
            <w:r w:rsidR="00AD5EC7">
              <w:rPr>
                <w:webHidden/>
              </w:rPr>
              <w:fldChar w:fldCharType="separate"/>
            </w:r>
            <w:r w:rsidR="00C70359">
              <w:rPr>
                <w:webHidden/>
              </w:rPr>
              <w:t>247</w:t>
            </w:r>
            <w:r w:rsidR="00AD5EC7">
              <w:rPr>
                <w:webHidden/>
              </w:rPr>
              <w:fldChar w:fldCharType="end"/>
            </w:r>
          </w:hyperlink>
        </w:p>
        <w:p w14:paraId="5EC139CE" w14:textId="77777777" w:rsidR="00AD5EC7" w:rsidRDefault="00350526">
          <w:pPr>
            <w:pStyle w:val="TOC3"/>
            <w:rPr>
              <w:rFonts w:asciiTheme="minorHAnsi" w:eastAsiaTheme="minorEastAsia" w:hAnsiTheme="minorHAnsi" w:cstheme="minorBidi"/>
              <w:i w:val="0"/>
              <w:color w:val="auto"/>
              <w:sz w:val="22"/>
            </w:rPr>
          </w:pPr>
          <w:hyperlink w:anchor="_Toc448908077" w:history="1">
            <w:r w:rsidR="00AD5EC7" w:rsidRPr="005511E1">
              <w:rPr>
                <w:rStyle w:val="Hyperlink"/>
              </w:rPr>
              <w:t>[D.2.2] Outcomes from Alpha: Viewable Pages Testing</w:t>
            </w:r>
            <w:r w:rsidR="00AD5EC7">
              <w:rPr>
                <w:webHidden/>
              </w:rPr>
              <w:tab/>
            </w:r>
            <w:r w:rsidR="00AD5EC7">
              <w:rPr>
                <w:webHidden/>
              </w:rPr>
              <w:fldChar w:fldCharType="begin"/>
            </w:r>
            <w:r w:rsidR="00AD5EC7">
              <w:rPr>
                <w:webHidden/>
              </w:rPr>
              <w:instrText xml:space="preserve"> PAGEREF _Toc448908077 \h </w:instrText>
            </w:r>
            <w:r w:rsidR="00AD5EC7">
              <w:rPr>
                <w:webHidden/>
              </w:rPr>
            </w:r>
            <w:r w:rsidR="00AD5EC7">
              <w:rPr>
                <w:webHidden/>
              </w:rPr>
              <w:fldChar w:fldCharType="separate"/>
            </w:r>
            <w:r w:rsidR="00C70359">
              <w:rPr>
                <w:webHidden/>
              </w:rPr>
              <w:t>255</w:t>
            </w:r>
            <w:r w:rsidR="00AD5EC7">
              <w:rPr>
                <w:webHidden/>
              </w:rPr>
              <w:fldChar w:fldCharType="end"/>
            </w:r>
          </w:hyperlink>
        </w:p>
        <w:p w14:paraId="35D383A1"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78" w:history="1">
            <w:r w:rsidR="00AD5EC7" w:rsidRPr="005511E1">
              <w:rPr>
                <w:rStyle w:val="Hyperlink"/>
                <w:noProof/>
              </w:rPr>
              <w:t>[D.3] Comments from the Client</w:t>
            </w:r>
            <w:r w:rsidR="00AD5EC7">
              <w:rPr>
                <w:noProof/>
                <w:webHidden/>
              </w:rPr>
              <w:tab/>
            </w:r>
            <w:r w:rsidR="00AD5EC7">
              <w:rPr>
                <w:noProof/>
                <w:webHidden/>
              </w:rPr>
              <w:fldChar w:fldCharType="begin"/>
            </w:r>
            <w:r w:rsidR="00AD5EC7">
              <w:rPr>
                <w:noProof/>
                <w:webHidden/>
              </w:rPr>
              <w:instrText xml:space="preserve"> PAGEREF _Toc448908078 \h </w:instrText>
            </w:r>
            <w:r w:rsidR="00AD5EC7">
              <w:rPr>
                <w:noProof/>
                <w:webHidden/>
              </w:rPr>
            </w:r>
            <w:r w:rsidR="00AD5EC7">
              <w:rPr>
                <w:noProof/>
                <w:webHidden/>
              </w:rPr>
              <w:fldChar w:fldCharType="separate"/>
            </w:r>
            <w:r w:rsidR="00C70359">
              <w:rPr>
                <w:noProof/>
                <w:webHidden/>
              </w:rPr>
              <w:t>277</w:t>
            </w:r>
            <w:r w:rsidR="00AD5EC7">
              <w:rPr>
                <w:noProof/>
                <w:webHidden/>
              </w:rPr>
              <w:fldChar w:fldCharType="end"/>
            </w:r>
          </w:hyperlink>
        </w:p>
        <w:p w14:paraId="0E6D91A1"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79" w:history="1">
            <w:r w:rsidR="00AD5EC7" w:rsidRPr="005511E1">
              <w:rPr>
                <w:rStyle w:val="Hyperlink"/>
                <w:noProof/>
              </w:rPr>
              <w:t>E: System Maintenance</w:t>
            </w:r>
            <w:r w:rsidR="00AD5EC7">
              <w:rPr>
                <w:noProof/>
                <w:webHidden/>
              </w:rPr>
              <w:tab/>
            </w:r>
            <w:r w:rsidR="00AD5EC7">
              <w:rPr>
                <w:noProof/>
                <w:webHidden/>
              </w:rPr>
              <w:fldChar w:fldCharType="begin"/>
            </w:r>
            <w:r w:rsidR="00AD5EC7">
              <w:rPr>
                <w:noProof/>
                <w:webHidden/>
              </w:rPr>
              <w:instrText xml:space="preserve"> PAGEREF _Toc448908079 \h </w:instrText>
            </w:r>
            <w:r w:rsidR="00AD5EC7">
              <w:rPr>
                <w:noProof/>
                <w:webHidden/>
              </w:rPr>
            </w:r>
            <w:r w:rsidR="00AD5EC7">
              <w:rPr>
                <w:noProof/>
                <w:webHidden/>
              </w:rPr>
              <w:fldChar w:fldCharType="separate"/>
            </w:r>
            <w:r w:rsidR="00C70359">
              <w:rPr>
                <w:noProof/>
                <w:webHidden/>
              </w:rPr>
              <w:t>280</w:t>
            </w:r>
            <w:r w:rsidR="00AD5EC7">
              <w:rPr>
                <w:noProof/>
                <w:webHidden/>
              </w:rPr>
              <w:fldChar w:fldCharType="end"/>
            </w:r>
          </w:hyperlink>
        </w:p>
        <w:p w14:paraId="1C7894AC"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0" w:history="1">
            <w:r w:rsidR="00AD5EC7" w:rsidRPr="005511E1">
              <w:rPr>
                <w:rStyle w:val="Hyperlink"/>
                <w:noProof/>
              </w:rPr>
              <w:t>[E.1] System Overview</w:t>
            </w:r>
            <w:r w:rsidR="00AD5EC7">
              <w:rPr>
                <w:noProof/>
                <w:webHidden/>
              </w:rPr>
              <w:tab/>
            </w:r>
            <w:r w:rsidR="00AD5EC7">
              <w:rPr>
                <w:noProof/>
                <w:webHidden/>
              </w:rPr>
              <w:fldChar w:fldCharType="begin"/>
            </w:r>
            <w:r w:rsidR="00AD5EC7">
              <w:rPr>
                <w:noProof/>
                <w:webHidden/>
              </w:rPr>
              <w:instrText xml:space="preserve"> PAGEREF _Toc448908080 \h </w:instrText>
            </w:r>
            <w:r w:rsidR="00AD5EC7">
              <w:rPr>
                <w:noProof/>
                <w:webHidden/>
              </w:rPr>
            </w:r>
            <w:r w:rsidR="00AD5EC7">
              <w:rPr>
                <w:noProof/>
                <w:webHidden/>
              </w:rPr>
              <w:fldChar w:fldCharType="separate"/>
            </w:r>
            <w:r w:rsidR="00C70359">
              <w:rPr>
                <w:noProof/>
                <w:webHidden/>
              </w:rPr>
              <w:t>280</w:t>
            </w:r>
            <w:r w:rsidR="00AD5EC7">
              <w:rPr>
                <w:noProof/>
                <w:webHidden/>
              </w:rPr>
              <w:fldChar w:fldCharType="end"/>
            </w:r>
          </w:hyperlink>
        </w:p>
        <w:p w14:paraId="58EC5363"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1" w:history="1">
            <w:r w:rsidR="00AD5EC7" w:rsidRPr="005511E1">
              <w:rPr>
                <w:rStyle w:val="Hyperlink"/>
                <w:noProof/>
              </w:rPr>
              <w:t>[E.2] Difficult Aspects of the System</w:t>
            </w:r>
            <w:r w:rsidR="00AD5EC7">
              <w:rPr>
                <w:noProof/>
                <w:webHidden/>
              </w:rPr>
              <w:tab/>
            </w:r>
            <w:r w:rsidR="00AD5EC7">
              <w:rPr>
                <w:noProof/>
                <w:webHidden/>
              </w:rPr>
              <w:fldChar w:fldCharType="begin"/>
            </w:r>
            <w:r w:rsidR="00AD5EC7">
              <w:rPr>
                <w:noProof/>
                <w:webHidden/>
              </w:rPr>
              <w:instrText xml:space="preserve"> PAGEREF _Toc448908081 \h </w:instrText>
            </w:r>
            <w:r w:rsidR="00AD5EC7">
              <w:rPr>
                <w:noProof/>
                <w:webHidden/>
              </w:rPr>
            </w:r>
            <w:r w:rsidR="00AD5EC7">
              <w:rPr>
                <w:noProof/>
                <w:webHidden/>
              </w:rPr>
              <w:fldChar w:fldCharType="separate"/>
            </w:r>
            <w:r w:rsidR="00C70359">
              <w:rPr>
                <w:noProof/>
                <w:webHidden/>
              </w:rPr>
              <w:t>280</w:t>
            </w:r>
            <w:r w:rsidR="00AD5EC7">
              <w:rPr>
                <w:noProof/>
                <w:webHidden/>
              </w:rPr>
              <w:fldChar w:fldCharType="end"/>
            </w:r>
          </w:hyperlink>
        </w:p>
        <w:p w14:paraId="7D47F30C"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2" w:history="1">
            <w:r w:rsidR="00AD5EC7" w:rsidRPr="005511E1">
              <w:rPr>
                <w:rStyle w:val="Hyperlink"/>
                <w:noProof/>
              </w:rPr>
              <w:t>[E.3] A Sample of Detailed Algorithm Design</w:t>
            </w:r>
            <w:r w:rsidR="00AD5EC7">
              <w:rPr>
                <w:noProof/>
                <w:webHidden/>
              </w:rPr>
              <w:tab/>
            </w:r>
            <w:r w:rsidR="00AD5EC7">
              <w:rPr>
                <w:noProof/>
                <w:webHidden/>
              </w:rPr>
              <w:fldChar w:fldCharType="begin"/>
            </w:r>
            <w:r w:rsidR="00AD5EC7">
              <w:rPr>
                <w:noProof/>
                <w:webHidden/>
              </w:rPr>
              <w:instrText xml:space="preserve"> PAGEREF _Toc448908082 \h </w:instrText>
            </w:r>
            <w:r w:rsidR="00AD5EC7">
              <w:rPr>
                <w:noProof/>
                <w:webHidden/>
              </w:rPr>
            </w:r>
            <w:r w:rsidR="00AD5EC7">
              <w:rPr>
                <w:noProof/>
                <w:webHidden/>
              </w:rPr>
              <w:fldChar w:fldCharType="separate"/>
            </w:r>
            <w:r w:rsidR="00C70359">
              <w:rPr>
                <w:noProof/>
                <w:webHidden/>
              </w:rPr>
              <w:t>281</w:t>
            </w:r>
            <w:r w:rsidR="00AD5EC7">
              <w:rPr>
                <w:noProof/>
                <w:webHidden/>
              </w:rPr>
              <w:fldChar w:fldCharType="end"/>
            </w:r>
          </w:hyperlink>
        </w:p>
        <w:p w14:paraId="4C441DC0"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3" w:history="1">
            <w:r w:rsidR="00AD5EC7" w:rsidRPr="005511E1">
              <w:rPr>
                <w:rStyle w:val="Hyperlink"/>
                <w:noProof/>
              </w:rPr>
              <w:t>[E.4] Procedure and Variable Description List</w:t>
            </w:r>
            <w:r w:rsidR="00AD5EC7">
              <w:rPr>
                <w:noProof/>
                <w:webHidden/>
              </w:rPr>
              <w:tab/>
            </w:r>
            <w:r w:rsidR="00AD5EC7">
              <w:rPr>
                <w:noProof/>
                <w:webHidden/>
              </w:rPr>
              <w:fldChar w:fldCharType="begin"/>
            </w:r>
            <w:r w:rsidR="00AD5EC7">
              <w:rPr>
                <w:noProof/>
                <w:webHidden/>
              </w:rPr>
              <w:instrText xml:space="preserve"> PAGEREF _Toc448908083 \h </w:instrText>
            </w:r>
            <w:r w:rsidR="00AD5EC7">
              <w:rPr>
                <w:noProof/>
                <w:webHidden/>
              </w:rPr>
            </w:r>
            <w:r w:rsidR="00AD5EC7">
              <w:rPr>
                <w:noProof/>
                <w:webHidden/>
              </w:rPr>
              <w:fldChar w:fldCharType="separate"/>
            </w:r>
            <w:r w:rsidR="00C70359">
              <w:rPr>
                <w:noProof/>
                <w:webHidden/>
              </w:rPr>
              <w:t>281</w:t>
            </w:r>
            <w:r w:rsidR="00AD5EC7">
              <w:rPr>
                <w:noProof/>
                <w:webHidden/>
              </w:rPr>
              <w:fldChar w:fldCharType="end"/>
            </w:r>
          </w:hyperlink>
        </w:p>
        <w:p w14:paraId="6C363B78" w14:textId="77777777" w:rsidR="00AD5EC7" w:rsidRDefault="00350526">
          <w:pPr>
            <w:pStyle w:val="TOC3"/>
            <w:rPr>
              <w:rFonts w:asciiTheme="minorHAnsi" w:eastAsiaTheme="minorEastAsia" w:hAnsiTheme="minorHAnsi" w:cstheme="minorBidi"/>
              <w:i w:val="0"/>
              <w:color w:val="auto"/>
              <w:sz w:val="22"/>
            </w:rPr>
          </w:pPr>
          <w:hyperlink w:anchor="_Toc448908084" w:history="1">
            <w:r w:rsidR="00AD5EC7" w:rsidRPr="005511E1">
              <w:rPr>
                <w:rStyle w:val="Hyperlink"/>
              </w:rPr>
              <w:t>[E.4.1] Variable Lists for The OpenDB Class</w:t>
            </w:r>
            <w:r w:rsidR="00AD5EC7">
              <w:rPr>
                <w:webHidden/>
              </w:rPr>
              <w:tab/>
            </w:r>
            <w:r w:rsidR="00AD5EC7">
              <w:rPr>
                <w:webHidden/>
              </w:rPr>
              <w:fldChar w:fldCharType="begin"/>
            </w:r>
            <w:r w:rsidR="00AD5EC7">
              <w:rPr>
                <w:webHidden/>
              </w:rPr>
              <w:instrText xml:space="preserve"> PAGEREF _Toc448908084 \h </w:instrText>
            </w:r>
            <w:r w:rsidR="00AD5EC7">
              <w:rPr>
                <w:webHidden/>
              </w:rPr>
            </w:r>
            <w:r w:rsidR="00AD5EC7">
              <w:rPr>
                <w:webHidden/>
              </w:rPr>
              <w:fldChar w:fldCharType="separate"/>
            </w:r>
            <w:r w:rsidR="00C70359">
              <w:rPr>
                <w:webHidden/>
              </w:rPr>
              <w:t>281</w:t>
            </w:r>
            <w:r w:rsidR="00AD5EC7">
              <w:rPr>
                <w:webHidden/>
              </w:rPr>
              <w:fldChar w:fldCharType="end"/>
            </w:r>
          </w:hyperlink>
        </w:p>
        <w:p w14:paraId="779459EF" w14:textId="77777777" w:rsidR="00AD5EC7" w:rsidRDefault="00350526">
          <w:pPr>
            <w:pStyle w:val="TOC3"/>
            <w:rPr>
              <w:rFonts w:asciiTheme="minorHAnsi" w:eastAsiaTheme="minorEastAsia" w:hAnsiTheme="minorHAnsi" w:cstheme="minorBidi"/>
              <w:i w:val="0"/>
              <w:color w:val="auto"/>
              <w:sz w:val="22"/>
            </w:rPr>
          </w:pPr>
          <w:hyperlink w:anchor="_Toc448908085" w:history="1">
            <w:r w:rsidR="00AD5EC7" w:rsidRPr="005511E1">
              <w:rPr>
                <w:rStyle w:val="Hyperlink"/>
              </w:rPr>
              <w:t>[E.4.2] Variables Lists for Critical Pages to Functionality</w:t>
            </w:r>
            <w:r w:rsidR="00AD5EC7">
              <w:rPr>
                <w:webHidden/>
              </w:rPr>
              <w:tab/>
            </w:r>
            <w:r w:rsidR="00AD5EC7">
              <w:rPr>
                <w:webHidden/>
              </w:rPr>
              <w:fldChar w:fldCharType="begin"/>
            </w:r>
            <w:r w:rsidR="00AD5EC7">
              <w:rPr>
                <w:webHidden/>
              </w:rPr>
              <w:instrText xml:space="preserve"> PAGEREF _Toc448908085 \h </w:instrText>
            </w:r>
            <w:r w:rsidR="00AD5EC7">
              <w:rPr>
                <w:webHidden/>
              </w:rPr>
            </w:r>
            <w:r w:rsidR="00AD5EC7">
              <w:rPr>
                <w:webHidden/>
              </w:rPr>
              <w:fldChar w:fldCharType="separate"/>
            </w:r>
            <w:r w:rsidR="00C70359">
              <w:rPr>
                <w:webHidden/>
              </w:rPr>
              <w:t>284</w:t>
            </w:r>
            <w:r w:rsidR="00AD5EC7">
              <w:rPr>
                <w:webHidden/>
              </w:rPr>
              <w:fldChar w:fldCharType="end"/>
            </w:r>
          </w:hyperlink>
        </w:p>
        <w:p w14:paraId="114B230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6" w:history="1">
            <w:r w:rsidR="00AD5EC7" w:rsidRPr="005511E1">
              <w:rPr>
                <w:rStyle w:val="Hyperlink"/>
                <w:noProof/>
              </w:rPr>
              <w:t>[E.5] Annotated Listings of Program Code and Tailoring</w:t>
            </w:r>
            <w:r w:rsidR="00AD5EC7">
              <w:rPr>
                <w:noProof/>
                <w:webHidden/>
              </w:rPr>
              <w:tab/>
            </w:r>
            <w:r w:rsidR="00AD5EC7">
              <w:rPr>
                <w:noProof/>
                <w:webHidden/>
              </w:rPr>
              <w:fldChar w:fldCharType="begin"/>
            </w:r>
            <w:r w:rsidR="00AD5EC7">
              <w:rPr>
                <w:noProof/>
                <w:webHidden/>
              </w:rPr>
              <w:instrText xml:space="preserve"> PAGEREF _Toc448908086 \h </w:instrText>
            </w:r>
            <w:r w:rsidR="00AD5EC7">
              <w:rPr>
                <w:noProof/>
                <w:webHidden/>
              </w:rPr>
            </w:r>
            <w:r w:rsidR="00AD5EC7">
              <w:rPr>
                <w:noProof/>
                <w:webHidden/>
              </w:rPr>
              <w:fldChar w:fldCharType="separate"/>
            </w:r>
            <w:r w:rsidR="00C70359">
              <w:rPr>
                <w:noProof/>
                <w:webHidden/>
              </w:rPr>
              <w:t>290</w:t>
            </w:r>
            <w:r w:rsidR="00AD5EC7">
              <w:rPr>
                <w:noProof/>
                <w:webHidden/>
              </w:rPr>
              <w:fldChar w:fldCharType="end"/>
            </w:r>
          </w:hyperlink>
        </w:p>
        <w:p w14:paraId="0A8BB177"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7" w:history="1">
            <w:r w:rsidR="00AD5EC7" w:rsidRPr="005511E1">
              <w:rPr>
                <w:rStyle w:val="Hyperlink"/>
                <w:noProof/>
              </w:rPr>
              <w:t>[E.6] Comments from the Client</w:t>
            </w:r>
            <w:r w:rsidR="00AD5EC7">
              <w:rPr>
                <w:noProof/>
                <w:webHidden/>
              </w:rPr>
              <w:tab/>
            </w:r>
            <w:r w:rsidR="00AD5EC7">
              <w:rPr>
                <w:noProof/>
                <w:webHidden/>
              </w:rPr>
              <w:fldChar w:fldCharType="begin"/>
            </w:r>
            <w:r w:rsidR="00AD5EC7">
              <w:rPr>
                <w:noProof/>
                <w:webHidden/>
              </w:rPr>
              <w:instrText xml:space="preserve"> PAGEREF _Toc448908087 \h </w:instrText>
            </w:r>
            <w:r w:rsidR="00AD5EC7">
              <w:rPr>
                <w:noProof/>
                <w:webHidden/>
              </w:rPr>
            </w:r>
            <w:r w:rsidR="00AD5EC7">
              <w:rPr>
                <w:noProof/>
                <w:webHidden/>
              </w:rPr>
              <w:fldChar w:fldCharType="separate"/>
            </w:r>
            <w:r w:rsidR="00C70359">
              <w:rPr>
                <w:noProof/>
                <w:webHidden/>
              </w:rPr>
              <w:t>290</w:t>
            </w:r>
            <w:r w:rsidR="00AD5EC7">
              <w:rPr>
                <w:noProof/>
                <w:webHidden/>
              </w:rPr>
              <w:fldChar w:fldCharType="end"/>
            </w:r>
          </w:hyperlink>
        </w:p>
        <w:p w14:paraId="2C23E79E"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88" w:history="1">
            <w:r w:rsidR="00AD5EC7" w:rsidRPr="005511E1">
              <w:rPr>
                <w:rStyle w:val="Hyperlink"/>
                <w:noProof/>
              </w:rPr>
              <w:t>F: Appraisal</w:t>
            </w:r>
            <w:r w:rsidR="00AD5EC7">
              <w:rPr>
                <w:noProof/>
                <w:webHidden/>
              </w:rPr>
              <w:tab/>
            </w:r>
            <w:r w:rsidR="00AD5EC7">
              <w:rPr>
                <w:noProof/>
                <w:webHidden/>
              </w:rPr>
              <w:fldChar w:fldCharType="begin"/>
            </w:r>
            <w:r w:rsidR="00AD5EC7">
              <w:rPr>
                <w:noProof/>
                <w:webHidden/>
              </w:rPr>
              <w:instrText xml:space="preserve"> PAGEREF _Toc448908088 \h </w:instrText>
            </w:r>
            <w:r w:rsidR="00AD5EC7">
              <w:rPr>
                <w:noProof/>
                <w:webHidden/>
              </w:rPr>
            </w:r>
            <w:r w:rsidR="00AD5EC7">
              <w:rPr>
                <w:noProof/>
                <w:webHidden/>
              </w:rPr>
              <w:fldChar w:fldCharType="separate"/>
            </w:r>
            <w:r w:rsidR="00C70359">
              <w:rPr>
                <w:noProof/>
                <w:webHidden/>
              </w:rPr>
              <w:t>292</w:t>
            </w:r>
            <w:r w:rsidR="00AD5EC7">
              <w:rPr>
                <w:noProof/>
                <w:webHidden/>
              </w:rPr>
              <w:fldChar w:fldCharType="end"/>
            </w:r>
          </w:hyperlink>
        </w:p>
        <w:p w14:paraId="78795384"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89" w:history="1">
            <w:r w:rsidR="00AD5EC7" w:rsidRPr="005511E1">
              <w:rPr>
                <w:rStyle w:val="Hyperlink"/>
                <w:noProof/>
              </w:rPr>
              <w:t>[F.1] User Feedback (and Beta Testing)</w:t>
            </w:r>
            <w:r w:rsidR="00AD5EC7">
              <w:rPr>
                <w:noProof/>
                <w:webHidden/>
              </w:rPr>
              <w:tab/>
            </w:r>
            <w:r w:rsidR="00AD5EC7">
              <w:rPr>
                <w:noProof/>
                <w:webHidden/>
              </w:rPr>
              <w:fldChar w:fldCharType="begin"/>
            </w:r>
            <w:r w:rsidR="00AD5EC7">
              <w:rPr>
                <w:noProof/>
                <w:webHidden/>
              </w:rPr>
              <w:instrText xml:space="preserve"> PAGEREF _Toc448908089 \h </w:instrText>
            </w:r>
            <w:r w:rsidR="00AD5EC7">
              <w:rPr>
                <w:noProof/>
                <w:webHidden/>
              </w:rPr>
            </w:r>
            <w:r w:rsidR="00AD5EC7">
              <w:rPr>
                <w:noProof/>
                <w:webHidden/>
              </w:rPr>
              <w:fldChar w:fldCharType="separate"/>
            </w:r>
            <w:r w:rsidR="00C70359">
              <w:rPr>
                <w:noProof/>
                <w:webHidden/>
              </w:rPr>
              <w:t>292</w:t>
            </w:r>
            <w:r w:rsidR="00AD5EC7">
              <w:rPr>
                <w:noProof/>
                <w:webHidden/>
              </w:rPr>
              <w:fldChar w:fldCharType="end"/>
            </w:r>
          </w:hyperlink>
        </w:p>
        <w:p w14:paraId="6185D4D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0" w:history="1">
            <w:r w:rsidR="00AD5EC7" w:rsidRPr="005511E1">
              <w:rPr>
                <w:rStyle w:val="Hyperlink"/>
                <w:noProof/>
              </w:rPr>
              <w:t>[F.2] Analysis of User Feedback</w:t>
            </w:r>
            <w:r w:rsidR="00AD5EC7">
              <w:rPr>
                <w:noProof/>
                <w:webHidden/>
              </w:rPr>
              <w:tab/>
            </w:r>
            <w:r w:rsidR="00AD5EC7">
              <w:rPr>
                <w:noProof/>
                <w:webHidden/>
              </w:rPr>
              <w:fldChar w:fldCharType="begin"/>
            </w:r>
            <w:r w:rsidR="00AD5EC7">
              <w:rPr>
                <w:noProof/>
                <w:webHidden/>
              </w:rPr>
              <w:instrText xml:space="preserve"> PAGEREF _Toc448908090 \h </w:instrText>
            </w:r>
            <w:r w:rsidR="00AD5EC7">
              <w:rPr>
                <w:noProof/>
                <w:webHidden/>
              </w:rPr>
            </w:r>
            <w:r w:rsidR="00AD5EC7">
              <w:rPr>
                <w:noProof/>
                <w:webHidden/>
              </w:rPr>
              <w:fldChar w:fldCharType="separate"/>
            </w:r>
            <w:r w:rsidR="00C70359">
              <w:rPr>
                <w:noProof/>
                <w:webHidden/>
              </w:rPr>
              <w:t>296</w:t>
            </w:r>
            <w:r w:rsidR="00AD5EC7">
              <w:rPr>
                <w:noProof/>
                <w:webHidden/>
              </w:rPr>
              <w:fldChar w:fldCharType="end"/>
            </w:r>
          </w:hyperlink>
        </w:p>
        <w:p w14:paraId="6643B09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1" w:history="1">
            <w:r w:rsidR="00AD5EC7" w:rsidRPr="005511E1">
              <w:rPr>
                <w:rStyle w:val="Hyperlink"/>
                <w:noProof/>
              </w:rPr>
              <w:t>[F.3] Comparison of Project Performance Against Numbered General and Specific Objectives</w:t>
            </w:r>
            <w:r w:rsidR="00AD5EC7">
              <w:rPr>
                <w:noProof/>
                <w:webHidden/>
              </w:rPr>
              <w:tab/>
            </w:r>
            <w:r w:rsidR="00AD5EC7">
              <w:rPr>
                <w:noProof/>
                <w:webHidden/>
              </w:rPr>
              <w:fldChar w:fldCharType="begin"/>
            </w:r>
            <w:r w:rsidR="00AD5EC7">
              <w:rPr>
                <w:noProof/>
                <w:webHidden/>
              </w:rPr>
              <w:instrText xml:space="preserve"> PAGEREF _Toc448908091 \h </w:instrText>
            </w:r>
            <w:r w:rsidR="00AD5EC7">
              <w:rPr>
                <w:noProof/>
                <w:webHidden/>
              </w:rPr>
            </w:r>
            <w:r w:rsidR="00AD5EC7">
              <w:rPr>
                <w:noProof/>
                <w:webHidden/>
              </w:rPr>
              <w:fldChar w:fldCharType="separate"/>
            </w:r>
            <w:r w:rsidR="00C70359">
              <w:rPr>
                <w:noProof/>
                <w:webHidden/>
              </w:rPr>
              <w:t>302</w:t>
            </w:r>
            <w:r w:rsidR="00AD5EC7">
              <w:rPr>
                <w:noProof/>
                <w:webHidden/>
              </w:rPr>
              <w:fldChar w:fldCharType="end"/>
            </w:r>
          </w:hyperlink>
        </w:p>
        <w:p w14:paraId="4DDAABA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2" w:history="1">
            <w:r w:rsidR="00AD5EC7" w:rsidRPr="005511E1">
              <w:rPr>
                <w:rStyle w:val="Hyperlink"/>
                <w:noProof/>
              </w:rPr>
              <w:t>[F.4] Possible Extensions</w:t>
            </w:r>
            <w:r w:rsidR="00AD5EC7">
              <w:rPr>
                <w:noProof/>
                <w:webHidden/>
              </w:rPr>
              <w:tab/>
            </w:r>
            <w:r w:rsidR="00AD5EC7">
              <w:rPr>
                <w:noProof/>
                <w:webHidden/>
              </w:rPr>
              <w:fldChar w:fldCharType="begin"/>
            </w:r>
            <w:r w:rsidR="00AD5EC7">
              <w:rPr>
                <w:noProof/>
                <w:webHidden/>
              </w:rPr>
              <w:instrText xml:space="preserve"> PAGEREF _Toc448908092 \h </w:instrText>
            </w:r>
            <w:r w:rsidR="00AD5EC7">
              <w:rPr>
                <w:noProof/>
                <w:webHidden/>
              </w:rPr>
            </w:r>
            <w:r w:rsidR="00AD5EC7">
              <w:rPr>
                <w:noProof/>
                <w:webHidden/>
              </w:rPr>
              <w:fldChar w:fldCharType="separate"/>
            </w:r>
            <w:r w:rsidR="00C70359">
              <w:rPr>
                <w:noProof/>
                <w:webHidden/>
              </w:rPr>
              <w:t>304</w:t>
            </w:r>
            <w:r w:rsidR="00AD5EC7">
              <w:rPr>
                <w:noProof/>
                <w:webHidden/>
              </w:rPr>
              <w:fldChar w:fldCharType="end"/>
            </w:r>
          </w:hyperlink>
        </w:p>
        <w:p w14:paraId="58F83036" w14:textId="77777777" w:rsidR="00AD5EC7" w:rsidRDefault="00350526">
          <w:pPr>
            <w:pStyle w:val="TOC3"/>
            <w:rPr>
              <w:rFonts w:asciiTheme="minorHAnsi" w:eastAsiaTheme="minorEastAsia" w:hAnsiTheme="minorHAnsi" w:cstheme="minorBidi"/>
              <w:i w:val="0"/>
              <w:color w:val="auto"/>
              <w:sz w:val="22"/>
            </w:rPr>
          </w:pPr>
          <w:hyperlink w:anchor="_Toc448908093" w:history="1">
            <w:r w:rsidR="00AD5EC7" w:rsidRPr="005511E1">
              <w:rPr>
                <w:rStyle w:val="Hyperlink"/>
              </w:rPr>
              <w:t>[F.4.1] System Security</w:t>
            </w:r>
            <w:r w:rsidR="00AD5EC7">
              <w:rPr>
                <w:webHidden/>
              </w:rPr>
              <w:tab/>
            </w:r>
            <w:r w:rsidR="00AD5EC7">
              <w:rPr>
                <w:webHidden/>
              </w:rPr>
              <w:fldChar w:fldCharType="begin"/>
            </w:r>
            <w:r w:rsidR="00AD5EC7">
              <w:rPr>
                <w:webHidden/>
              </w:rPr>
              <w:instrText xml:space="preserve"> PAGEREF _Toc448908093 \h </w:instrText>
            </w:r>
            <w:r w:rsidR="00AD5EC7">
              <w:rPr>
                <w:webHidden/>
              </w:rPr>
            </w:r>
            <w:r w:rsidR="00AD5EC7">
              <w:rPr>
                <w:webHidden/>
              </w:rPr>
              <w:fldChar w:fldCharType="separate"/>
            </w:r>
            <w:r w:rsidR="00C70359">
              <w:rPr>
                <w:webHidden/>
              </w:rPr>
              <w:t>304</w:t>
            </w:r>
            <w:r w:rsidR="00AD5EC7">
              <w:rPr>
                <w:webHidden/>
              </w:rPr>
              <w:fldChar w:fldCharType="end"/>
            </w:r>
          </w:hyperlink>
        </w:p>
        <w:p w14:paraId="445E5BD6" w14:textId="77777777" w:rsidR="00AD5EC7" w:rsidRDefault="00350526">
          <w:pPr>
            <w:pStyle w:val="TOC3"/>
            <w:rPr>
              <w:rFonts w:asciiTheme="minorHAnsi" w:eastAsiaTheme="minorEastAsia" w:hAnsiTheme="minorHAnsi" w:cstheme="minorBidi"/>
              <w:i w:val="0"/>
              <w:color w:val="auto"/>
              <w:sz w:val="22"/>
            </w:rPr>
          </w:pPr>
          <w:hyperlink w:anchor="_Toc448908094" w:history="1">
            <w:r w:rsidR="00AD5EC7" w:rsidRPr="005511E1">
              <w:rPr>
                <w:rStyle w:val="Hyperlink"/>
              </w:rPr>
              <w:t>[F.4.2] Other Additions</w:t>
            </w:r>
            <w:r w:rsidR="00AD5EC7">
              <w:rPr>
                <w:webHidden/>
              </w:rPr>
              <w:tab/>
            </w:r>
            <w:r w:rsidR="00AD5EC7">
              <w:rPr>
                <w:webHidden/>
              </w:rPr>
              <w:fldChar w:fldCharType="begin"/>
            </w:r>
            <w:r w:rsidR="00AD5EC7">
              <w:rPr>
                <w:webHidden/>
              </w:rPr>
              <w:instrText xml:space="preserve"> PAGEREF _Toc448908094 \h </w:instrText>
            </w:r>
            <w:r w:rsidR="00AD5EC7">
              <w:rPr>
                <w:webHidden/>
              </w:rPr>
            </w:r>
            <w:r w:rsidR="00AD5EC7">
              <w:rPr>
                <w:webHidden/>
              </w:rPr>
              <w:fldChar w:fldCharType="separate"/>
            </w:r>
            <w:r w:rsidR="00C70359">
              <w:rPr>
                <w:webHidden/>
              </w:rPr>
              <w:t>305</w:t>
            </w:r>
            <w:r w:rsidR="00AD5EC7">
              <w:rPr>
                <w:webHidden/>
              </w:rPr>
              <w:fldChar w:fldCharType="end"/>
            </w:r>
          </w:hyperlink>
        </w:p>
        <w:p w14:paraId="72F600DF"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5" w:history="1">
            <w:r w:rsidR="00AD5EC7" w:rsidRPr="005511E1">
              <w:rPr>
                <w:rStyle w:val="Hyperlink"/>
                <w:noProof/>
              </w:rPr>
              <w:t>[F.5] Comments from the Client</w:t>
            </w:r>
            <w:r w:rsidR="00AD5EC7">
              <w:rPr>
                <w:noProof/>
                <w:webHidden/>
              </w:rPr>
              <w:tab/>
            </w:r>
            <w:r w:rsidR="00AD5EC7">
              <w:rPr>
                <w:noProof/>
                <w:webHidden/>
              </w:rPr>
              <w:fldChar w:fldCharType="begin"/>
            </w:r>
            <w:r w:rsidR="00AD5EC7">
              <w:rPr>
                <w:noProof/>
                <w:webHidden/>
              </w:rPr>
              <w:instrText xml:space="preserve"> PAGEREF _Toc448908095 \h </w:instrText>
            </w:r>
            <w:r w:rsidR="00AD5EC7">
              <w:rPr>
                <w:noProof/>
                <w:webHidden/>
              </w:rPr>
            </w:r>
            <w:r w:rsidR="00AD5EC7">
              <w:rPr>
                <w:noProof/>
                <w:webHidden/>
              </w:rPr>
              <w:fldChar w:fldCharType="separate"/>
            </w:r>
            <w:r w:rsidR="00C70359">
              <w:rPr>
                <w:noProof/>
                <w:webHidden/>
              </w:rPr>
              <w:t>305</w:t>
            </w:r>
            <w:r w:rsidR="00AD5EC7">
              <w:rPr>
                <w:noProof/>
                <w:webHidden/>
              </w:rPr>
              <w:fldChar w:fldCharType="end"/>
            </w:r>
          </w:hyperlink>
        </w:p>
        <w:p w14:paraId="628C6CF0"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96" w:history="1">
            <w:r w:rsidR="00AD5EC7" w:rsidRPr="005511E1">
              <w:rPr>
                <w:rStyle w:val="Hyperlink"/>
                <w:noProof/>
              </w:rPr>
              <w:t>G: Notes</w:t>
            </w:r>
            <w:r w:rsidR="00AD5EC7">
              <w:rPr>
                <w:noProof/>
                <w:webHidden/>
              </w:rPr>
              <w:tab/>
            </w:r>
            <w:r w:rsidR="00AD5EC7">
              <w:rPr>
                <w:noProof/>
                <w:webHidden/>
              </w:rPr>
              <w:fldChar w:fldCharType="begin"/>
            </w:r>
            <w:r w:rsidR="00AD5EC7">
              <w:rPr>
                <w:noProof/>
                <w:webHidden/>
              </w:rPr>
              <w:instrText xml:space="preserve"> PAGEREF _Toc448908096 \h </w:instrText>
            </w:r>
            <w:r w:rsidR="00AD5EC7">
              <w:rPr>
                <w:noProof/>
                <w:webHidden/>
              </w:rPr>
            </w:r>
            <w:r w:rsidR="00AD5EC7">
              <w:rPr>
                <w:noProof/>
                <w:webHidden/>
              </w:rPr>
              <w:fldChar w:fldCharType="separate"/>
            </w:r>
            <w:r w:rsidR="00C70359">
              <w:rPr>
                <w:noProof/>
                <w:webHidden/>
              </w:rPr>
              <w:t>308</w:t>
            </w:r>
            <w:r w:rsidR="00AD5EC7">
              <w:rPr>
                <w:noProof/>
                <w:webHidden/>
              </w:rPr>
              <w:fldChar w:fldCharType="end"/>
            </w:r>
          </w:hyperlink>
        </w:p>
        <w:p w14:paraId="403C0BD4"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7" w:history="1">
            <w:r w:rsidR="00AD5EC7" w:rsidRPr="005511E1">
              <w:rPr>
                <w:rStyle w:val="Hyperlink"/>
                <w:noProof/>
              </w:rPr>
              <w:t>[G.1] Spellings and Other Terms</w:t>
            </w:r>
            <w:r w:rsidR="00AD5EC7">
              <w:rPr>
                <w:noProof/>
                <w:webHidden/>
              </w:rPr>
              <w:tab/>
            </w:r>
            <w:r w:rsidR="00AD5EC7">
              <w:rPr>
                <w:noProof/>
                <w:webHidden/>
              </w:rPr>
              <w:fldChar w:fldCharType="begin"/>
            </w:r>
            <w:r w:rsidR="00AD5EC7">
              <w:rPr>
                <w:noProof/>
                <w:webHidden/>
              </w:rPr>
              <w:instrText xml:space="preserve"> PAGEREF _Toc448908097 \h </w:instrText>
            </w:r>
            <w:r w:rsidR="00AD5EC7">
              <w:rPr>
                <w:noProof/>
                <w:webHidden/>
              </w:rPr>
            </w:r>
            <w:r w:rsidR="00AD5EC7">
              <w:rPr>
                <w:noProof/>
                <w:webHidden/>
              </w:rPr>
              <w:fldChar w:fldCharType="separate"/>
            </w:r>
            <w:r w:rsidR="00C70359">
              <w:rPr>
                <w:noProof/>
                <w:webHidden/>
              </w:rPr>
              <w:t>308</w:t>
            </w:r>
            <w:r w:rsidR="00AD5EC7">
              <w:rPr>
                <w:noProof/>
                <w:webHidden/>
              </w:rPr>
              <w:fldChar w:fldCharType="end"/>
            </w:r>
          </w:hyperlink>
        </w:p>
        <w:p w14:paraId="5A9E9948"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098" w:history="1">
            <w:r w:rsidR="00AD5EC7" w:rsidRPr="005511E1">
              <w:rPr>
                <w:rStyle w:val="Hyperlink"/>
                <w:noProof/>
              </w:rPr>
              <w:t>[G.2] Comments in Code</w:t>
            </w:r>
            <w:r w:rsidR="00AD5EC7">
              <w:rPr>
                <w:noProof/>
                <w:webHidden/>
              </w:rPr>
              <w:tab/>
            </w:r>
            <w:r w:rsidR="00AD5EC7">
              <w:rPr>
                <w:noProof/>
                <w:webHidden/>
              </w:rPr>
              <w:fldChar w:fldCharType="begin"/>
            </w:r>
            <w:r w:rsidR="00AD5EC7">
              <w:rPr>
                <w:noProof/>
                <w:webHidden/>
              </w:rPr>
              <w:instrText xml:space="preserve"> PAGEREF _Toc448908098 \h </w:instrText>
            </w:r>
            <w:r w:rsidR="00AD5EC7">
              <w:rPr>
                <w:noProof/>
                <w:webHidden/>
              </w:rPr>
            </w:r>
            <w:r w:rsidR="00AD5EC7">
              <w:rPr>
                <w:noProof/>
                <w:webHidden/>
              </w:rPr>
              <w:fldChar w:fldCharType="separate"/>
            </w:r>
            <w:r w:rsidR="00C70359">
              <w:rPr>
                <w:noProof/>
                <w:webHidden/>
              </w:rPr>
              <w:t>309</w:t>
            </w:r>
            <w:r w:rsidR="00AD5EC7">
              <w:rPr>
                <w:noProof/>
                <w:webHidden/>
              </w:rPr>
              <w:fldChar w:fldCharType="end"/>
            </w:r>
          </w:hyperlink>
        </w:p>
        <w:p w14:paraId="116B541F" w14:textId="77777777" w:rsidR="00AD5EC7" w:rsidRDefault="00350526">
          <w:pPr>
            <w:pStyle w:val="TOC1"/>
            <w:tabs>
              <w:tab w:val="right" w:leader="dot" w:pos="13948"/>
            </w:tabs>
            <w:rPr>
              <w:rFonts w:asciiTheme="minorHAnsi" w:eastAsiaTheme="minorEastAsia" w:hAnsiTheme="minorHAnsi" w:cstheme="minorBidi"/>
              <w:noProof/>
              <w:color w:val="auto"/>
              <w:sz w:val="22"/>
            </w:rPr>
          </w:pPr>
          <w:hyperlink w:anchor="_Toc448908099" w:history="1">
            <w:r w:rsidR="00AD5EC7" w:rsidRPr="005511E1">
              <w:rPr>
                <w:rStyle w:val="Hyperlink"/>
                <w:noProof/>
              </w:rPr>
              <w:t>H: User Manual</w:t>
            </w:r>
            <w:r w:rsidR="00AD5EC7">
              <w:rPr>
                <w:noProof/>
                <w:webHidden/>
              </w:rPr>
              <w:tab/>
            </w:r>
            <w:r w:rsidR="00AD5EC7">
              <w:rPr>
                <w:noProof/>
                <w:webHidden/>
              </w:rPr>
              <w:fldChar w:fldCharType="begin"/>
            </w:r>
            <w:r w:rsidR="00AD5EC7">
              <w:rPr>
                <w:noProof/>
                <w:webHidden/>
              </w:rPr>
              <w:instrText xml:space="preserve"> PAGEREF _Toc448908099 \h </w:instrText>
            </w:r>
            <w:r w:rsidR="00AD5EC7">
              <w:rPr>
                <w:noProof/>
                <w:webHidden/>
              </w:rPr>
            </w:r>
            <w:r w:rsidR="00AD5EC7">
              <w:rPr>
                <w:noProof/>
                <w:webHidden/>
              </w:rPr>
              <w:fldChar w:fldCharType="separate"/>
            </w:r>
            <w:r w:rsidR="00C70359">
              <w:rPr>
                <w:noProof/>
                <w:webHidden/>
              </w:rPr>
              <w:t>b</w:t>
            </w:r>
            <w:r w:rsidR="00AD5EC7">
              <w:rPr>
                <w:noProof/>
                <w:webHidden/>
              </w:rPr>
              <w:fldChar w:fldCharType="end"/>
            </w:r>
          </w:hyperlink>
        </w:p>
        <w:p w14:paraId="5D86F17E"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100" w:history="1">
            <w:r w:rsidR="00AD5EC7" w:rsidRPr="005511E1">
              <w:rPr>
                <w:rStyle w:val="Hyperlink"/>
                <w:noProof/>
              </w:rPr>
              <w:t>[H.1] A Brief Introduction and Installation Instructions</w:t>
            </w:r>
            <w:r w:rsidR="00AD5EC7">
              <w:rPr>
                <w:noProof/>
                <w:webHidden/>
              </w:rPr>
              <w:tab/>
            </w:r>
            <w:r w:rsidR="00AD5EC7">
              <w:rPr>
                <w:noProof/>
                <w:webHidden/>
              </w:rPr>
              <w:fldChar w:fldCharType="begin"/>
            </w:r>
            <w:r w:rsidR="00AD5EC7">
              <w:rPr>
                <w:noProof/>
                <w:webHidden/>
              </w:rPr>
              <w:instrText xml:space="preserve"> PAGEREF _Toc448908100 \h </w:instrText>
            </w:r>
            <w:r w:rsidR="00AD5EC7">
              <w:rPr>
                <w:noProof/>
                <w:webHidden/>
              </w:rPr>
            </w:r>
            <w:r w:rsidR="00AD5EC7">
              <w:rPr>
                <w:noProof/>
                <w:webHidden/>
              </w:rPr>
              <w:fldChar w:fldCharType="separate"/>
            </w:r>
            <w:r w:rsidR="00C70359">
              <w:rPr>
                <w:noProof/>
                <w:webHidden/>
              </w:rPr>
              <w:t>b</w:t>
            </w:r>
            <w:r w:rsidR="00AD5EC7">
              <w:rPr>
                <w:noProof/>
                <w:webHidden/>
              </w:rPr>
              <w:fldChar w:fldCharType="end"/>
            </w:r>
          </w:hyperlink>
        </w:p>
        <w:p w14:paraId="1CEB4C83" w14:textId="77777777" w:rsidR="00AD5EC7" w:rsidRDefault="00350526">
          <w:pPr>
            <w:pStyle w:val="TOC3"/>
            <w:rPr>
              <w:rFonts w:asciiTheme="minorHAnsi" w:eastAsiaTheme="minorEastAsia" w:hAnsiTheme="minorHAnsi" w:cstheme="minorBidi"/>
              <w:i w:val="0"/>
              <w:color w:val="auto"/>
              <w:sz w:val="22"/>
            </w:rPr>
          </w:pPr>
          <w:hyperlink w:anchor="_Toc448908101" w:history="1">
            <w:r w:rsidR="00AD5EC7" w:rsidRPr="005511E1">
              <w:rPr>
                <w:rStyle w:val="Hyperlink"/>
              </w:rPr>
              <w:t>[H.1.1] Installing the Hardware and Software</w:t>
            </w:r>
            <w:r w:rsidR="00AD5EC7">
              <w:rPr>
                <w:webHidden/>
              </w:rPr>
              <w:tab/>
            </w:r>
            <w:r w:rsidR="00AD5EC7">
              <w:rPr>
                <w:webHidden/>
              </w:rPr>
              <w:fldChar w:fldCharType="begin"/>
            </w:r>
            <w:r w:rsidR="00AD5EC7">
              <w:rPr>
                <w:webHidden/>
              </w:rPr>
              <w:instrText xml:space="preserve"> PAGEREF _Toc448908101 \h </w:instrText>
            </w:r>
            <w:r w:rsidR="00AD5EC7">
              <w:rPr>
                <w:webHidden/>
              </w:rPr>
            </w:r>
            <w:r w:rsidR="00AD5EC7">
              <w:rPr>
                <w:webHidden/>
              </w:rPr>
              <w:fldChar w:fldCharType="separate"/>
            </w:r>
            <w:r w:rsidR="00C70359">
              <w:rPr>
                <w:webHidden/>
              </w:rPr>
              <w:t>b</w:t>
            </w:r>
            <w:r w:rsidR="00AD5EC7">
              <w:rPr>
                <w:webHidden/>
              </w:rPr>
              <w:fldChar w:fldCharType="end"/>
            </w:r>
          </w:hyperlink>
        </w:p>
        <w:p w14:paraId="09E2F9FC" w14:textId="77777777" w:rsidR="00AD5EC7" w:rsidRDefault="00350526">
          <w:pPr>
            <w:pStyle w:val="TOC3"/>
            <w:rPr>
              <w:rFonts w:asciiTheme="minorHAnsi" w:eastAsiaTheme="minorEastAsia" w:hAnsiTheme="minorHAnsi" w:cstheme="minorBidi"/>
              <w:i w:val="0"/>
              <w:color w:val="auto"/>
              <w:sz w:val="22"/>
            </w:rPr>
          </w:pPr>
          <w:hyperlink w:anchor="_Toc448908102" w:history="1">
            <w:r w:rsidR="00AD5EC7" w:rsidRPr="005511E1">
              <w:rPr>
                <w:rStyle w:val="Hyperlink"/>
              </w:rPr>
              <w:t>[H.1.2] Setting up the Booking System</w:t>
            </w:r>
            <w:r w:rsidR="00AD5EC7">
              <w:rPr>
                <w:webHidden/>
              </w:rPr>
              <w:tab/>
            </w:r>
            <w:r w:rsidR="00AD5EC7">
              <w:rPr>
                <w:webHidden/>
              </w:rPr>
              <w:fldChar w:fldCharType="begin"/>
            </w:r>
            <w:r w:rsidR="00AD5EC7">
              <w:rPr>
                <w:webHidden/>
              </w:rPr>
              <w:instrText xml:space="preserve"> PAGEREF _Toc448908102 \h </w:instrText>
            </w:r>
            <w:r w:rsidR="00AD5EC7">
              <w:rPr>
                <w:webHidden/>
              </w:rPr>
            </w:r>
            <w:r w:rsidR="00AD5EC7">
              <w:rPr>
                <w:webHidden/>
              </w:rPr>
              <w:fldChar w:fldCharType="separate"/>
            </w:r>
            <w:r w:rsidR="00C70359">
              <w:rPr>
                <w:webHidden/>
              </w:rPr>
              <w:t>e</w:t>
            </w:r>
            <w:r w:rsidR="00AD5EC7">
              <w:rPr>
                <w:webHidden/>
              </w:rPr>
              <w:fldChar w:fldCharType="end"/>
            </w:r>
          </w:hyperlink>
        </w:p>
        <w:p w14:paraId="639CFB75"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103" w:history="1">
            <w:r w:rsidR="00AD5EC7" w:rsidRPr="005511E1">
              <w:rPr>
                <w:rStyle w:val="Hyperlink"/>
                <w:noProof/>
              </w:rPr>
              <w:t>[H.2] Detailed Description of the Use of the Full System</w:t>
            </w:r>
            <w:r w:rsidR="00AD5EC7">
              <w:rPr>
                <w:noProof/>
                <w:webHidden/>
              </w:rPr>
              <w:tab/>
            </w:r>
            <w:r w:rsidR="00AD5EC7">
              <w:rPr>
                <w:noProof/>
                <w:webHidden/>
              </w:rPr>
              <w:fldChar w:fldCharType="begin"/>
            </w:r>
            <w:r w:rsidR="00AD5EC7">
              <w:rPr>
                <w:noProof/>
                <w:webHidden/>
              </w:rPr>
              <w:instrText xml:space="preserve"> PAGEREF _Toc448908103 \h </w:instrText>
            </w:r>
            <w:r w:rsidR="00AD5EC7">
              <w:rPr>
                <w:noProof/>
                <w:webHidden/>
              </w:rPr>
            </w:r>
            <w:r w:rsidR="00AD5EC7">
              <w:rPr>
                <w:noProof/>
                <w:webHidden/>
              </w:rPr>
              <w:fldChar w:fldCharType="separate"/>
            </w:r>
            <w:r w:rsidR="00C70359">
              <w:rPr>
                <w:noProof/>
                <w:webHidden/>
              </w:rPr>
              <w:t>r</w:t>
            </w:r>
            <w:r w:rsidR="00AD5EC7">
              <w:rPr>
                <w:noProof/>
                <w:webHidden/>
              </w:rPr>
              <w:fldChar w:fldCharType="end"/>
            </w:r>
          </w:hyperlink>
        </w:p>
        <w:p w14:paraId="18679937" w14:textId="77777777" w:rsidR="00AD5EC7" w:rsidRDefault="00350526">
          <w:pPr>
            <w:pStyle w:val="TOC3"/>
            <w:rPr>
              <w:rFonts w:asciiTheme="minorHAnsi" w:eastAsiaTheme="minorEastAsia" w:hAnsiTheme="minorHAnsi" w:cstheme="minorBidi"/>
              <w:i w:val="0"/>
              <w:color w:val="auto"/>
              <w:sz w:val="22"/>
            </w:rPr>
          </w:pPr>
          <w:hyperlink w:anchor="_Toc448908104" w:history="1">
            <w:r w:rsidR="00AD5EC7" w:rsidRPr="005511E1">
              <w:rPr>
                <w:rStyle w:val="Hyperlink"/>
              </w:rPr>
              <w:t>[H.2.1] Types of Error Messages</w:t>
            </w:r>
            <w:r w:rsidR="00AD5EC7">
              <w:rPr>
                <w:webHidden/>
              </w:rPr>
              <w:tab/>
            </w:r>
            <w:r w:rsidR="00AD5EC7">
              <w:rPr>
                <w:webHidden/>
              </w:rPr>
              <w:fldChar w:fldCharType="begin"/>
            </w:r>
            <w:r w:rsidR="00AD5EC7">
              <w:rPr>
                <w:webHidden/>
              </w:rPr>
              <w:instrText xml:space="preserve"> PAGEREF _Toc448908104 \h </w:instrText>
            </w:r>
            <w:r w:rsidR="00AD5EC7">
              <w:rPr>
                <w:webHidden/>
              </w:rPr>
            </w:r>
            <w:r w:rsidR="00AD5EC7">
              <w:rPr>
                <w:webHidden/>
              </w:rPr>
              <w:fldChar w:fldCharType="separate"/>
            </w:r>
            <w:r w:rsidR="00C70359">
              <w:rPr>
                <w:webHidden/>
              </w:rPr>
              <w:t>r</w:t>
            </w:r>
            <w:r w:rsidR="00AD5EC7">
              <w:rPr>
                <w:webHidden/>
              </w:rPr>
              <w:fldChar w:fldCharType="end"/>
            </w:r>
          </w:hyperlink>
        </w:p>
        <w:p w14:paraId="596D810F" w14:textId="77777777" w:rsidR="00AD5EC7" w:rsidRDefault="00350526">
          <w:pPr>
            <w:pStyle w:val="TOC3"/>
            <w:rPr>
              <w:rFonts w:asciiTheme="minorHAnsi" w:eastAsiaTheme="minorEastAsia" w:hAnsiTheme="minorHAnsi" w:cstheme="minorBidi"/>
              <w:i w:val="0"/>
              <w:color w:val="auto"/>
              <w:sz w:val="22"/>
            </w:rPr>
          </w:pPr>
          <w:hyperlink w:anchor="_Toc448908105" w:history="1">
            <w:r w:rsidR="00AD5EC7" w:rsidRPr="005511E1">
              <w:rPr>
                <w:rStyle w:val="Hyperlink"/>
              </w:rPr>
              <w:t>[H.2.2] Recovery Procedures</w:t>
            </w:r>
            <w:r w:rsidR="00AD5EC7">
              <w:rPr>
                <w:webHidden/>
              </w:rPr>
              <w:tab/>
            </w:r>
            <w:r w:rsidR="00AD5EC7">
              <w:rPr>
                <w:webHidden/>
              </w:rPr>
              <w:fldChar w:fldCharType="begin"/>
            </w:r>
            <w:r w:rsidR="00AD5EC7">
              <w:rPr>
                <w:webHidden/>
              </w:rPr>
              <w:instrText xml:space="preserve"> PAGEREF _Toc448908105 \h </w:instrText>
            </w:r>
            <w:r w:rsidR="00AD5EC7">
              <w:rPr>
                <w:webHidden/>
              </w:rPr>
            </w:r>
            <w:r w:rsidR="00AD5EC7">
              <w:rPr>
                <w:webHidden/>
              </w:rPr>
              <w:fldChar w:fldCharType="separate"/>
            </w:r>
            <w:r w:rsidR="00C70359">
              <w:rPr>
                <w:webHidden/>
              </w:rPr>
              <w:t>y</w:t>
            </w:r>
            <w:r w:rsidR="00AD5EC7">
              <w:rPr>
                <w:webHidden/>
              </w:rPr>
              <w:fldChar w:fldCharType="end"/>
            </w:r>
          </w:hyperlink>
        </w:p>
        <w:p w14:paraId="58FD117C" w14:textId="77777777" w:rsidR="00AD5EC7" w:rsidRDefault="00350526">
          <w:pPr>
            <w:pStyle w:val="TOC3"/>
            <w:rPr>
              <w:rFonts w:asciiTheme="minorHAnsi" w:eastAsiaTheme="minorEastAsia" w:hAnsiTheme="minorHAnsi" w:cstheme="minorBidi"/>
              <w:i w:val="0"/>
              <w:color w:val="auto"/>
              <w:sz w:val="22"/>
            </w:rPr>
          </w:pPr>
          <w:hyperlink w:anchor="_Toc448908106" w:history="1">
            <w:r w:rsidR="00AD5EC7" w:rsidRPr="005511E1">
              <w:rPr>
                <w:rStyle w:val="Hyperlink"/>
              </w:rPr>
              <w:t>[H.2.3] Points of Data Entry</w:t>
            </w:r>
            <w:r w:rsidR="00AD5EC7">
              <w:rPr>
                <w:webHidden/>
              </w:rPr>
              <w:tab/>
            </w:r>
            <w:r w:rsidR="00AD5EC7">
              <w:rPr>
                <w:webHidden/>
              </w:rPr>
              <w:fldChar w:fldCharType="begin"/>
            </w:r>
            <w:r w:rsidR="00AD5EC7">
              <w:rPr>
                <w:webHidden/>
              </w:rPr>
              <w:instrText xml:space="preserve"> PAGEREF _Toc448908106 \h </w:instrText>
            </w:r>
            <w:r w:rsidR="00AD5EC7">
              <w:rPr>
                <w:webHidden/>
              </w:rPr>
            </w:r>
            <w:r w:rsidR="00AD5EC7">
              <w:rPr>
                <w:webHidden/>
              </w:rPr>
              <w:fldChar w:fldCharType="separate"/>
            </w:r>
            <w:r w:rsidR="00C70359">
              <w:rPr>
                <w:webHidden/>
              </w:rPr>
              <w:t>y</w:t>
            </w:r>
            <w:r w:rsidR="00AD5EC7">
              <w:rPr>
                <w:webHidden/>
              </w:rPr>
              <w:fldChar w:fldCharType="end"/>
            </w:r>
          </w:hyperlink>
        </w:p>
        <w:p w14:paraId="7F94B79B" w14:textId="77777777" w:rsidR="00AD5EC7" w:rsidRDefault="00350526">
          <w:pPr>
            <w:pStyle w:val="TOC2"/>
            <w:tabs>
              <w:tab w:val="right" w:leader="dot" w:pos="13948"/>
            </w:tabs>
            <w:rPr>
              <w:rFonts w:asciiTheme="minorHAnsi" w:eastAsiaTheme="minorEastAsia" w:hAnsiTheme="minorHAnsi" w:cstheme="minorBidi"/>
              <w:noProof/>
              <w:color w:val="auto"/>
            </w:rPr>
          </w:pPr>
          <w:hyperlink w:anchor="_Toc448908107" w:history="1">
            <w:r w:rsidR="00AD5EC7" w:rsidRPr="005511E1">
              <w:rPr>
                <w:rStyle w:val="Hyperlink"/>
                <w:noProof/>
              </w:rPr>
              <w:t>[H.3] Comments from the Client</w:t>
            </w:r>
            <w:r w:rsidR="00AD5EC7">
              <w:rPr>
                <w:noProof/>
                <w:webHidden/>
              </w:rPr>
              <w:tab/>
            </w:r>
            <w:r w:rsidR="00AD5EC7">
              <w:rPr>
                <w:noProof/>
                <w:webHidden/>
              </w:rPr>
              <w:fldChar w:fldCharType="begin"/>
            </w:r>
            <w:r w:rsidR="00AD5EC7">
              <w:rPr>
                <w:noProof/>
                <w:webHidden/>
              </w:rPr>
              <w:instrText xml:space="preserve"> PAGEREF _Toc448908107 \h </w:instrText>
            </w:r>
            <w:r w:rsidR="00AD5EC7">
              <w:rPr>
                <w:noProof/>
                <w:webHidden/>
              </w:rPr>
            </w:r>
            <w:r w:rsidR="00AD5EC7">
              <w:rPr>
                <w:noProof/>
                <w:webHidden/>
              </w:rPr>
              <w:fldChar w:fldCharType="separate"/>
            </w:r>
            <w:r w:rsidR="00C70359">
              <w:rPr>
                <w:noProof/>
                <w:webHidden/>
              </w:rPr>
              <w:t>ee</w:t>
            </w:r>
            <w:r w:rsidR="00AD5EC7">
              <w:rPr>
                <w:noProof/>
                <w:webHidden/>
              </w:rPr>
              <w:fldChar w:fldCharType="end"/>
            </w:r>
          </w:hyperlink>
        </w:p>
        <w:p w14:paraId="77966C7D" w14:textId="731F48A0" w:rsidR="007542A2" w:rsidRDefault="00B92C7E" w:rsidP="00B92C7E">
          <w:pPr>
            <w:pStyle w:val="TOC1"/>
            <w:tabs>
              <w:tab w:val="left" w:pos="440"/>
              <w:tab w:val="right" w:leader="dot" w:pos="13948"/>
            </w:tabs>
          </w:pPr>
          <w:r>
            <w:fldChar w:fldCharType="end"/>
          </w:r>
        </w:p>
      </w:sdtContent>
    </w:sdt>
    <w:p w14:paraId="60CCF630" w14:textId="77777777" w:rsidR="007542A2" w:rsidRDefault="007542A2"/>
    <w:p w14:paraId="320D762A" w14:textId="77777777" w:rsidR="007542A2" w:rsidRDefault="004E0924">
      <w:r>
        <w:br w:type="page"/>
      </w:r>
    </w:p>
    <w:p w14:paraId="497B0438" w14:textId="77777777" w:rsidR="007542A2" w:rsidRDefault="007542A2">
      <w:pPr>
        <w:pStyle w:val="Title"/>
        <w:contextualSpacing w:val="0"/>
      </w:pPr>
      <w:bookmarkStart w:id="4" w:name="h.ubten4ijxv7n" w:colFirst="0" w:colLast="0"/>
      <w:bookmarkEnd w:id="4"/>
    </w:p>
    <w:p w14:paraId="0F5DC5D1" w14:textId="77777777" w:rsidR="007542A2" w:rsidRDefault="004E0924">
      <w:pPr>
        <w:jc w:val="center"/>
      </w:pPr>
      <w:r>
        <w:rPr>
          <w:color w:val="3C78D8"/>
          <w:sz w:val="144"/>
          <w:szCs w:val="144"/>
        </w:rPr>
        <w:t>Analysis Section</w:t>
      </w:r>
    </w:p>
    <w:p w14:paraId="1B7AA4DE" w14:textId="77777777" w:rsidR="007542A2" w:rsidRDefault="004E0924">
      <w:pPr>
        <w:jc w:val="center"/>
      </w:pPr>
      <w:r>
        <w:rPr>
          <w:color w:val="FFFFFF"/>
          <w:sz w:val="144"/>
          <w:szCs w:val="144"/>
          <w:shd w:val="clear" w:color="auto" w:fill="3C78D8"/>
        </w:rPr>
        <w:t>A</w:t>
      </w:r>
    </w:p>
    <w:p w14:paraId="4B138621" w14:textId="77777777" w:rsidR="007542A2" w:rsidRDefault="004E0924">
      <w:pPr>
        <w:jc w:val="center"/>
      </w:pPr>
      <w:r>
        <w:rPr>
          <w:noProof/>
        </w:rPr>
        <w:drawing>
          <wp:inline distT="114300" distB="114300" distL="114300" distR="114300" wp14:anchorId="202FB2C9" wp14:editId="4B27CF13">
            <wp:extent cx="2977662" cy="2438400"/>
            <wp:effectExtent l="0" t="0" r="0" b="0"/>
            <wp:docPr id="73" name="image185.jpg" descr="statistical-analysis.jpg"/>
            <wp:cNvGraphicFramePr/>
            <a:graphic xmlns:a="http://schemas.openxmlformats.org/drawingml/2006/main">
              <a:graphicData uri="http://schemas.openxmlformats.org/drawingml/2006/picture">
                <pic:pic xmlns:pic="http://schemas.openxmlformats.org/drawingml/2006/picture">
                  <pic:nvPicPr>
                    <pic:cNvPr id="0" name="image185.jpg" descr="statistical-analysis.jpg"/>
                    <pic:cNvPicPr preferRelativeResize="0"/>
                  </pic:nvPicPr>
                  <pic:blipFill>
                    <a:blip r:embed="rId12"/>
                    <a:srcRect/>
                    <a:stretch>
                      <a:fillRect/>
                    </a:stretch>
                  </pic:blipFill>
                  <pic:spPr>
                    <a:xfrm>
                      <a:off x="0" y="0"/>
                      <a:ext cx="2977662" cy="2438400"/>
                    </a:xfrm>
                    <a:prstGeom prst="rect">
                      <a:avLst/>
                    </a:prstGeom>
                    <a:ln/>
                  </pic:spPr>
                </pic:pic>
              </a:graphicData>
            </a:graphic>
          </wp:inline>
        </w:drawing>
      </w:r>
    </w:p>
    <w:p w14:paraId="470D83A5" w14:textId="584813C7" w:rsidR="007542A2" w:rsidRDefault="004E0924" w:rsidP="00886330">
      <w:pPr>
        <w:pStyle w:val="Heading1"/>
      </w:pPr>
      <w:bookmarkStart w:id="5" w:name="h.slf0h29wpt0x" w:colFirst="0" w:colLast="0"/>
      <w:bookmarkStart w:id="6" w:name="_Toc448907957"/>
      <w:bookmarkEnd w:id="5"/>
      <w:r>
        <w:lastRenderedPageBreak/>
        <w:t>Analysis Section</w:t>
      </w:r>
      <w:bookmarkEnd w:id="6"/>
    </w:p>
    <w:p w14:paraId="6C801ABE" w14:textId="77777777" w:rsidR="007542A2" w:rsidRDefault="004E0924" w:rsidP="00B92C7E">
      <w:pPr>
        <w:pStyle w:val="Heading2"/>
      </w:pPr>
      <w:bookmarkStart w:id="7" w:name="h.x9bac7ahyk8p" w:colFirst="0" w:colLast="0"/>
      <w:bookmarkStart w:id="8" w:name="_Toc448907958"/>
      <w:bookmarkEnd w:id="7"/>
      <w:r>
        <w:t>Identification of the Problem</w:t>
      </w:r>
      <w:bookmarkEnd w:id="8"/>
    </w:p>
    <w:p w14:paraId="098EE802" w14:textId="77777777" w:rsidR="007542A2" w:rsidRDefault="004E0924">
      <w:r>
        <w:t>Kings Priory School, located in Newcastle, currently uses a series of paper-based and computer-based room booking systems which regularly become out-of-sync with each other. This means that administrators have to spend hours each day updating and unifying the systems.</w:t>
      </w:r>
    </w:p>
    <w:p w14:paraId="4A67474E" w14:textId="77777777" w:rsidR="007542A2" w:rsidRDefault="007542A2"/>
    <w:p w14:paraId="7727461D" w14:textId="77777777" w:rsidR="007542A2" w:rsidRDefault="004E0924">
      <w:r>
        <w:t>The data manager, Mr Jacobs, recently approached me to discuss ways to make a more concise, unified system; knowing that I was interested in computing, he thought that undertaking the project may be of interest to me. He believes that the way forward is to create a web-based application, so that staff and students can access the data wherever and whenever it is necessary. This will also mean that all the data is available instantly from one system.</w:t>
      </w:r>
    </w:p>
    <w:p w14:paraId="38B9AB04" w14:textId="77777777" w:rsidR="007542A2" w:rsidRDefault="007542A2"/>
    <w:p w14:paraId="45E28242" w14:textId="77777777" w:rsidR="007542A2" w:rsidRDefault="004E0924">
      <w:r>
        <w:t>Currently, all changes have to be compiled and added manually by Mr Jacobs, which is very time-consuming for him. On some days, 20–30 requests may be sent to Mr Jacobs to amend room bookings.</w:t>
      </w:r>
    </w:p>
    <w:p w14:paraId="1DABF499" w14:textId="77777777" w:rsidR="007542A2" w:rsidRDefault="007542A2"/>
    <w:p w14:paraId="68D34428" w14:textId="77777777" w:rsidR="007542A2" w:rsidRDefault="004E0924">
      <w:pPr>
        <w:pStyle w:val="Heading2"/>
        <w:contextualSpacing w:val="0"/>
      </w:pPr>
      <w:bookmarkStart w:id="9" w:name="h.d3s1oasw2bv3" w:colFirst="0" w:colLast="0"/>
      <w:bookmarkStart w:id="10" w:name="_Toc448907959"/>
      <w:bookmarkEnd w:id="9"/>
      <w:r>
        <w:t>Description of the Current System</w:t>
      </w:r>
      <w:bookmarkEnd w:id="10"/>
    </w:p>
    <w:p w14:paraId="0BEAA3AD" w14:textId="330352A4" w:rsidR="007542A2" w:rsidRDefault="004E0924">
      <w:r>
        <w:t xml:space="preserve">Currently, Mr Jacobs is emailed by teachers, as modelled in the </w:t>
      </w:r>
      <w:r w:rsidR="00D966D2">
        <w:t>data flow diagram below,</w:t>
      </w:r>
      <w:r>
        <w:t xml:space="preserve"> and then has to spend, potentially, hours emailing staff, updating systems and confirming with the original teacher about a room booking. Therefore, Mr Jacobs would like a system which will be able to be viewed by teachers (so that the emailing stage is eliminated) and will be able to hold data about all rooms on the school site (to eliminate the multiple-system checking stage).</w:t>
      </w:r>
    </w:p>
    <w:p w14:paraId="4395E1F7" w14:textId="77777777" w:rsidR="007542A2" w:rsidRDefault="007542A2"/>
    <w:p w14:paraId="680A8A75" w14:textId="77777777" w:rsidR="007542A2" w:rsidRDefault="004E0924">
      <w:r>
        <w:t>The current system comprises of 4 sub-systems: Nova-T (for booking permanent rooms), SIMS (for booking temporary rooms), Outlook Calendar (for booking all rooms in the building, Tynemouth House) and a paper-based system (for out-of-period bookings [e.g. lunchtime, after school]).</w:t>
      </w:r>
    </w:p>
    <w:p w14:paraId="776EA083" w14:textId="6BC116A9" w:rsidR="00574CC2" w:rsidRDefault="00574CC2">
      <w:r>
        <w:br w:type="page"/>
      </w:r>
    </w:p>
    <w:tbl>
      <w:tblPr>
        <w:tblStyle w:val="a0"/>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F8064D2" w14:textId="77777777">
        <w:tc>
          <w:tcPr>
            <w:tcW w:w="13958" w:type="dxa"/>
            <w:tcMar>
              <w:top w:w="100" w:type="dxa"/>
              <w:left w:w="100" w:type="dxa"/>
              <w:bottom w:w="100" w:type="dxa"/>
              <w:right w:w="100" w:type="dxa"/>
            </w:tcMar>
          </w:tcPr>
          <w:tbl>
            <w:tblPr>
              <w:tblStyle w:val="a"/>
              <w:tblW w:w="13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8145"/>
            </w:tblGrid>
            <w:tr w:rsidR="007542A2" w14:paraId="2896E911" w14:textId="77777777">
              <w:tc>
                <w:tcPr>
                  <w:tcW w:w="5535" w:type="dxa"/>
                  <w:tcMar>
                    <w:top w:w="100" w:type="dxa"/>
                    <w:left w:w="100" w:type="dxa"/>
                    <w:bottom w:w="100" w:type="dxa"/>
                    <w:right w:w="100" w:type="dxa"/>
                  </w:tcMar>
                </w:tcPr>
                <w:p w14:paraId="2062F502" w14:textId="77777777" w:rsidR="007542A2" w:rsidRDefault="004E0924">
                  <w:pPr>
                    <w:widowControl w:val="0"/>
                    <w:spacing w:line="240" w:lineRule="auto"/>
                  </w:pPr>
                  <w:r>
                    <w:rPr>
                      <w:noProof/>
                    </w:rPr>
                    <w:lastRenderedPageBreak/>
                    <w:drawing>
                      <wp:inline distT="114300" distB="114300" distL="114300" distR="114300" wp14:anchorId="204C3393" wp14:editId="2663622D">
                        <wp:extent cx="3262313" cy="2788205"/>
                        <wp:effectExtent l="0" t="0" r="0" b="0"/>
                        <wp:docPr id="11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3"/>
                                <a:srcRect/>
                                <a:stretch>
                                  <a:fillRect/>
                                </a:stretch>
                              </pic:blipFill>
                              <pic:spPr>
                                <a:xfrm>
                                  <a:off x="0" y="0"/>
                                  <a:ext cx="3262313" cy="2788205"/>
                                </a:xfrm>
                                <a:prstGeom prst="rect">
                                  <a:avLst/>
                                </a:prstGeom>
                                <a:ln/>
                              </pic:spPr>
                            </pic:pic>
                          </a:graphicData>
                        </a:graphic>
                      </wp:inline>
                    </w:drawing>
                  </w:r>
                </w:p>
              </w:tc>
              <w:tc>
                <w:tcPr>
                  <w:tcW w:w="8145" w:type="dxa"/>
                  <w:tcMar>
                    <w:top w:w="100" w:type="dxa"/>
                    <w:left w:w="100" w:type="dxa"/>
                    <w:bottom w:w="100" w:type="dxa"/>
                    <w:right w:w="100" w:type="dxa"/>
                  </w:tcMar>
                </w:tcPr>
                <w:p w14:paraId="0F5E1D4E" w14:textId="77777777" w:rsidR="007542A2" w:rsidRDefault="004E0924">
                  <w:pPr>
                    <w:widowControl w:val="0"/>
                    <w:spacing w:line="240" w:lineRule="auto"/>
                  </w:pPr>
                  <w:r>
                    <w:rPr>
                      <w:noProof/>
                    </w:rPr>
                    <w:drawing>
                      <wp:inline distT="114300" distB="114300" distL="114300" distR="114300" wp14:anchorId="4DBA0EAC" wp14:editId="75D1AA68">
                        <wp:extent cx="4986338" cy="2501796"/>
                        <wp:effectExtent l="0" t="0" r="0" b="0"/>
                        <wp:docPr id="6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4986338" cy="2501796"/>
                                </a:xfrm>
                                <a:prstGeom prst="rect">
                                  <a:avLst/>
                                </a:prstGeom>
                                <a:ln/>
                              </pic:spPr>
                            </pic:pic>
                          </a:graphicData>
                        </a:graphic>
                      </wp:inline>
                    </w:drawing>
                  </w:r>
                </w:p>
              </w:tc>
            </w:tr>
            <w:tr w:rsidR="007542A2" w14:paraId="54AAB186" w14:textId="77777777">
              <w:tc>
                <w:tcPr>
                  <w:tcW w:w="5535" w:type="dxa"/>
                  <w:tcMar>
                    <w:top w:w="100" w:type="dxa"/>
                    <w:left w:w="100" w:type="dxa"/>
                    <w:bottom w:w="100" w:type="dxa"/>
                    <w:right w:w="100" w:type="dxa"/>
                  </w:tcMar>
                </w:tcPr>
                <w:p w14:paraId="4077FFB3" w14:textId="77777777" w:rsidR="007542A2" w:rsidRDefault="004E0924">
                  <w:pPr>
                    <w:widowControl w:val="0"/>
                    <w:spacing w:line="240" w:lineRule="auto"/>
                  </w:pPr>
                  <w:r>
                    <w:rPr>
                      <w:i/>
                    </w:rPr>
                    <w:t>Nova-T showing an individual room’s repeated bookings.</w:t>
                  </w:r>
                </w:p>
              </w:tc>
              <w:tc>
                <w:tcPr>
                  <w:tcW w:w="8145" w:type="dxa"/>
                  <w:tcMar>
                    <w:top w:w="100" w:type="dxa"/>
                    <w:left w:w="100" w:type="dxa"/>
                    <w:bottom w:w="100" w:type="dxa"/>
                    <w:right w:w="100" w:type="dxa"/>
                  </w:tcMar>
                </w:tcPr>
                <w:p w14:paraId="56995DA7" w14:textId="77777777" w:rsidR="007542A2" w:rsidRDefault="004E0924">
                  <w:pPr>
                    <w:widowControl w:val="0"/>
                    <w:spacing w:line="240" w:lineRule="auto"/>
                  </w:pPr>
                  <w:r>
                    <w:t>Nova-T showing repeated bookings for the entire site.</w:t>
                  </w:r>
                </w:p>
              </w:tc>
            </w:tr>
            <w:tr w:rsidR="007542A2" w14:paraId="00FBA0D7" w14:textId="77777777">
              <w:tc>
                <w:tcPr>
                  <w:tcW w:w="5535" w:type="dxa"/>
                  <w:tcMar>
                    <w:top w:w="100" w:type="dxa"/>
                    <w:left w:w="100" w:type="dxa"/>
                    <w:bottom w:w="100" w:type="dxa"/>
                    <w:right w:w="100" w:type="dxa"/>
                  </w:tcMar>
                </w:tcPr>
                <w:p w14:paraId="33694410" w14:textId="77777777" w:rsidR="007542A2" w:rsidRDefault="004E0924">
                  <w:pPr>
                    <w:widowControl w:val="0"/>
                    <w:spacing w:line="240" w:lineRule="auto"/>
                  </w:pPr>
                  <w:r>
                    <w:rPr>
                      <w:noProof/>
                    </w:rPr>
                    <w:lastRenderedPageBreak/>
                    <w:drawing>
                      <wp:inline distT="114300" distB="114300" distL="114300" distR="114300" wp14:anchorId="07835464" wp14:editId="54493680">
                        <wp:extent cx="3309938" cy="2790052"/>
                        <wp:effectExtent l="0" t="0" r="0" b="0"/>
                        <wp:docPr id="111"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
                                <a:srcRect/>
                                <a:stretch>
                                  <a:fillRect/>
                                </a:stretch>
                              </pic:blipFill>
                              <pic:spPr>
                                <a:xfrm>
                                  <a:off x="0" y="0"/>
                                  <a:ext cx="3309938" cy="2790052"/>
                                </a:xfrm>
                                <a:prstGeom prst="rect">
                                  <a:avLst/>
                                </a:prstGeom>
                                <a:ln/>
                              </pic:spPr>
                            </pic:pic>
                          </a:graphicData>
                        </a:graphic>
                      </wp:inline>
                    </w:drawing>
                  </w:r>
                </w:p>
              </w:tc>
              <w:tc>
                <w:tcPr>
                  <w:tcW w:w="8145" w:type="dxa"/>
                  <w:tcMar>
                    <w:top w:w="100" w:type="dxa"/>
                    <w:left w:w="100" w:type="dxa"/>
                    <w:bottom w:w="100" w:type="dxa"/>
                    <w:right w:w="100" w:type="dxa"/>
                  </w:tcMar>
                </w:tcPr>
                <w:p w14:paraId="6864E03E" w14:textId="77777777" w:rsidR="007542A2" w:rsidRDefault="004E0924">
                  <w:pPr>
                    <w:widowControl w:val="0"/>
                    <w:spacing w:line="240" w:lineRule="auto"/>
                  </w:pPr>
                  <w:r>
                    <w:rPr>
                      <w:noProof/>
                    </w:rPr>
                    <w:drawing>
                      <wp:inline distT="114300" distB="114300" distL="114300" distR="114300" wp14:anchorId="17BCB2DB" wp14:editId="3D2633AE">
                        <wp:extent cx="5089053" cy="2728913"/>
                        <wp:effectExtent l="0" t="0" r="0" b="0"/>
                        <wp:docPr id="3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5089053" cy="2728913"/>
                                </a:xfrm>
                                <a:prstGeom prst="rect">
                                  <a:avLst/>
                                </a:prstGeom>
                                <a:ln/>
                              </pic:spPr>
                            </pic:pic>
                          </a:graphicData>
                        </a:graphic>
                      </wp:inline>
                    </w:drawing>
                  </w:r>
                </w:p>
              </w:tc>
            </w:tr>
            <w:tr w:rsidR="007542A2" w14:paraId="346D91EF" w14:textId="77777777">
              <w:tc>
                <w:tcPr>
                  <w:tcW w:w="5535" w:type="dxa"/>
                  <w:tcMar>
                    <w:top w:w="100" w:type="dxa"/>
                    <w:left w:w="100" w:type="dxa"/>
                    <w:bottom w:w="100" w:type="dxa"/>
                    <w:right w:w="100" w:type="dxa"/>
                  </w:tcMar>
                </w:tcPr>
                <w:p w14:paraId="50560450" w14:textId="77777777" w:rsidR="007542A2" w:rsidRDefault="004E0924">
                  <w:pPr>
                    <w:widowControl w:val="0"/>
                    <w:spacing w:line="240" w:lineRule="auto"/>
                  </w:pPr>
                  <w:r>
                    <w:rPr>
                      <w:i/>
                    </w:rPr>
                    <w:t>Nova-T showing an individual teacher’s repeated bookings.</w:t>
                  </w:r>
                </w:p>
              </w:tc>
              <w:tc>
                <w:tcPr>
                  <w:tcW w:w="8145" w:type="dxa"/>
                  <w:tcMar>
                    <w:top w:w="100" w:type="dxa"/>
                    <w:left w:w="100" w:type="dxa"/>
                    <w:bottom w:w="100" w:type="dxa"/>
                    <w:right w:w="100" w:type="dxa"/>
                  </w:tcMar>
                </w:tcPr>
                <w:p w14:paraId="0EF0515A" w14:textId="77777777" w:rsidR="007542A2" w:rsidRDefault="004E0924">
                  <w:pPr>
                    <w:widowControl w:val="0"/>
                    <w:spacing w:line="240" w:lineRule="auto"/>
                  </w:pPr>
                  <w:r>
                    <w:rPr>
                      <w:i/>
                    </w:rPr>
                    <w:t>Nova-T showing a list of all repeated bookings for each room in a week.</w:t>
                  </w:r>
                </w:p>
              </w:tc>
            </w:tr>
          </w:tbl>
          <w:p w14:paraId="6A84460E" w14:textId="77777777" w:rsidR="007542A2" w:rsidRDefault="007542A2">
            <w:pPr>
              <w:widowControl w:val="0"/>
              <w:spacing w:line="240" w:lineRule="auto"/>
            </w:pPr>
          </w:p>
        </w:tc>
      </w:tr>
      <w:tr w:rsidR="007542A2" w14:paraId="0150226D" w14:textId="77777777">
        <w:tc>
          <w:tcPr>
            <w:tcW w:w="13958" w:type="dxa"/>
            <w:tcMar>
              <w:top w:w="100" w:type="dxa"/>
              <w:left w:w="100" w:type="dxa"/>
              <w:bottom w:w="100" w:type="dxa"/>
              <w:right w:w="100" w:type="dxa"/>
            </w:tcMar>
          </w:tcPr>
          <w:p w14:paraId="2BA8AF0C" w14:textId="77777777" w:rsidR="007542A2" w:rsidRDefault="004E0924">
            <w:pPr>
              <w:widowControl w:val="0"/>
              <w:spacing w:line="240" w:lineRule="auto"/>
            </w:pPr>
            <w:r>
              <w:rPr>
                <w:i/>
              </w:rPr>
              <w:lastRenderedPageBreak/>
              <w:t>System 1 — The current Nova-T system (for booking permanent room bookings).</w:t>
            </w:r>
          </w:p>
        </w:tc>
      </w:tr>
    </w:tbl>
    <w:p w14:paraId="7A455283" w14:textId="77777777" w:rsidR="007542A2" w:rsidRDefault="007542A2"/>
    <w:p w14:paraId="507B5E28" w14:textId="77777777" w:rsidR="007542A2" w:rsidRDefault="007542A2"/>
    <w:tbl>
      <w:tblPr>
        <w:tblStyle w:val="a1"/>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2474521E" w14:textId="77777777">
        <w:tc>
          <w:tcPr>
            <w:tcW w:w="13958" w:type="dxa"/>
            <w:tcMar>
              <w:top w:w="100" w:type="dxa"/>
              <w:left w:w="100" w:type="dxa"/>
              <w:bottom w:w="100" w:type="dxa"/>
              <w:right w:w="100" w:type="dxa"/>
            </w:tcMar>
          </w:tcPr>
          <w:p w14:paraId="27D7FF92" w14:textId="77777777" w:rsidR="007542A2" w:rsidRDefault="004E0924">
            <w:pPr>
              <w:widowControl w:val="0"/>
              <w:spacing w:line="240" w:lineRule="auto"/>
            </w:pPr>
            <w:r>
              <w:rPr>
                <w:noProof/>
              </w:rPr>
              <w:lastRenderedPageBreak/>
              <w:drawing>
                <wp:inline distT="114300" distB="114300" distL="114300" distR="114300" wp14:anchorId="7D9975EB" wp14:editId="034DC52A">
                  <wp:extent cx="8705850" cy="1054100"/>
                  <wp:effectExtent l="0" t="0" r="0" b="0"/>
                  <wp:docPr id="84" name="image197.png" descr="delete.png"/>
                  <wp:cNvGraphicFramePr/>
                  <a:graphic xmlns:a="http://schemas.openxmlformats.org/drawingml/2006/main">
                    <a:graphicData uri="http://schemas.openxmlformats.org/drawingml/2006/picture">
                      <pic:pic xmlns:pic="http://schemas.openxmlformats.org/drawingml/2006/picture">
                        <pic:nvPicPr>
                          <pic:cNvPr id="0" name="image197.png" descr="delete.png"/>
                          <pic:cNvPicPr preferRelativeResize="0"/>
                        </pic:nvPicPr>
                        <pic:blipFill>
                          <a:blip r:embed="rId17"/>
                          <a:srcRect/>
                          <a:stretch>
                            <a:fillRect/>
                          </a:stretch>
                        </pic:blipFill>
                        <pic:spPr>
                          <a:xfrm>
                            <a:off x="0" y="0"/>
                            <a:ext cx="8705850" cy="1054100"/>
                          </a:xfrm>
                          <a:prstGeom prst="rect">
                            <a:avLst/>
                          </a:prstGeom>
                          <a:ln/>
                        </pic:spPr>
                      </pic:pic>
                    </a:graphicData>
                  </a:graphic>
                </wp:inline>
              </w:drawing>
            </w:r>
          </w:p>
        </w:tc>
      </w:tr>
      <w:tr w:rsidR="007542A2" w14:paraId="2D316EB4" w14:textId="77777777">
        <w:tc>
          <w:tcPr>
            <w:tcW w:w="13958" w:type="dxa"/>
            <w:tcMar>
              <w:top w:w="100" w:type="dxa"/>
              <w:left w:w="100" w:type="dxa"/>
              <w:bottom w:w="100" w:type="dxa"/>
              <w:right w:w="100" w:type="dxa"/>
            </w:tcMar>
          </w:tcPr>
          <w:p w14:paraId="1D7F06B7" w14:textId="77777777" w:rsidR="007542A2" w:rsidRDefault="004E0924">
            <w:pPr>
              <w:widowControl w:val="0"/>
              <w:spacing w:line="240" w:lineRule="auto"/>
            </w:pPr>
            <w:r>
              <w:rPr>
                <w:i/>
              </w:rPr>
              <w:t>System 2 — The current SIMS system (for temporary room bookings).</w:t>
            </w:r>
          </w:p>
        </w:tc>
      </w:tr>
    </w:tbl>
    <w:p w14:paraId="5C70A929" w14:textId="77777777" w:rsidR="007542A2" w:rsidRDefault="007542A2"/>
    <w:p w14:paraId="69166574" w14:textId="77777777" w:rsidR="007542A2" w:rsidRDefault="007542A2"/>
    <w:tbl>
      <w:tblPr>
        <w:tblStyle w:val="a2"/>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70"/>
      </w:tblGrid>
      <w:tr w:rsidR="007542A2" w14:paraId="5DA22AF8" w14:textId="77777777" w:rsidTr="00C4221E">
        <w:trPr>
          <w:jc w:val="center"/>
        </w:trPr>
        <w:tc>
          <w:tcPr>
            <w:tcW w:w="8070" w:type="dxa"/>
            <w:tcMar>
              <w:top w:w="100" w:type="dxa"/>
              <w:left w:w="100" w:type="dxa"/>
              <w:bottom w:w="100" w:type="dxa"/>
              <w:right w:w="100" w:type="dxa"/>
            </w:tcMar>
          </w:tcPr>
          <w:p w14:paraId="1B3F11FF" w14:textId="54EC5810" w:rsidR="007542A2" w:rsidRDefault="004E0924" w:rsidP="00C4221E">
            <w:pPr>
              <w:widowControl w:val="0"/>
              <w:tabs>
                <w:tab w:val="left" w:pos="6564"/>
              </w:tabs>
              <w:spacing w:line="240" w:lineRule="auto"/>
            </w:pPr>
            <w:r>
              <w:rPr>
                <w:noProof/>
              </w:rPr>
              <w:lastRenderedPageBreak/>
              <w:drawing>
                <wp:anchor distT="0" distB="0" distL="114300" distR="114300" simplePos="0" relativeHeight="251658240" behindDoc="1" locked="0" layoutInCell="1" allowOverlap="1" wp14:anchorId="137FBE6A" wp14:editId="2FD9E329">
                  <wp:simplePos x="0" y="0"/>
                  <wp:positionH relativeFrom="column">
                    <wp:posOffset>-19685</wp:posOffset>
                  </wp:positionH>
                  <wp:positionV relativeFrom="page">
                    <wp:posOffset>0</wp:posOffset>
                  </wp:positionV>
                  <wp:extent cx="4634230" cy="4529455"/>
                  <wp:effectExtent l="0" t="0" r="0" b="4445"/>
                  <wp:wrapSquare wrapText="bothSides"/>
                  <wp:docPr id="6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634230" cy="4529455"/>
                          </a:xfrm>
                          <a:prstGeom prst="rect">
                            <a:avLst/>
                          </a:prstGeom>
                          <a:ln/>
                        </pic:spPr>
                      </pic:pic>
                    </a:graphicData>
                  </a:graphic>
                  <wp14:sizeRelH relativeFrom="margin">
                    <wp14:pctWidth>0</wp14:pctWidth>
                  </wp14:sizeRelH>
                  <wp14:sizeRelV relativeFrom="margin">
                    <wp14:pctHeight>0</wp14:pctHeight>
                  </wp14:sizeRelV>
                </wp:anchor>
              </w:drawing>
            </w:r>
          </w:p>
        </w:tc>
      </w:tr>
      <w:tr w:rsidR="007542A2" w14:paraId="7BAFB8AA" w14:textId="77777777" w:rsidTr="00C4221E">
        <w:trPr>
          <w:jc w:val="center"/>
        </w:trPr>
        <w:tc>
          <w:tcPr>
            <w:tcW w:w="8070" w:type="dxa"/>
            <w:tcMar>
              <w:top w:w="100" w:type="dxa"/>
              <w:left w:w="100" w:type="dxa"/>
              <w:bottom w:w="100" w:type="dxa"/>
              <w:right w:w="100" w:type="dxa"/>
            </w:tcMar>
          </w:tcPr>
          <w:p w14:paraId="315742F0" w14:textId="77777777" w:rsidR="007542A2" w:rsidRDefault="004E0924">
            <w:pPr>
              <w:widowControl w:val="0"/>
              <w:spacing w:line="240" w:lineRule="auto"/>
            </w:pPr>
            <w:r>
              <w:rPr>
                <w:i/>
              </w:rPr>
              <w:t>System 3 — The current Outlook Calendar system (for booking rooms in Tynemouth House).</w:t>
            </w:r>
          </w:p>
        </w:tc>
      </w:tr>
    </w:tbl>
    <w:p w14:paraId="1F4C5CE7" w14:textId="77777777" w:rsidR="007542A2" w:rsidRDefault="007542A2"/>
    <w:tbl>
      <w:tblPr>
        <w:tblStyle w:val="a3"/>
        <w:tblW w:w="45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tblGrid>
      <w:tr w:rsidR="007542A2" w14:paraId="19F8C8EF" w14:textId="77777777">
        <w:trPr>
          <w:jc w:val="center"/>
        </w:trPr>
        <w:tc>
          <w:tcPr>
            <w:tcW w:w="4515" w:type="dxa"/>
            <w:tcMar>
              <w:top w:w="100" w:type="dxa"/>
              <w:left w:w="100" w:type="dxa"/>
              <w:bottom w:w="100" w:type="dxa"/>
              <w:right w:w="100" w:type="dxa"/>
            </w:tcMar>
          </w:tcPr>
          <w:p w14:paraId="4F94C93B" w14:textId="77777777" w:rsidR="007542A2" w:rsidRDefault="004E0924">
            <w:pPr>
              <w:widowControl w:val="0"/>
              <w:spacing w:line="240" w:lineRule="auto"/>
              <w:jc w:val="center"/>
            </w:pPr>
            <w:r>
              <w:rPr>
                <w:noProof/>
              </w:rPr>
              <w:drawing>
                <wp:inline distT="114300" distB="114300" distL="114300" distR="114300" wp14:anchorId="3C68D16E" wp14:editId="5677D664">
                  <wp:extent cx="2478940" cy="4412512"/>
                  <wp:effectExtent l="0" t="0" r="0" b="7620"/>
                  <wp:docPr id="112"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19"/>
                          <a:srcRect/>
                          <a:stretch>
                            <a:fillRect/>
                          </a:stretch>
                        </pic:blipFill>
                        <pic:spPr>
                          <a:xfrm>
                            <a:off x="0" y="0"/>
                            <a:ext cx="2482754" cy="4419302"/>
                          </a:xfrm>
                          <a:prstGeom prst="rect">
                            <a:avLst/>
                          </a:prstGeom>
                          <a:ln/>
                        </pic:spPr>
                      </pic:pic>
                    </a:graphicData>
                  </a:graphic>
                </wp:inline>
              </w:drawing>
            </w:r>
          </w:p>
        </w:tc>
      </w:tr>
      <w:tr w:rsidR="007542A2" w14:paraId="7764569B" w14:textId="77777777">
        <w:trPr>
          <w:jc w:val="center"/>
        </w:trPr>
        <w:tc>
          <w:tcPr>
            <w:tcW w:w="4515" w:type="dxa"/>
            <w:tcMar>
              <w:top w:w="100" w:type="dxa"/>
              <w:left w:w="100" w:type="dxa"/>
              <w:bottom w:w="100" w:type="dxa"/>
              <w:right w:w="100" w:type="dxa"/>
            </w:tcMar>
          </w:tcPr>
          <w:p w14:paraId="78412CE5" w14:textId="77777777" w:rsidR="007542A2" w:rsidRDefault="004E0924">
            <w:pPr>
              <w:widowControl w:val="0"/>
              <w:spacing w:line="240" w:lineRule="auto"/>
              <w:jc w:val="center"/>
            </w:pPr>
            <w:r>
              <w:rPr>
                <w:i/>
              </w:rPr>
              <w:t>System 4 — The current paper-based system.</w:t>
            </w:r>
          </w:p>
        </w:tc>
      </w:tr>
    </w:tbl>
    <w:p w14:paraId="5F5B7D9B" w14:textId="77777777" w:rsidR="007542A2" w:rsidRDefault="007542A2"/>
    <w:tbl>
      <w:tblPr>
        <w:tblStyle w:val="a4"/>
        <w:tblW w:w="78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60"/>
      </w:tblGrid>
      <w:tr w:rsidR="007542A2" w14:paraId="0012E32B" w14:textId="77777777">
        <w:trPr>
          <w:jc w:val="center"/>
        </w:trPr>
        <w:tc>
          <w:tcPr>
            <w:tcW w:w="7860" w:type="dxa"/>
            <w:tcMar>
              <w:top w:w="100" w:type="dxa"/>
              <w:left w:w="100" w:type="dxa"/>
              <w:bottom w:w="100" w:type="dxa"/>
              <w:right w:w="100" w:type="dxa"/>
            </w:tcMar>
          </w:tcPr>
          <w:p w14:paraId="53EE828B" w14:textId="77777777" w:rsidR="007542A2" w:rsidRDefault="004E0924" w:rsidP="004438ED">
            <w:pPr>
              <w:jc w:val="center"/>
            </w:pPr>
            <w:r>
              <w:rPr>
                <w:noProof/>
              </w:rPr>
              <w:drawing>
                <wp:inline distT="114300" distB="114300" distL="114300" distR="114300" wp14:anchorId="0EF3852F" wp14:editId="2E751318">
                  <wp:extent cx="4252823" cy="3833653"/>
                  <wp:effectExtent l="0" t="0" r="0" b="0"/>
                  <wp:docPr id="80" name="image192.png" descr="Current System Flowchart - New Page"/>
                  <wp:cNvGraphicFramePr/>
                  <a:graphic xmlns:a="http://schemas.openxmlformats.org/drawingml/2006/main">
                    <a:graphicData uri="http://schemas.openxmlformats.org/drawingml/2006/picture">
                      <pic:pic xmlns:pic="http://schemas.openxmlformats.org/drawingml/2006/picture">
                        <pic:nvPicPr>
                          <pic:cNvPr id="0" name="image192.png" descr="Current System Flowchart - New Page"/>
                          <pic:cNvPicPr preferRelativeResize="0"/>
                        </pic:nvPicPr>
                        <pic:blipFill>
                          <a:blip r:embed="rId20"/>
                          <a:srcRect l="4952" t="3839" r="8018" b="40400"/>
                          <a:stretch>
                            <a:fillRect/>
                          </a:stretch>
                        </pic:blipFill>
                        <pic:spPr>
                          <a:xfrm>
                            <a:off x="0" y="0"/>
                            <a:ext cx="4261405" cy="3841390"/>
                          </a:xfrm>
                          <a:prstGeom prst="rect">
                            <a:avLst/>
                          </a:prstGeom>
                          <a:ln/>
                        </pic:spPr>
                      </pic:pic>
                    </a:graphicData>
                  </a:graphic>
                </wp:inline>
              </w:drawing>
            </w:r>
          </w:p>
        </w:tc>
      </w:tr>
      <w:tr w:rsidR="007542A2" w14:paraId="2763EBF2" w14:textId="77777777">
        <w:trPr>
          <w:jc w:val="center"/>
        </w:trPr>
        <w:tc>
          <w:tcPr>
            <w:tcW w:w="7860" w:type="dxa"/>
            <w:tcMar>
              <w:top w:w="100" w:type="dxa"/>
              <w:left w:w="100" w:type="dxa"/>
              <w:bottom w:w="100" w:type="dxa"/>
              <w:right w:w="100" w:type="dxa"/>
            </w:tcMar>
            <w:vAlign w:val="center"/>
          </w:tcPr>
          <w:p w14:paraId="6FA1A5D6" w14:textId="1C9CB2A4" w:rsidR="007542A2" w:rsidRDefault="003B75C2" w:rsidP="003B75C2">
            <w:pPr>
              <w:widowControl w:val="0"/>
              <w:spacing w:line="240" w:lineRule="auto"/>
              <w:jc w:val="center"/>
            </w:pPr>
            <w:r>
              <w:rPr>
                <w:i/>
              </w:rPr>
              <w:t>Overall system — A data flow diagram</w:t>
            </w:r>
            <w:r w:rsidR="004E0924">
              <w:rPr>
                <w:i/>
              </w:rPr>
              <w:t xml:space="preserve"> of the processes involved in the current system.</w:t>
            </w:r>
          </w:p>
        </w:tc>
      </w:tr>
    </w:tbl>
    <w:p w14:paraId="49B572A7" w14:textId="77777777" w:rsidR="007542A2" w:rsidRDefault="007542A2"/>
    <w:p w14:paraId="50FC47F5" w14:textId="77777777" w:rsidR="007542A2" w:rsidRDefault="004E0924">
      <w:pPr>
        <w:pStyle w:val="Heading2"/>
        <w:contextualSpacing w:val="0"/>
      </w:pPr>
      <w:bookmarkStart w:id="11" w:name="h.kiyilbq0s76" w:colFirst="0" w:colLast="0"/>
      <w:bookmarkStart w:id="12" w:name="_Toc448907960"/>
      <w:bookmarkEnd w:id="11"/>
      <w:r>
        <w:lastRenderedPageBreak/>
        <w:t>Identification of the Prospective Users</w:t>
      </w:r>
      <w:bookmarkEnd w:id="12"/>
    </w:p>
    <w:p w14:paraId="7961734B" w14:textId="77777777" w:rsidR="007542A2" w:rsidRDefault="004E0924">
      <w:r>
        <w:t>The prospective users will be all pupils, staff and administrators of Kings Priory School — all will use the system, whether it be to view, request or amend events. Administrators will be able to update and amend events which affect all pupils and staff, whereas staff will only be able to amend events that affect themselves. Students will only be able to view the events.</w:t>
      </w:r>
    </w:p>
    <w:p w14:paraId="2A90F6AA" w14:textId="77777777" w:rsidR="007542A2" w:rsidRDefault="007542A2"/>
    <w:p w14:paraId="16539953" w14:textId="77777777" w:rsidR="007542A2" w:rsidRDefault="004E0924">
      <w:r>
        <w:t>The primary user will be Mr Jacobs (as the data manager) who will use the system to collate all data about room bookings into one system. After discussing the system with Mr Jacobs, the system will also be used by other users who will have varying levels of privileges: administrators should be able to amend rooms; teachers should be able to request to book rooms; and students should be able to view the room bookings.</w:t>
      </w:r>
    </w:p>
    <w:p w14:paraId="202DB628" w14:textId="77777777" w:rsidR="007542A2" w:rsidRDefault="007542A2"/>
    <w:p w14:paraId="14B1EE6E" w14:textId="2C87DD2A" w:rsidR="007542A2" w:rsidRDefault="004E0924">
      <w:r>
        <w:t xml:space="preserve">This could be modelled by assigning </w:t>
      </w:r>
      <w:r>
        <w:rPr>
          <w:b/>
        </w:rPr>
        <w:t>administrators</w:t>
      </w:r>
      <w:r>
        <w:t xml:space="preserve"> a user level of ‘</w:t>
      </w:r>
      <w:r>
        <w:rPr>
          <w:b/>
        </w:rPr>
        <w:t>3</w:t>
      </w:r>
      <w:r>
        <w:t xml:space="preserve">’, </w:t>
      </w:r>
      <w:r>
        <w:rPr>
          <w:b/>
        </w:rPr>
        <w:t>teachers</w:t>
      </w:r>
      <w:r>
        <w:t xml:space="preserve"> a user level of ‘</w:t>
      </w:r>
      <w:r>
        <w:rPr>
          <w:b/>
        </w:rPr>
        <w:t>2</w:t>
      </w:r>
      <w:r>
        <w:t xml:space="preserve">’ and </w:t>
      </w:r>
      <w:r>
        <w:rPr>
          <w:b/>
        </w:rPr>
        <w:t>students</w:t>
      </w:r>
      <w:r>
        <w:t xml:space="preserve"> a user level of ‘</w:t>
      </w:r>
      <w:r>
        <w:rPr>
          <w:b/>
        </w:rPr>
        <w:t>1</w:t>
      </w:r>
      <w:r>
        <w:t>’; in this model, users will be able to do what the levels below can do, but not what the levels above can do. This will be discussed in greater detail in the design section</w:t>
      </w:r>
      <w:r w:rsidR="0035531D">
        <w:t xml:space="preserve"> (</w:t>
      </w:r>
      <w:r w:rsidR="00053790">
        <w:t xml:space="preserve">section </w:t>
      </w:r>
      <w:hyperlink w:anchor="_Design_Section" w:history="1">
        <w:r w:rsidR="00C70359" w:rsidRPr="00C70359">
          <w:rPr>
            <w:rStyle w:val="Hyperlink"/>
          </w:rPr>
          <w:t>B</w:t>
        </w:r>
      </w:hyperlink>
      <w:r w:rsidR="00C70359">
        <w:t>, page 33</w:t>
      </w:r>
      <w:r w:rsidR="0035531D">
        <w:t>)</w:t>
      </w:r>
      <w:r>
        <w:t>.</w:t>
      </w:r>
    </w:p>
    <w:p w14:paraId="0914B9E5" w14:textId="77777777" w:rsidR="007542A2" w:rsidRDefault="004E0924">
      <w:pPr>
        <w:pStyle w:val="Heading2"/>
        <w:contextualSpacing w:val="0"/>
      </w:pPr>
      <w:bookmarkStart w:id="13" w:name="h.c585hct69hrq" w:colFirst="0" w:colLast="0"/>
      <w:bookmarkStart w:id="14" w:name="_Toc448907961"/>
      <w:bookmarkEnd w:id="13"/>
      <w:r>
        <w:t>Interview with the Prospective Administrator</w:t>
      </w:r>
      <w:bookmarkEnd w:id="14"/>
    </w:p>
    <w:p w14:paraId="7B2C480D" w14:textId="77777777" w:rsidR="007542A2" w:rsidRDefault="004E0924">
      <w:r>
        <w:t>To fully understand how the current system works and how the new system should work, I interviewed Mr Jacobs; I have typed out a transcript of the interview below:</w:t>
      </w:r>
    </w:p>
    <w:p w14:paraId="6CD50DF6" w14:textId="77777777" w:rsidR="007542A2" w:rsidRDefault="007542A2"/>
    <w:p w14:paraId="44857E4B" w14:textId="77777777" w:rsidR="007542A2" w:rsidRDefault="004E0924">
      <w:pPr>
        <w:numPr>
          <w:ilvl w:val="0"/>
          <w:numId w:val="31"/>
        </w:numPr>
        <w:ind w:hanging="360"/>
        <w:contextualSpacing/>
      </w:pPr>
      <w:r>
        <w:t>What is the current system?</w:t>
      </w:r>
    </w:p>
    <w:p w14:paraId="504ADAB0" w14:textId="77777777" w:rsidR="007542A2" w:rsidRDefault="004E0924">
      <w:pPr>
        <w:numPr>
          <w:ilvl w:val="1"/>
          <w:numId w:val="31"/>
        </w:numPr>
        <w:ind w:hanging="360"/>
        <w:contextualSpacing/>
      </w:pPr>
      <w:r>
        <w:t xml:space="preserve">We currently use a timetabling system called Nova-T that then links to another system called SIMS. Permanent rooms are booked using Nova-T; temporary rooms are booking using SIMS. Rooms in some buildings are booked using Outlook Calendar. </w:t>
      </w:r>
    </w:p>
    <w:p w14:paraId="62B46ACD" w14:textId="77777777" w:rsidR="007542A2" w:rsidRDefault="004E0924">
      <w:pPr>
        <w:numPr>
          <w:ilvl w:val="0"/>
          <w:numId w:val="31"/>
        </w:numPr>
        <w:ind w:hanging="360"/>
        <w:contextualSpacing/>
      </w:pPr>
      <w:r>
        <w:t>What are the problems with the current system?</w:t>
      </w:r>
    </w:p>
    <w:p w14:paraId="3E7224A5" w14:textId="77777777" w:rsidR="007542A2" w:rsidRDefault="004E0924">
      <w:pPr>
        <w:numPr>
          <w:ilvl w:val="1"/>
          <w:numId w:val="31"/>
        </w:numPr>
        <w:ind w:hanging="360"/>
        <w:contextualSpacing/>
      </w:pPr>
      <w:r>
        <w:t>Only 2 admins that can book and change (Mr Jacobs and Mr Oldham).</w:t>
      </w:r>
    </w:p>
    <w:p w14:paraId="3BF4B68B" w14:textId="77777777" w:rsidR="007542A2" w:rsidRDefault="004E0924">
      <w:pPr>
        <w:numPr>
          <w:ilvl w:val="0"/>
          <w:numId w:val="31"/>
        </w:numPr>
        <w:ind w:hanging="360"/>
        <w:contextualSpacing/>
      </w:pPr>
      <w:r>
        <w:t>What are the beneficial features of the current system?</w:t>
      </w:r>
    </w:p>
    <w:p w14:paraId="360BBBDA" w14:textId="77777777" w:rsidR="007542A2" w:rsidRDefault="004E0924">
      <w:pPr>
        <w:numPr>
          <w:ilvl w:val="1"/>
          <w:numId w:val="31"/>
        </w:numPr>
        <w:ind w:hanging="360"/>
        <w:contextualSpacing/>
      </w:pPr>
      <w:r>
        <w:t xml:space="preserve">If room bookings are changed in SIMS, the booking also appears on the teacher’s timetable. </w:t>
      </w:r>
    </w:p>
    <w:p w14:paraId="7B326D5D" w14:textId="77777777" w:rsidR="007542A2" w:rsidRDefault="004E0924">
      <w:pPr>
        <w:numPr>
          <w:ilvl w:val="0"/>
          <w:numId w:val="31"/>
        </w:numPr>
        <w:ind w:hanging="360"/>
        <w:contextualSpacing/>
      </w:pPr>
      <w:r>
        <w:t>What are the possible solutions?</w:t>
      </w:r>
    </w:p>
    <w:p w14:paraId="589A7A73" w14:textId="77777777" w:rsidR="007542A2" w:rsidRDefault="004E0924">
      <w:pPr>
        <w:numPr>
          <w:ilvl w:val="1"/>
          <w:numId w:val="31"/>
        </w:numPr>
        <w:ind w:hanging="360"/>
        <w:contextualSpacing/>
      </w:pPr>
      <w:r>
        <w:t xml:space="preserve">Bespoke software. </w:t>
      </w:r>
    </w:p>
    <w:p w14:paraId="39587CBF" w14:textId="77777777" w:rsidR="007542A2" w:rsidRDefault="004E0924">
      <w:pPr>
        <w:numPr>
          <w:ilvl w:val="1"/>
          <w:numId w:val="31"/>
        </w:numPr>
        <w:ind w:hanging="360"/>
        <w:contextualSpacing/>
      </w:pPr>
      <w:r>
        <w:lastRenderedPageBreak/>
        <w:t xml:space="preserve">Outlook Calendar (particularly used already). </w:t>
      </w:r>
    </w:p>
    <w:p w14:paraId="12B6859A" w14:textId="77777777" w:rsidR="007542A2" w:rsidRDefault="004E0924">
      <w:pPr>
        <w:numPr>
          <w:ilvl w:val="1"/>
          <w:numId w:val="31"/>
        </w:numPr>
        <w:ind w:hanging="360"/>
        <w:contextualSpacing/>
      </w:pPr>
      <w:r>
        <w:t>SIMS.</w:t>
      </w:r>
    </w:p>
    <w:p w14:paraId="7F303318" w14:textId="77777777" w:rsidR="007542A2" w:rsidRDefault="004E0924">
      <w:pPr>
        <w:numPr>
          <w:ilvl w:val="1"/>
          <w:numId w:val="31"/>
        </w:numPr>
        <w:ind w:hanging="360"/>
        <w:contextualSpacing/>
      </w:pPr>
      <w:r>
        <w:t>Nova-T.</w:t>
      </w:r>
    </w:p>
    <w:p w14:paraId="77250ADD" w14:textId="77777777" w:rsidR="007542A2" w:rsidRDefault="004E0924">
      <w:pPr>
        <w:numPr>
          <w:ilvl w:val="0"/>
          <w:numId w:val="31"/>
        </w:numPr>
        <w:ind w:hanging="360"/>
        <w:contextualSpacing/>
      </w:pPr>
      <w:r>
        <w:t>What are the problems with implementing each of the possible solutions?</w:t>
      </w:r>
    </w:p>
    <w:p w14:paraId="631EB6E5" w14:textId="77777777" w:rsidR="007542A2" w:rsidRDefault="004E0924">
      <w:pPr>
        <w:numPr>
          <w:ilvl w:val="1"/>
          <w:numId w:val="31"/>
        </w:numPr>
        <w:ind w:hanging="360"/>
        <w:contextualSpacing/>
      </w:pPr>
      <w:r>
        <w:t>Training for staff may be time-consuming and difficult for bespoke software</w:t>
      </w:r>
    </w:p>
    <w:p w14:paraId="2C5B5DB6" w14:textId="77777777" w:rsidR="007542A2" w:rsidRDefault="004E0924">
      <w:pPr>
        <w:numPr>
          <w:ilvl w:val="1"/>
          <w:numId w:val="31"/>
        </w:numPr>
        <w:ind w:hanging="360"/>
        <w:contextualSpacing/>
      </w:pPr>
      <w:r>
        <w:t>Double bookings can occur in Outlook Calendar.</w:t>
      </w:r>
    </w:p>
    <w:p w14:paraId="4826E5E2" w14:textId="77777777" w:rsidR="007542A2" w:rsidRDefault="004E0924">
      <w:pPr>
        <w:numPr>
          <w:ilvl w:val="1"/>
          <w:numId w:val="31"/>
        </w:numPr>
        <w:ind w:hanging="360"/>
        <w:contextualSpacing/>
      </w:pPr>
      <w:r>
        <w:t>Bookings can be made for the wrong day very easily in SIMS.</w:t>
      </w:r>
    </w:p>
    <w:p w14:paraId="174DF5FB" w14:textId="77777777" w:rsidR="007542A2" w:rsidRDefault="004E0924">
      <w:pPr>
        <w:numPr>
          <w:ilvl w:val="1"/>
          <w:numId w:val="31"/>
        </w:numPr>
        <w:ind w:hanging="360"/>
        <w:contextualSpacing/>
      </w:pPr>
      <w:r>
        <w:t>The graphical user interface (GUI) in Outlook Calendar is not optimised for use in a business or school context.</w:t>
      </w:r>
    </w:p>
    <w:p w14:paraId="24E260B9" w14:textId="77777777" w:rsidR="007542A2" w:rsidRDefault="004E0924">
      <w:pPr>
        <w:numPr>
          <w:ilvl w:val="1"/>
          <w:numId w:val="31"/>
        </w:numPr>
        <w:ind w:hanging="360"/>
        <w:contextualSpacing/>
      </w:pPr>
      <w:r>
        <w:t>Only 2 administrators can add and amend events in Nova-T and SIMS.</w:t>
      </w:r>
    </w:p>
    <w:p w14:paraId="1BA55813" w14:textId="77777777" w:rsidR="007542A2" w:rsidRDefault="004E0924">
      <w:pPr>
        <w:numPr>
          <w:ilvl w:val="0"/>
          <w:numId w:val="31"/>
        </w:numPr>
        <w:ind w:hanging="360"/>
        <w:contextualSpacing/>
      </w:pPr>
      <w:r>
        <w:t>What form will the output take?</w:t>
      </w:r>
    </w:p>
    <w:p w14:paraId="31309397" w14:textId="77777777" w:rsidR="007542A2" w:rsidRDefault="004E0924">
      <w:pPr>
        <w:numPr>
          <w:ilvl w:val="1"/>
          <w:numId w:val="31"/>
        </w:numPr>
        <w:ind w:hanging="360"/>
        <w:contextualSpacing/>
      </w:pPr>
      <w:r>
        <w:t xml:space="preserve">It will be on a website where users can login and see their timetables and can book rooms. </w:t>
      </w:r>
    </w:p>
    <w:p w14:paraId="2F9AD4A9" w14:textId="77777777" w:rsidR="007542A2" w:rsidRDefault="004E0924">
      <w:pPr>
        <w:numPr>
          <w:ilvl w:val="0"/>
          <w:numId w:val="31"/>
        </w:numPr>
        <w:ind w:hanging="360"/>
        <w:contextualSpacing/>
      </w:pPr>
      <w:r>
        <w:t>How often is the output required?</w:t>
      </w:r>
    </w:p>
    <w:p w14:paraId="61DD11D6" w14:textId="77777777" w:rsidR="007542A2" w:rsidRDefault="004E0924">
      <w:pPr>
        <w:numPr>
          <w:ilvl w:val="1"/>
          <w:numId w:val="31"/>
        </w:numPr>
        <w:ind w:hanging="360"/>
        <w:contextualSpacing/>
      </w:pPr>
      <w:r>
        <w:t xml:space="preserve">Continuously — it will automatically be generated for that specific user at that specific time.  </w:t>
      </w:r>
    </w:p>
    <w:p w14:paraId="790232A7" w14:textId="77777777" w:rsidR="007542A2" w:rsidRDefault="004E0924">
      <w:pPr>
        <w:numPr>
          <w:ilvl w:val="0"/>
          <w:numId w:val="31"/>
        </w:numPr>
        <w:ind w:hanging="360"/>
        <w:contextualSpacing/>
      </w:pPr>
      <w:r>
        <w:t>Will a printed output be required?</w:t>
      </w:r>
    </w:p>
    <w:p w14:paraId="645E30CB" w14:textId="77777777" w:rsidR="007542A2" w:rsidRDefault="004E0924">
      <w:pPr>
        <w:numPr>
          <w:ilvl w:val="1"/>
          <w:numId w:val="31"/>
        </w:numPr>
        <w:ind w:hanging="360"/>
        <w:contextualSpacing/>
      </w:pPr>
      <w:r>
        <w:t xml:space="preserve">Yes, for timetables for teachers and pupils. Also, cover teachers will need their own temporary timetables and logins (also, temporary teachers’ logins should have an expiry date). </w:t>
      </w:r>
    </w:p>
    <w:p w14:paraId="0C82CCF7" w14:textId="77777777" w:rsidR="007542A2" w:rsidRDefault="004E0924">
      <w:pPr>
        <w:numPr>
          <w:ilvl w:val="0"/>
          <w:numId w:val="31"/>
        </w:numPr>
        <w:ind w:hanging="360"/>
        <w:contextualSpacing/>
      </w:pPr>
      <w:r>
        <w:t>What processes need to be performed on the data?</w:t>
      </w:r>
    </w:p>
    <w:p w14:paraId="10FDE4D1" w14:textId="77777777" w:rsidR="007542A2" w:rsidRDefault="004E0924">
      <w:pPr>
        <w:numPr>
          <w:ilvl w:val="1"/>
          <w:numId w:val="31"/>
        </w:numPr>
        <w:ind w:hanging="360"/>
        <w:contextualSpacing/>
      </w:pPr>
      <w:r>
        <w:t xml:space="preserve">Overview of all rooms will need to be generated and exported at the start of each year (or each time that a teacher’s timetable is updated). </w:t>
      </w:r>
    </w:p>
    <w:p w14:paraId="773FEB88" w14:textId="77777777" w:rsidR="007542A2" w:rsidRDefault="004E0924">
      <w:pPr>
        <w:numPr>
          <w:ilvl w:val="0"/>
          <w:numId w:val="31"/>
        </w:numPr>
        <w:ind w:hanging="360"/>
        <w:contextualSpacing/>
      </w:pPr>
      <w:r>
        <w:t>How much data is there?</w:t>
      </w:r>
    </w:p>
    <w:p w14:paraId="6A3BB6CA" w14:textId="77777777" w:rsidR="007542A2" w:rsidRDefault="004E0924">
      <w:pPr>
        <w:numPr>
          <w:ilvl w:val="1"/>
          <w:numId w:val="31"/>
        </w:numPr>
        <w:ind w:hanging="360"/>
        <w:contextualSpacing/>
      </w:pPr>
      <w:r>
        <w:t>All data is held in plain text in a database — database size is not going to be bigger than 1MB.</w:t>
      </w:r>
    </w:p>
    <w:p w14:paraId="0FE0634A" w14:textId="77777777" w:rsidR="007542A2" w:rsidRDefault="004E0924">
      <w:pPr>
        <w:numPr>
          <w:ilvl w:val="0"/>
          <w:numId w:val="31"/>
        </w:numPr>
        <w:ind w:hanging="360"/>
        <w:contextualSpacing/>
      </w:pPr>
      <w:r>
        <w:t>How often does the data change?</w:t>
      </w:r>
    </w:p>
    <w:p w14:paraId="2E4DC3AF" w14:textId="77777777" w:rsidR="007542A2" w:rsidRDefault="004E0924">
      <w:pPr>
        <w:numPr>
          <w:ilvl w:val="1"/>
          <w:numId w:val="31"/>
        </w:numPr>
        <w:ind w:hanging="360"/>
        <w:contextualSpacing/>
      </w:pPr>
      <w:r>
        <w:t>At the start of term, the data changes on a daily basis daily; also, during the building work, the rooms also change daily. When there is no building works and it is in the middle of a term, it is unlikely that any changes will be made.</w:t>
      </w:r>
    </w:p>
    <w:p w14:paraId="7858D415" w14:textId="77777777" w:rsidR="007542A2" w:rsidRDefault="004E0924">
      <w:pPr>
        <w:numPr>
          <w:ilvl w:val="0"/>
          <w:numId w:val="31"/>
        </w:numPr>
        <w:ind w:hanging="360"/>
        <w:contextualSpacing/>
      </w:pPr>
      <w:r>
        <w:t>Are the changes to the data to be made at once, or can they be done in batches?</w:t>
      </w:r>
    </w:p>
    <w:p w14:paraId="02CD1CB9" w14:textId="77777777" w:rsidR="007542A2" w:rsidRDefault="004E0924">
      <w:pPr>
        <w:numPr>
          <w:ilvl w:val="1"/>
          <w:numId w:val="31"/>
        </w:numPr>
        <w:ind w:hanging="360"/>
        <w:contextualSpacing/>
      </w:pPr>
      <w:r>
        <w:t>The data should be made at once and in batches (to save time, if needs be, but also to edit individual room bookings, if necessary).</w:t>
      </w:r>
    </w:p>
    <w:p w14:paraId="11D398B0" w14:textId="77777777" w:rsidR="007542A2" w:rsidRDefault="004E0924">
      <w:pPr>
        <w:numPr>
          <w:ilvl w:val="0"/>
          <w:numId w:val="31"/>
        </w:numPr>
        <w:ind w:hanging="360"/>
        <w:contextualSpacing/>
      </w:pPr>
      <w:r>
        <w:t>Is the system to be secure?</w:t>
      </w:r>
    </w:p>
    <w:p w14:paraId="7D95433F" w14:textId="77777777" w:rsidR="007542A2" w:rsidRDefault="004E0924">
      <w:pPr>
        <w:numPr>
          <w:ilvl w:val="1"/>
          <w:numId w:val="31"/>
        </w:numPr>
        <w:ind w:hanging="360"/>
        <w:contextualSpacing/>
      </w:pPr>
      <w:r>
        <w:lastRenderedPageBreak/>
        <w:t xml:space="preserve">Yes, with passwords. </w:t>
      </w:r>
    </w:p>
    <w:p w14:paraId="6241B847" w14:textId="77777777" w:rsidR="007542A2" w:rsidRDefault="004E0924">
      <w:pPr>
        <w:numPr>
          <w:ilvl w:val="0"/>
          <w:numId w:val="31"/>
        </w:numPr>
        <w:ind w:hanging="360"/>
        <w:contextualSpacing/>
      </w:pPr>
      <w:r>
        <w:t>Should there be limits to areas of the system for different users?</w:t>
      </w:r>
    </w:p>
    <w:p w14:paraId="0E476752" w14:textId="77777777" w:rsidR="007542A2" w:rsidRDefault="004E0924">
      <w:pPr>
        <w:numPr>
          <w:ilvl w:val="1"/>
          <w:numId w:val="31"/>
        </w:numPr>
        <w:ind w:hanging="360"/>
        <w:contextualSpacing/>
      </w:pPr>
      <w:r>
        <w:t xml:space="preserve">Yes, admins should be able to access more than teachers or students. </w:t>
      </w:r>
    </w:p>
    <w:p w14:paraId="64535B00" w14:textId="77777777" w:rsidR="007542A2" w:rsidRDefault="004E0924">
      <w:pPr>
        <w:numPr>
          <w:ilvl w:val="0"/>
          <w:numId w:val="31"/>
        </w:numPr>
        <w:ind w:hanging="360"/>
        <w:contextualSpacing/>
      </w:pPr>
      <w:r>
        <w:t>Will any personal data be entered into the system?</w:t>
      </w:r>
    </w:p>
    <w:p w14:paraId="6CD70143" w14:textId="77777777" w:rsidR="007542A2" w:rsidRDefault="004E0924">
      <w:pPr>
        <w:numPr>
          <w:ilvl w:val="1"/>
          <w:numId w:val="31"/>
        </w:numPr>
        <w:ind w:hanging="360"/>
        <w:contextualSpacing/>
      </w:pPr>
      <w:r>
        <w:t>School email addresses will be the only personal data.</w:t>
      </w:r>
    </w:p>
    <w:p w14:paraId="0F58679F" w14:textId="77777777" w:rsidR="007542A2" w:rsidRDefault="004E0924">
      <w:pPr>
        <w:numPr>
          <w:ilvl w:val="0"/>
          <w:numId w:val="31"/>
        </w:numPr>
        <w:ind w:hanging="360"/>
        <w:contextualSpacing/>
      </w:pPr>
      <w:r>
        <w:t>What hardware/software does the user have?</w:t>
      </w:r>
    </w:p>
    <w:p w14:paraId="4D8BF10A" w14:textId="77777777" w:rsidR="007542A2" w:rsidRDefault="004E0924">
      <w:pPr>
        <w:numPr>
          <w:ilvl w:val="1"/>
          <w:numId w:val="31"/>
        </w:numPr>
        <w:ind w:hanging="360"/>
        <w:contextualSpacing/>
      </w:pPr>
      <w:r>
        <w:t xml:space="preserve">Web browser on school network computers. </w:t>
      </w:r>
    </w:p>
    <w:p w14:paraId="0CAAE1E8" w14:textId="77777777" w:rsidR="007542A2" w:rsidRDefault="004E0924">
      <w:pPr>
        <w:numPr>
          <w:ilvl w:val="0"/>
          <w:numId w:val="31"/>
        </w:numPr>
        <w:ind w:hanging="360"/>
        <w:contextualSpacing/>
      </w:pPr>
      <w:r>
        <w:t>What hardware/software does the user need?</w:t>
      </w:r>
    </w:p>
    <w:p w14:paraId="12A92985" w14:textId="77777777" w:rsidR="007542A2" w:rsidRDefault="004E0924">
      <w:pPr>
        <w:numPr>
          <w:ilvl w:val="1"/>
          <w:numId w:val="31"/>
        </w:numPr>
        <w:ind w:hanging="360"/>
        <w:contextualSpacing/>
      </w:pPr>
      <w:r>
        <w:t xml:space="preserve">Web browser on school network computers. </w:t>
      </w:r>
    </w:p>
    <w:p w14:paraId="7EAA9B8B" w14:textId="77777777" w:rsidR="007542A2" w:rsidRDefault="004E0924">
      <w:pPr>
        <w:numPr>
          <w:ilvl w:val="0"/>
          <w:numId w:val="31"/>
        </w:numPr>
        <w:ind w:hanging="360"/>
        <w:contextualSpacing/>
      </w:pPr>
      <w:r>
        <w:t>How much money is available for the new system?</w:t>
      </w:r>
    </w:p>
    <w:p w14:paraId="721E2798" w14:textId="77777777" w:rsidR="007542A2" w:rsidRDefault="004E0924">
      <w:pPr>
        <w:numPr>
          <w:ilvl w:val="1"/>
          <w:numId w:val="31"/>
        </w:numPr>
        <w:ind w:hanging="360"/>
        <w:contextualSpacing/>
      </w:pPr>
      <w:r>
        <w:t xml:space="preserve">Around £100–£150 is available for the purchasing of a Ubuntu Server running a LAMP (Linux, Apache, MySQL, PHP) server. </w:t>
      </w:r>
    </w:p>
    <w:p w14:paraId="09E1D50E" w14:textId="77777777" w:rsidR="007542A2" w:rsidRDefault="004E0924">
      <w:pPr>
        <w:numPr>
          <w:ilvl w:val="0"/>
          <w:numId w:val="31"/>
        </w:numPr>
        <w:ind w:hanging="360"/>
        <w:contextualSpacing/>
      </w:pPr>
      <w:r>
        <w:t>Do you have any additional ideas for the system?</w:t>
      </w:r>
    </w:p>
    <w:p w14:paraId="37B71DAD" w14:textId="77777777" w:rsidR="007542A2" w:rsidRDefault="004E0924">
      <w:pPr>
        <w:numPr>
          <w:ilvl w:val="1"/>
          <w:numId w:val="31"/>
        </w:numPr>
        <w:ind w:hanging="360"/>
        <w:contextualSpacing/>
      </w:pPr>
      <w:r>
        <w:t xml:space="preserve">Requests generated from users are then approved by the network administrator. </w:t>
      </w:r>
    </w:p>
    <w:p w14:paraId="06FA5A68" w14:textId="77777777" w:rsidR="007542A2" w:rsidRDefault="004E0924">
      <w:pPr>
        <w:numPr>
          <w:ilvl w:val="1"/>
          <w:numId w:val="31"/>
        </w:numPr>
        <w:ind w:hanging="360"/>
        <w:contextualSpacing/>
      </w:pPr>
      <w:r>
        <w:t>Graphical system (highlighting red) for classrooms that are selected by a user.</w:t>
      </w:r>
    </w:p>
    <w:p w14:paraId="4D6AF21E" w14:textId="77777777" w:rsidR="007542A2" w:rsidRDefault="004E0924">
      <w:pPr>
        <w:numPr>
          <w:ilvl w:val="1"/>
          <w:numId w:val="31"/>
        </w:numPr>
        <w:ind w:hanging="360"/>
        <w:contextualSpacing/>
      </w:pPr>
      <w:r>
        <w:t xml:space="preserve">Application programming interface (API) for calendars (implementation with Google Calendar, iCal and Outlook Calendar). </w:t>
      </w:r>
    </w:p>
    <w:p w14:paraId="1AD7346E" w14:textId="77777777" w:rsidR="007542A2" w:rsidRDefault="004E0924">
      <w:pPr>
        <w:numPr>
          <w:ilvl w:val="1"/>
          <w:numId w:val="31"/>
        </w:numPr>
        <w:ind w:hanging="360"/>
        <w:contextualSpacing/>
      </w:pPr>
      <w:r>
        <w:t xml:space="preserve">Routes generated for guests to get to classrooms. </w:t>
      </w:r>
    </w:p>
    <w:p w14:paraId="4D031708" w14:textId="77777777" w:rsidR="007542A2" w:rsidRDefault="004E0924">
      <w:pPr>
        <w:numPr>
          <w:ilvl w:val="1"/>
          <w:numId w:val="31"/>
        </w:numPr>
        <w:ind w:hanging="360"/>
        <w:contextualSpacing/>
      </w:pPr>
      <w:r>
        <w:t>Rooms should have a capacity parameter.</w:t>
      </w:r>
    </w:p>
    <w:p w14:paraId="0A977B28" w14:textId="77777777" w:rsidR="007542A2" w:rsidRDefault="004E0924">
      <w:pPr>
        <w:numPr>
          <w:ilvl w:val="1"/>
          <w:numId w:val="31"/>
        </w:numPr>
        <w:ind w:hanging="360"/>
        <w:contextualSpacing/>
      </w:pPr>
      <w:r>
        <w:t>Lift access for disabled people.</w:t>
      </w:r>
    </w:p>
    <w:p w14:paraId="705C5A8F" w14:textId="77777777" w:rsidR="007542A2" w:rsidRDefault="004E0924">
      <w:pPr>
        <w:numPr>
          <w:ilvl w:val="1"/>
          <w:numId w:val="31"/>
        </w:numPr>
        <w:ind w:hanging="360"/>
        <w:contextualSpacing/>
      </w:pPr>
      <w:r>
        <w:t>Specific resources needed for the room should be able to be requested.</w:t>
      </w:r>
    </w:p>
    <w:p w14:paraId="220B2686" w14:textId="77777777" w:rsidR="007542A2" w:rsidRDefault="004E0924">
      <w:pPr>
        <w:numPr>
          <w:ilvl w:val="1"/>
          <w:numId w:val="31"/>
        </w:numPr>
        <w:ind w:hanging="360"/>
        <w:contextualSpacing/>
      </w:pPr>
      <w:r>
        <w:t>Whether or not multimedia devices are available in the room (for example, projectors).</w:t>
      </w:r>
    </w:p>
    <w:p w14:paraId="20D19ED9" w14:textId="77777777" w:rsidR="007542A2" w:rsidRDefault="004E0924">
      <w:pPr>
        <w:numPr>
          <w:ilvl w:val="1"/>
          <w:numId w:val="31"/>
        </w:numPr>
        <w:ind w:hanging="360"/>
        <w:contextualSpacing/>
      </w:pPr>
      <w:r>
        <w:t>Is the room set-out for a meeting or a lesson?</w:t>
      </w:r>
    </w:p>
    <w:p w14:paraId="24C7BF34" w14:textId="77777777" w:rsidR="007542A2" w:rsidRDefault="004E0924">
      <w:pPr>
        <w:numPr>
          <w:ilvl w:val="1"/>
          <w:numId w:val="31"/>
        </w:numPr>
        <w:ind w:hanging="360"/>
        <w:contextualSpacing/>
      </w:pPr>
      <w:r>
        <w:t>Buffer for out-of-period room bookings (so that they don’t overlap with adjacent room bookings).</w:t>
      </w:r>
    </w:p>
    <w:p w14:paraId="1DFEF599" w14:textId="77777777" w:rsidR="007542A2" w:rsidRDefault="007542A2"/>
    <w:p w14:paraId="5920C1E7" w14:textId="77777777" w:rsidR="007542A2" w:rsidRDefault="004E0924">
      <w:pPr>
        <w:pStyle w:val="Heading2"/>
        <w:contextualSpacing w:val="0"/>
      </w:pPr>
      <w:bookmarkStart w:id="15" w:name="h.ti9zbhpadb0j" w:colFirst="0" w:colLast="0"/>
      <w:bookmarkStart w:id="16" w:name="_Toc448907962"/>
      <w:bookmarkEnd w:id="15"/>
      <w:r>
        <w:t>Questionnaire from the Prospective Users</w:t>
      </w:r>
      <w:bookmarkEnd w:id="16"/>
    </w:p>
    <w:p w14:paraId="58BB9428" w14:textId="77777777" w:rsidR="007542A2" w:rsidRDefault="004E0924">
      <w:r>
        <w:t>I created and sent a questionnaire to some of the prospective users (the administrators and teaching staff). Below is a copy of the questionnaire and the responses.</w:t>
      </w:r>
    </w:p>
    <w:p w14:paraId="2F2FA92F" w14:textId="77777777" w:rsidR="007542A2" w:rsidRDefault="007542A2"/>
    <w:tbl>
      <w:tblPr>
        <w:tblStyle w:val="a5"/>
        <w:tblW w:w="86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37"/>
      </w:tblGrid>
      <w:tr w:rsidR="007542A2" w14:paraId="379231C5" w14:textId="77777777" w:rsidTr="007F4D7E">
        <w:trPr>
          <w:jc w:val="center"/>
        </w:trPr>
        <w:tc>
          <w:tcPr>
            <w:tcW w:w="8637" w:type="dxa"/>
            <w:tcMar>
              <w:top w:w="100" w:type="dxa"/>
              <w:left w:w="100" w:type="dxa"/>
              <w:bottom w:w="100" w:type="dxa"/>
              <w:right w:w="100" w:type="dxa"/>
            </w:tcMar>
          </w:tcPr>
          <w:p w14:paraId="527A4411" w14:textId="77777777" w:rsidR="007542A2" w:rsidRDefault="004E0924">
            <w:pPr>
              <w:widowControl w:val="0"/>
              <w:spacing w:line="240" w:lineRule="auto"/>
            </w:pPr>
            <w:r>
              <w:rPr>
                <w:noProof/>
              </w:rPr>
              <w:lastRenderedPageBreak/>
              <w:drawing>
                <wp:inline distT="114300" distB="114300" distL="114300" distR="114300" wp14:anchorId="20062FFC" wp14:editId="5C959752">
                  <wp:extent cx="5269297" cy="4827181"/>
                  <wp:effectExtent l="0" t="0" r="7620" b="0"/>
                  <wp:docPr id="8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1"/>
                          <a:srcRect/>
                          <a:stretch>
                            <a:fillRect/>
                          </a:stretch>
                        </pic:blipFill>
                        <pic:spPr>
                          <a:xfrm>
                            <a:off x="0" y="0"/>
                            <a:ext cx="5276579" cy="4833852"/>
                          </a:xfrm>
                          <a:prstGeom prst="rect">
                            <a:avLst/>
                          </a:prstGeom>
                          <a:ln/>
                        </pic:spPr>
                      </pic:pic>
                    </a:graphicData>
                  </a:graphic>
                </wp:inline>
              </w:drawing>
            </w:r>
          </w:p>
        </w:tc>
      </w:tr>
      <w:tr w:rsidR="007542A2" w14:paraId="5EED0D5A" w14:textId="77777777" w:rsidTr="007F4D7E">
        <w:trPr>
          <w:jc w:val="center"/>
        </w:trPr>
        <w:tc>
          <w:tcPr>
            <w:tcW w:w="8637" w:type="dxa"/>
            <w:tcMar>
              <w:top w:w="100" w:type="dxa"/>
              <w:left w:w="100" w:type="dxa"/>
              <w:bottom w:w="100" w:type="dxa"/>
              <w:right w:w="100" w:type="dxa"/>
            </w:tcMar>
            <w:vAlign w:val="center"/>
          </w:tcPr>
          <w:p w14:paraId="7E8C1420" w14:textId="77777777" w:rsidR="007542A2" w:rsidRDefault="004E0924">
            <w:pPr>
              <w:widowControl w:val="0"/>
              <w:spacing w:line="240" w:lineRule="auto"/>
            </w:pPr>
            <w:r>
              <w:rPr>
                <w:noProof/>
              </w:rPr>
              <w:lastRenderedPageBreak/>
              <w:drawing>
                <wp:inline distT="114300" distB="114300" distL="114300" distR="114300" wp14:anchorId="42B7418A" wp14:editId="2B89D9CD">
                  <wp:extent cx="4635041" cy="5358809"/>
                  <wp:effectExtent l="0" t="0" r="0" b="0"/>
                  <wp:docPr id="3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2"/>
                          <a:srcRect/>
                          <a:stretch>
                            <a:fillRect/>
                          </a:stretch>
                        </pic:blipFill>
                        <pic:spPr>
                          <a:xfrm>
                            <a:off x="0" y="0"/>
                            <a:ext cx="4639903" cy="5364430"/>
                          </a:xfrm>
                          <a:prstGeom prst="rect">
                            <a:avLst/>
                          </a:prstGeom>
                          <a:ln/>
                        </pic:spPr>
                      </pic:pic>
                    </a:graphicData>
                  </a:graphic>
                </wp:inline>
              </w:drawing>
            </w:r>
          </w:p>
        </w:tc>
      </w:tr>
      <w:tr w:rsidR="007542A2" w14:paraId="1EC397AE" w14:textId="77777777" w:rsidTr="007F4D7E">
        <w:trPr>
          <w:jc w:val="center"/>
        </w:trPr>
        <w:tc>
          <w:tcPr>
            <w:tcW w:w="8637" w:type="dxa"/>
            <w:tcMar>
              <w:top w:w="100" w:type="dxa"/>
              <w:left w:w="100" w:type="dxa"/>
              <w:bottom w:w="100" w:type="dxa"/>
              <w:right w:w="100" w:type="dxa"/>
            </w:tcMar>
          </w:tcPr>
          <w:p w14:paraId="47262E1B" w14:textId="77777777" w:rsidR="007542A2" w:rsidRDefault="004E0924">
            <w:pPr>
              <w:widowControl w:val="0"/>
              <w:spacing w:line="240" w:lineRule="auto"/>
            </w:pPr>
            <w:r>
              <w:rPr>
                <w:noProof/>
              </w:rPr>
              <w:lastRenderedPageBreak/>
              <w:drawing>
                <wp:inline distT="114300" distB="114300" distL="114300" distR="114300" wp14:anchorId="1B1883D7" wp14:editId="54362ED3">
                  <wp:extent cx="2708220" cy="4606506"/>
                  <wp:effectExtent l="0" t="0" r="0" b="3810"/>
                  <wp:docPr id="7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3"/>
                          <a:srcRect/>
                          <a:stretch>
                            <a:fillRect/>
                          </a:stretch>
                        </pic:blipFill>
                        <pic:spPr>
                          <a:xfrm>
                            <a:off x="0" y="0"/>
                            <a:ext cx="2730185" cy="4643867"/>
                          </a:xfrm>
                          <a:prstGeom prst="rect">
                            <a:avLst/>
                          </a:prstGeom>
                          <a:ln/>
                        </pic:spPr>
                      </pic:pic>
                    </a:graphicData>
                  </a:graphic>
                </wp:inline>
              </w:drawing>
            </w:r>
          </w:p>
        </w:tc>
      </w:tr>
      <w:tr w:rsidR="007542A2" w14:paraId="71996400" w14:textId="77777777" w:rsidTr="007F4D7E">
        <w:trPr>
          <w:jc w:val="center"/>
        </w:trPr>
        <w:tc>
          <w:tcPr>
            <w:tcW w:w="8637" w:type="dxa"/>
            <w:tcMar>
              <w:top w:w="100" w:type="dxa"/>
              <w:left w:w="100" w:type="dxa"/>
              <w:bottom w:w="100" w:type="dxa"/>
              <w:right w:w="100" w:type="dxa"/>
            </w:tcMar>
          </w:tcPr>
          <w:p w14:paraId="509EA7D5" w14:textId="5E9D511D" w:rsidR="007542A2" w:rsidRDefault="004E0924" w:rsidP="00631E1A">
            <w:pPr>
              <w:widowControl w:val="0"/>
              <w:spacing w:line="240" w:lineRule="auto"/>
              <w:jc w:val="center"/>
            </w:pPr>
            <w:r>
              <w:rPr>
                <w:i/>
              </w:rPr>
              <w:t>Questionnaire questions that were sent to some of the teachers at Kings Priory School.</w:t>
            </w:r>
          </w:p>
        </w:tc>
      </w:tr>
    </w:tbl>
    <w:p w14:paraId="249E5B19" w14:textId="77777777" w:rsidR="007542A2" w:rsidRDefault="007542A2"/>
    <w:tbl>
      <w:tblPr>
        <w:tblStyle w:val="a6"/>
        <w:tblW w:w="955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250"/>
        <w:gridCol w:w="1905"/>
        <w:gridCol w:w="1560"/>
        <w:gridCol w:w="3840"/>
      </w:tblGrid>
      <w:tr w:rsidR="007542A2" w14:paraId="0481DBC8" w14:textId="77777777">
        <w:tc>
          <w:tcPr>
            <w:tcW w:w="2250" w:type="dxa"/>
            <w:tcMar>
              <w:top w:w="40" w:type="dxa"/>
              <w:left w:w="40" w:type="dxa"/>
              <w:bottom w:w="40" w:type="dxa"/>
              <w:right w:w="40" w:type="dxa"/>
            </w:tcMar>
            <w:vAlign w:val="bottom"/>
          </w:tcPr>
          <w:p w14:paraId="6A1994BD" w14:textId="77777777" w:rsidR="007542A2" w:rsidRDefault="004E0924">
            <w:r>
              <w:rPr>
                <w:b/>
                <w:sz w:val="20"/>
                <w:szCs w:val="20"/>
              </w:rPr>
              <w:t>Timestamp</w:t>
            </w:r>
          </w:p>
        </w:tc>
        <w:tc>
          <w:tcPr>
            <w:tcW w:w="1905" w:type="dxa"/>
            <w:tcMar>
              <w:top w:w="40" w:type="dxa"/>
              <w:left w:w="40" w:type="dxa"/>
              <w:bottom w:w="40" w:type="dxa"/>
              <w:right w:w="40" w:type="dxa"/>
            </w:tcMar>
            <w:vAlign w:val="bottom"/>
          </w:tcPr>
          <w:p w14:paraId="726BFB83" w14:textId="77777777" w:rsidR="007542A2" w:rsidRDefault="004E0924">
            <w:r>
              <w:rPr>
                <w:b/>
                <w:sz w:val="20"/>
                <w:szCs w:val="20"/>
              </w:rPr>
              <w:t>How easy is it to create a TEMPORARY room booking, currently?</w:t>
            </w:r>
          </w:p>
        </w:tc>
        <w:tc>
          <w:tcPr>
            <w:tcW w:w="1560" w:type="dxa"/>
            <w:tcMar>
              <w:top w:w="40" w:type="dxa"/>
              <w:left w:w="40" w:type="dxa"/>
              <w:bottom w:w="40" w:type="dxa"/>
              <w:right w:w="40" w:type="dxa"/>
            </w:tcMar>
            <w:vAlign w:val="bottom"/>
          </w:tcPr>
          <w:p w14:paraId="339CBD29" w14:textId="77777777" w:rsidR="007542A2" w:rsidRDefault="004E0924">
            <w:r>
              <w:rPr>
                <w:b/>
                <w:sz w:val="20"/>
                <w:szCs w:val="20"/>
              </w:rPr>
              <w:t>How easy is it to create a PERMANENT room booking, currently?</w:t>
            </w:r>
          </w:p>
        </w:tc>
        <w:tc>
          <w:tcPr>
            <w:tcW w:w="3840" w:type="dxa"/>
            <w:tcMar>
              <w:top w:w="40" w:type="dxa"/>
              <w:left w:w="40" w:type="dxa"/>
              <w:bottom w:w="40" w:type="dxa"/>
              <w:right w:w="40" w:type="dxa"/>
            </w:tcMar>
            <w:vAlign w:val="bottom"/>
          </w:tcPr>
          <w:p w14:paraId="1F11AF61" w14:textId="77777777" w:rsidR="007542A2" w:rsidRDefault="004E0924">
            <w:r>
              <w:rPr>
                <w:b/>
                <w:sz w:val="20"/>
                <w:szCs w:val="20"/>
              </w:rPr>
              <w:t>How frequently do you need to make/amend a room booking?</w:t>
            </w:r>
          </w:p>
        </w:tc>
      </w:tr>
      <w:tr w:rsidR="007542A2" w14:paraId="0BC5B95D" w14:textId="77777777">
        <w:tc>
          <w:tcPr>
            <w:tcW w:w="2250" w:type="dxa"/>
            <w:tcMar>
              <w:top w:w="40" w:type="dxa"/>
              <w:left w:w="40" w:type="dxa"/>
              <w:bottom w:w="40" w:type="dxa"/>
              <w:right w:w="40" w:type="dxa"/>
            </w:tcMar>
            <w:vAlign w:val="bottom"/>
          </w:tcPr>
          <w:p w14:paraId="04D93C56" w14:textId="77777777" w:rsidR="007542A2" w:rsidRDefault="004E0924">
            <w:pPr>
              <w:jc w:val="right"/>
            </w:pPr>
            <w:r>
              <w:rPr>
                <w:sz w:val="20"/>
                <w:szCs w:val="20"/>
              </w:rPr>
              <w:t>22/09/2015 15:26:05</w:t>
            </w:r>
          </w:p>
        </w:tc>
        <w:tc>
          <w:tcPr>
            <w:tcW w:w="1905" w:type="dxa"/>
            <w:tcMar>
              <w:top w:w="40" w:type="dxa"/>
              <w:left w:w="40" w:type="dxa"/>
              <w:bottom w:w="40" w:type="dxa"/>
              <w:right w:w="40" w:type="dxa"/>
            </w:tcMar>
            <w:vAlign w:val="bottom"/>
          </w:tcPr>
          <w:p w14:paraId="1CEC56F5" w14:textId="77777777" w:rsidR="007542A2" w:rsidRDefault="004E0924">
            <w:pPr>
              <w:jc w:val="right"/>
            </w:pPr>
            <w:r>
              <w:rPr>
                <w:sz w:val="20"/>
                <w:szCs w:val="20"/>
              </w:rPr>
              <w:t>1</w:t>
            </w:r>
          </w:p>
        </w:tc>
        <w:tc>
          <w:tcPr>
            <w:tcW w:w="1560" w:type="dxa"/>
            <w:tcMar>
              <w:top w:w="40" w:type="dxa"/>
              <w:left w:w="40" w:type="dxa"/>
              <w:bottom w:w="40" w:type="dxa"/>
              <w:right w:w="40" w:type="dxa"/>
            </w:tcMar>
            <w:vAlign w:val="bottom"/>
          </w:tcPr>
          <w:p w14:paraId="31D0B2D2" w14:textId="77777777" w:rsidR="007542A2" w:rsidRDefault="004E0924">
            <w:pPr>
              <w:jc w:val="right"/>
            </w:pPr>
            <w:r>
              <w:rPr>
                <w:sz w:val="20"/>
                <w:szCs w:val="20"/>
              </w:rPr>
              <w:t>1</w:t>
            </w:r>
          </w:p>
        </w:tc>
        <w:tc>
          <w:tcPr>
            <w:tcW w:w="3840" w:type="dxa"/>
            <w:tcMar>
              <w:top w:w="40" w:type="dxa"/>
              <w:left w:w="40" w:type="dxa"/>
              <w:bottom w:w="40" w:type="dxa"/>
              <w:right w:w="40" w:type="dxa"/>
            </w:tcMar>
            <w:vAlign w:val="bottom"/>
          </w:tcPr>
          <w:p w14:paraId="2E68F683" w14:textId="77777777" w:rsidR="007542A2" w:rsidRDefault="004E0924">
            <w:r>
              <w:rPr>
                <w:sz w:val="20"/>
                <w:szCs w:val="20"/>
              </w:rPr>
              <w:t>Once/twice per month</w:t>
            </w:r>
          </w:p>
        </w:tc>
      </w:tr>
      <w:tr w:rsidR="007542A2" w14:paraId="3AFF2BF6" w14:textId="77777777">
        <w:tc>
          <w:tcPr>
            <w:tcW w:w="2250" w:type="dxa"/>
            <w:tcMar>
              <w:top w:w="40" w:type="dxa"/>
              <w:left w:w="40" w:type="dxa"/>
              <w:bottom w:w="40" w:type="dxa"/>
              <w:right w:w="40" w:type="dxa"/>
            </w:tcMar>
            <w:vAlign w:val="bottom"/>
          </w:tcPr>
          <w:p w14:paraId="3B64D9FC" w14:textId="77777777" w:rsidR="007542A2" w:rsidRDefault="004E0924">
            <w:pPr>
              <w:jc w:val="right"/>
            </w:pPr>
            <w:r>
              <w:rPr>
                <w:sz w:val="20"/>
                <w:szCs w:val="20"/>
              </w:rPr>
              <w:t>23/09/2015 10:56:14</w:t>
            </w:r>
          </w:p>
        </w:tc>
        <w:tc>
          <w:tcPr>
            <w:tcW w:w="1905" w:type="dxa"/>
            <w:tcMar>
              <w:top w:w="40" w:type="dxa"/>
              <w:left w:w="40" w:type="dxa"/>
              <w:bottom w:w="40" w:type="dxa"/>
              <w:right w:w="40" w:type="dxa"/>
            </w:tcMar>
            <w:vAlign w:val="bottom"/>
          </w:tcPr>
          <w:p w14:paraId="270B710A" w14:textId="77777777" w:rsidR="007542A2" w:rsidRDefault="004E0924">
            <w:pPr>
              <w:jc w:val="right"/>
            </w:pPr>
            <w:r>
              <w:rPr>
                <w:sz w:val="20"/>
                <w:szCs w:val="20"/>
              </w:rPr>
              <w:t>4</w:t>
            </w:r>
          </w:p>
        </w:tc>
        <w:tc>
          <w:tcPr>
            <w:tcW w:w="1560" w:type="dxa"/>
            <w:tcMar>
              <w:top w:w="40" w:type="dxa"/>
              <w:left w:w="40" w:type="dxa"/>
              <w:bottom w:w="40" w:type="dxa"/>
              <w:right w:w="40" w:type="dxa"/>
            </w:tcMar>
            <w:vAlign w:val="bottom"/>
          </w:tcPr>
          <w:p w14:paraId="7CFC53F6" w14:textId="77777777" w:rsidR="007542A2" w:rsidRDefault="004E0924">
            <w:pPr>
              <w:jc w:val="right"/>
            </w:pPr>
            <w:r>
              <w:rPr>
                <w:sz w:val="20"/>
                <w:szCs w:val="20"/>
              </w:rPr>
              <w:t>1</w:t>
            </w:r>
          </w:p>
        </w:tc>
        <w:tc>
          <w:tcPr>
            <w:tcW w:w="3840" w:type="dxa"/>
            <w:tcMar>
              <w:top w:w="40" w:type="dxa"/>
              <w:left w:w="40" w:type="dxa"/>
              <w:bottom w:w="40" w:type="dxa"/>
              <w:right w:w="40" w:type="dxa"/>
            </w:tcMar>
            <w:vAlign w:val="bottom"/>
          </w:tcPr>
          <w:p w14:paraId="772E0192" w14:textId="77777777" w:rsidR="007542A2" w:rsidRDefault="004E0924">
            <w:r>
              <w:rPr>
                <w:sz w:val="20"/>
                <w:szCs w:val="20"/>
              </w:rPr>
              <w:t>Once/twice per month</w:t>
            </w:r>
          </w:p>
        </w:tc>
      </w:tr>
      <w:tr w:rsidR="007542A2" w14:paraId="7EAB2E99" w14:textId="77777777">
        <w:tc>
          <w:tcPr>
            <w:tcW w:w="2250" w:type="dxa"/>
            <w:tcMar>
              <w:top w:w="40" w:type="dxa"/>
              <w:left w:w="40" w:type="dxa"/>
              <w:bottom w:w="40" w:type="dxa"/>
              <w:right w:w="40" w:type="dxa"/>
            </w:tcMar>
            <w:vAlign w:val="bottom"/>
          </w:tcPr>
          <w:p w14:paraId="6A4641D3" w14:textId="77777777" w:rsidR="007542A2" w:rsidRDefault="004E0924">
            <w:pPr>
              <w:jc w:val="right"/>
            </w:pPr>
            <w:r>
              <w:rPr>
                <w:sz w:val="20"/>
                <w:szCs w:val="20"/>
              </w:rPr>
              <w:t>23/09/2015 11:03:23</w:t>
            </w:r>
          </w:p>
        </w:tc>
        <w:tc>
          <w:tcPr>
            <w:tcW w:w="1905" w:type="dxa"/>
            <w:tcMar>
              <w:top w:w="40" w:type="dxa"/>
              <w:left w:w="40" w:type="dxa"/>
              <w:bottom w:w="40" w:type="dxa"/>
              <w:right w:w="40" w:type="dxa"/>
            </w:tcMar>
            <w:vAlign w:val="bottom"/>
          </w:tcPr>
          <w:p w14:paraId="2458241B" w14:textId="77777777" w:rsidR="007542A2" w:rsidRDefault="004E0924">
            <w:pPr>
              <w:jc w:val="right"/>
            </w:pPr>
            <w:r>
              <w:rPr>
                <w:sz w:val="20"/>
                <w:szCs w:val="20"/>
              </w:rPr>
              <w:t>2</w:t>
            </w:r>
          </w:p>
        </w:tc>
        <w:tc>
          <w:tcPr>
            <w:tcW w:w="1560" w:type="dxa"/>
            <w:tcMar>
              <w:top w:w="40" w:type="dxa"/>
              <w:left w:w="40" w:type="dxa"/>
              <w:bottom w:w="40" w:type="dxa"/>
              <w:right w:w="40" w:type="dxa"/>
            </w:tcMar>
            <w:vAlign w:val="bottom"/>
          </w:tcPr>
          <w:p w14:paraId="646DDB3A" w14:textId="77777777" w:rsidR="007542A2" w:rsidRDefault="004E0924">
            <w:pPr>
              <w:jc w:val="right"/>
            </w:pPr>
            <w:r>
              <w:rPr>
                <w:sz w:val="20"/>
                <w:szCs w:val="20"/>
              </w:rPr>
              <w:t>1</w:t>
            </w:r>
          </w:p>
        </w:tc>
        <w:tc>
          <w:tcPr>
            <w:tcW w:w="3840" w:type="dxa"/>
            <w:tcMar>
              <w:top w:w="40" w:type="dxa"/>
              <w:left w:w="40" w:type="dxa"/>
              <w:bottom w:w="40" w:type="dxa"/>
              <w:right w:w="40" w:type="dxa"/>
            </w:tcMar>
            <w:vAlign w:val="bottom"/>
          </w:tcPr>
          <w:p w14:paraId="65801B7B" w14:textId="77777777" w:rsidR="007542A2" w:rsidRDefault="004E0924">
            <w:r>
              <w:rPr>
                <w:sz w:val="20"/>
                <w:szCs w:val="20"/>
              </w:rPr>
              <w:t>Several times per week</w:t>
            </w:r>
          </w:p>
        </w:tc>
      </w:tr>
      <w:tr w:rsidR="007542A2" w14:paraId="6BC20363" w14:textId="77777777">
        <w:tc>
          <w:tcPr>
            <w:tcW w:w="2250" w:type="dxa"/>
            <w:tcMar>
              <w:top w:w="40" w:type="dxa"/>
              <w:left w:w="40" w:type="dxa"/>
              <w:bottom w:w="40" w:type="dxa"/>
              <w:right w:w="40" w:type="dxa"/>
            </w:tcMar>
            <w:vAlign w:val="bottom"/>
          </w:tcPr>
          <w:p w14:paraId="08279986" w14:textId="77777777" w:rsidR="007542A2" w:rsidRDefault="004E0924">
            <w:pPr>
              <w:jc w:val="right"/>
            </w:pPr>
            <w:r>
              <w:rPr>
                <w:sz w:val="20"/>
                <w:szCs w:val="20"/>
              </w:rPr>
              <w:t>23/09/2015 12:01:05</w:t>
            </w:r>
          </w:p>
        </w:tc>
        <w:tc>
          <w:tcPr>
            <w:tcW w:w="1905" w:type="dxa"/>
            <w:tcMar>
              <w:top w:w="40" w:type="dxa"/>
              <w:left w:w="40" w:type="dxa"/>
              <w:bottom w:w="40" w:type="dxa"/>
              <w:right w:w="40" w:type="dxa"/>
            </w:tcMar>
            <w:vAlign w:val="bottom"/>
          </w:tcPr>
          <w:p w14:paraId="7239598E" w14:textId="77777777" w:rsidR="007542A2" w:rsidRDefault="004E0924">
            <w:pPr>
              <w:jc w:val="right"/>
            </w:pPr>
            <w:r>
              <w:rPr>
                <w:sz w:val="20"/>
                <w:szCs w:val="20"/>
              </w:rPr>
              <w:t>2</w:t>
            </w:r>
          </w:p>
        </w:tc>
        <w:tc>
          <w:tcPr>
            <w:tcW w:w="1560" w:type="dxa"/>
            <w:tcMar>
              <w:top w:w="40" w:type="dxa"/>
              <w:left w:w="40" w:type="dxa"/>
              <w:bottom w:w="40" w:type="dxa"/>
              <w:right w:w="40" w:type="dxa"/>
            </w:tcMar>
            <w:vAlign w:val="bottom"/>
          </w:tcPr>
          <w:p w14:paraId="1D2D9F6A" w14:textId="77777777" w:rsidR="007542A2" w:rsidRDefault="004E0924">
            <w:pPr>
              <w:jc w:val="right"/>
            </w:pPr>
            <w:r>
              <w:rPr>
                <w:sz w:val="20"/>
                <w:szCs w:val="20"/>
              </w:rPr>
              <w:t>2</w:t>
            </w:r>
          </w:p>
        </w:tc>
        <w:tc>
          <w:tcPr>
            <w:tcW w:w="3840" w:type="dxa"/>
            <w:tcMar>
              <w:top w:w="40" w:type="dxa"/>
              <w:left w:w="40" w:type="dxa"/>
              <w:bottom w:w="40" w:type="dxa"/>
              <w:right w:w="40" w:type="dxa"/>
            </w:tcMar>
            <w:vAlign w:val="bottom"/>
          </w:tcPr>
          <w:p w14:paraId="7A495EAD" w14:textId="77777777" w:rsidR="007542A2" w:rsidRDefault="004E0924">
            <w:r>
              <w:rPr>
                <w:sz w:val="20"/>
                <w:szCs w:val="20"/>
              </w:rPr>
              <w:t>Once/twice per month</w:t>
            </w:r>
          </w:p>
        </w:tc>
      </w:tr>
      <w:tr w:rsidR="007542A2" w14:paraId="5AEC8388" w14:textId="77777777">
        <w:tc>
          <w:tcPr>
            <w:tcW w:w="2250" w:type="dxa"/>
            <w:tcMar>
              <w:top w:w="40" w:type="dxa"/>
              <w:left w:w="40" w:type="dxa"/>
              <w:bottom w:w="40" w:type="dxa"/>
              <w:right w:w="40" w:type="dxa"/>
            </w:tcMar>
            <w:vAlign w:val="bottom"/>
          </w:tcPr>
          <w:p w14:paraId="0D08E694" w14:textId="77777777" w:rsidR="007542A2" w:rsidRDefault="004E0924">
            <w:pPr>
              <w:jc w:val="right"/>
            </w:pPr>
            <w:r>
              <w:rPr>
                <w:sz w:val="20"/>
                <w:szCs w:val="20"/>
              </w:rPr>
              <w:t>23/09/2015 13:45:31</w:t>
            </w:r>
          </w:p>
        </w:tc>
        <w:tc>
          <w:tcPr>
            <w:tcW w:w="1905" w:type="dxa"/>
            <w:tcMar>
              <w:top w:w="40" w:type="dxa"/>
              <w:left w:w="40" w:type="dxa"/>
              <w:bottom w:w="40" w:type="dxa"/>
              <w:right w:w="40" w:type="dxa"/>
            </w:tcMar>
            <w:vAlign w:val="bottom"/>
          </w:tcPr>
          <w:p w14:paraId="298267C0" w14:textId="77777777" w:rsidR="007542A2" w:rsidRDefault="004E0924">
            <w:pPr>
              <w:jc w:val="right"/>
            </w:pPr>
            <w:r>
              <w:rPr>
                <w:sz w:val="20"/>
                <w:szCs w:val="20"/>
              </w:rPr>
              <w:t>2</w:t>
            </w:r>
          </w:p>
        </w:tc>
        <w:tc>
          <w:tcPr>
            <w:tcW w:w="1560" w:type="dxa"/>
            <w:tcMar>
              <w:top w:w="40" w:type="dxa"/>
              <w:left w:w="40" w:type="dxa"/>
              <w:bottom w:w="40" w:type="dxa"/>
              <w:right w:w="40" w:type="dxa"/>
            </w:tcMar>
            <w:vAlign w:val="bottom"/>
          </w:tcPr>
          <w:p w14:paraId="0AD2FC22" w14:textId="77777777" w:rsidR="007542A2" w:rsidRDefault="004E0924">
            <w:pPr>
              <w:jc w:val="right"/>
            </w:pPr>
            <w:r>
              <w:rPr>
                <w:sz w:val="20"/>
                <w:szCs w:val="20"/>
              </w:rPr>
              <w:t>0</w:t>
            </w:r>
          </w:p>
        </w:tc>
        <w:tc>
          <w:tcPr>
            <w:tcW w:w="3840" w:type="dxa"/>
            <w:tcMar>
              <w:top w:w="40" w:type="dxa"/>
              <w:left w:w="40" w:type="dxa"/>
              <w:bottom w:w="40" w:type="dxa"/>
              <w:right w:w="40" w:type="dxa"/>
            </w:tcMar>
            <w:vAlign w:val="bottom"/>
          </w:tcPr>
          <w:p w14:paraId="5B1F4D7C" w14:textId="77777777" w:rsidR="007542A2" w:rsidRDefault="004E0924">
            <w:r>
              <w:rPr>
                <w:sz w:val="20"/>
                <w:szCs w:val="20"/>
              </w:rPr>
              <w:t>Once/twice per month</w:t>
            </w:r>
          </w:p>
        </w:tc>
      </w:tr>
      <w:tr w:rsidR="007542A2" w14:paraId="413346A2" w14:textId="77777777">
        <w:tc>
          <w:tcPr>
            <w:tcW w:w="2250" w:type="dxa"/>
            <w:tcMar>
              <w:top w:w="40" w:type="dxa"/>
              <w:left w:w="40" w:type="dxa"/>
              <w:bottom w:w="40" w:type="dxa"/>
              <w:right w:w="40" w:type="dxa"/>
            </w:tcMar>
            <w:vAlign w:val="bottom"/>
          </w:tcPr>
          <w:p w14:paraId="3E7EF16A" w14:textId="77777777" w:rsidR="007542A2" w:rsidRDefault="004E0924">
            <w:pPr>
              <w:jc w:val="right"/>
            </w:pPr>
            <w:r>
              <w:rPr>
                <w:sz w:val="20"/>
                <w:szCs w:val="20"/>
              </w:rPr>
              <w:t>23/09/2015 16:05:30</w:t>
            </w:r>
          </w:p>
        </w:tc>
        <w:tc>
          <w:tcPr>
            <w:tcW w:w="1905" w:type="dxa"/>
            <w:tcMar>
              <w:top w:w="40" w:type="dxa"/>
              <w:left w:w="40" w:type="dxa"/>
              <w:bottom w:w="40" w:type="dxa"/>
              <w:right w:w="40" w:type="dxa"/>
            </w:tcMar>
            <w:vAlign w:val="bottom"/>
          </w:tcPr>
          <w:p w14:paraId="270056C3" w14:textId="77777777" w:rsidR="007542A2" w:rsidRDefault="004E0924">
            <w:pPr>
              <w:jc w:val="right"/>
            </w:pPr>
            <w:r>
              <w:rPr>
                <w:sz w:val="20"/>
                <w:szCs w:val="20"/>
              </w:rPr>
              <w:t>5</w:t>
            </w:r>
          </w:p>
        </w:tc>
        <w:tc>
          <w:tcPr>
            <w:tcW w:w="1560" w:type="dxa"/>
            <w:tcMar>
              <w:top w:w="40" w:type="dxa"/>
              <w:left w:w="40" w:type="dxa"/>
              <w:bottom w:w="40" w:type="dxa"/>
              <w:right w:w="40" w:type="dxa"/>
            </w:tcMar>
            <w:vAlign w:val="bottom"/>
          </w:tcPr>
          <w:p w14:paraId="530D35DB" w14:textId="77777777" w:rsidR="007542A2" w:rsidRDefault="004E0924">
            <w:pPr>
              <w:jc w:val="right"/>
            </w:pPr>
            <w:r>
              <w:rPr>
                <w:sz w:val="20"/>
                <w:szCs w:val="20"/>
              </w:rPr>
              <w:t>5</w:t>
            </w:r>
          </w:p>
        </w:tc>
        <w:tc>
          <w:tcPr>
            <w:tcW w:w="3840" w:type="dxa"/>
            <w:tcMar>
              <w:top w:w="40" w:type="dxa"/>
              <w:left w:w="40" w:type="dxa"/>
              <w:bottom w:w="40" w:type="dxa"/>
              <w:right w:w="40" w:type="dxa"/>
            </w:tcMar>
            <w:vAlign w:val="bottom"/>
          </w:tcPr>
          <w:p w14:paraId="3CD7E32F" w14:textId="77777777" w:rsidR="007542A2" w:rsidRDefault="004E0924">
            <w:r>
              <w:rPr>
                <w:sz w:val="20"/>
                <w:szCs w:val="20"/>
              </w:rPr>
              <w:t>Once/twice per month</w:t>
            </w:r>
          </w:p>
        </w:tc>
      </w:tr>
      <w:tr w:rsidR="007542A2" w14:paraId="0301AB36" w14:textId="77777777">
        <w:tc>
          <w:tcPr>
            <w:tcW w:w="2250" w:type="dxa"/>
            <w:tcMar>
              <w:top w:w="40" w:type="dxa"/>
              <w:left w:w="40" w:type="dxa"/>
              <w:bottom w:w="40" w:type="dxa"/>
              <w:right w:w="40" w:type="dxa"/>
            </w:tcMar>
            <w:vAlign w:val="bottom"/>
          </w:tcPr>
          <w:p w14:paraId="67299668" w14:textId="77777777" w:rsidR="007542A2" w:rsidRDefault="004E0924">
            <w:pPr>
              <w:jc w:val="right"/>
            </w:pPr>
            <w:r>
              <w:rPr>
                <w:sz w:val="20"/>
                <w:szCs w:val="20"/>
              </w:rPr>
              <w:t>01/10/2015 09:41:57</w:t>
            </w:r>
          </w:p>
        </w:tc>
        <w:tc>
          <w:tcPr>
            <w:tcW w:w="1905" w:type="dxa"/>
            <w:tcMar>
              <w:top w:w="40" w:type="dxa"/>
              <w:left w:w="40" w:type="dxa"/>
              <w:bottom w:w="40" w:type="dxa"/>
              <w:right w:w="40" w:type="dxa"/>
            </w:tcMar>
            <w:vAlign w:val="bottom"/>
          </w:tcPr>
          <w:p w14:paraId="417C00A7" w14:textId="77777777" w:rsidR="007542A2" w:rsidRDefault="004E0924">
            <w:pPr>
              <w:jc w:val="right"/>
            </w:pPr>
            <w:r>
              <w:rPr>
                <w:sz w:val="20"/>
                <w:szCs w:val="20"/>
              </w:rPr>
              <w:t>2</w:t>
            </w:r>
          </w:p>
        </w:tc>
        <w:tc>
          <w:tcPr>
            <w:tcW w:w="1560" w:type="dxa"/>
            <w:tcMar>
              <w:top w:w="40" w:type="dxa"/>
              <w:left w:w="40" w:type="dxa"/>
              <w:bottom w:w="40" w:type="dxa"/>
              <w:right w:w="40" w:type="dxa"/>
            </w:tcMar>
            <w:vAlign w:val="bottom"/>
          </w:tcPr>
          <w:p w14:paraId="4D31DD96" w14:textId="77777777" w:rsidR="007542A2" w:rsidRDefault="004E0924">
            <w:pPr>
              <w:jc w:val="right"/>
            </w:pPr>
            <w:r>
              <w:rPr>
                <w:sz w:val="20"/>
                <w:szCs w:val="20"/>
              </w:rPr>
              <w:t>3</w:t>
            </w:r>
          </w:p>
        </w:tc>
        <w:tc>
          <w:tcPr>
            <w:tcW w:w="3840" w:type="dxa"/>
            <w:tcMar>
              <w:top w:w="40" w:type="dxa"/>
              <w:left w:w="40" w:type="dxa"/>
              <w:bottom w:w="40" w:type="dxa"/>
              <w:right w:w="40" w:type="dxa"/>
            </w:tcMar>
            <w:vAlign w:val="bottom"/>
          </w:tcPr>
          <w:p w14:paraId="0D0E91F2" w14:textId="77777777" w:rsidR="007542A2" w:rsidRDefault="004E0924">
            <w:r>
              <w:rPr>
                <w:sz w:val="20"/>
                <w:szCs w:val="20"/>
              </w:rPr>
              <w:t>Several times per week</w:t>
            </w:r>
          </w:p>
        </w:tc>
      </w:tr>
      <w:tr w:rsidR="007542A2" w14:paraId="36201771" w14:textId="77777777">
        <w:trPr>
          <w:trHeight w:val="280"/>
        </w:trPr>
        <w:tc>
          <w:tcPr>
            <w:tcW w:w="9555" w:type="dxa"/>
            <w:gridSpan w:val="4"/>
            <w:tcMar>
              <w:top w:w="40" w:type="dxa"/>
              <w:left w:w="40" w:type="dxa"/>
              <w:bottom w:w="40" w:type="dxa"/>
              <w:right w:w="40" w:type="dxa"/>
            </w:tcMar>
            <w:vAlign w:val="bottom"/>
          </w:tcPr>
          <w:p w14:paraId="7211F63B" w14:textId="77777777" w:rsidR="007542A2" w:rsidRDefault="004E0924">
            <w:r>
              <w:rPr>
                <w:i/>
              </w:rPr>
              <w:t xml:space="preserve">See up-to-date responses: </w:t>
            </w:r>
            <w:hyperlink r:id="rId24">
              <w:r>
                <w:rPr>
                  <w:i/>
                  <w:color w:val="1155CC"/>
                  <w:u w:val="single"/>
                </w:rPr>
                <w:t>https://goo.gl/3Pu33k</w:t>
              </w:r>
            </w:hyperlink>
          </w:p>
        </w:tc>
      </w:tr>
    </w:tbl>
    <w:p w14:paraId="08302B16" w14:textId="77777777" w:rsidR="007542A2" w:rsidRDefault="007542A2"/>
    <w:p w14:paraId="3AF1A716" w14:textId="77777777" w:rsidR="007542A2" w:rsidRDefault="004E0924">
      <w:pPr>
        <w:pStyle w:val="Heading2"/>
        <w:contextualSpacing w:val="0"/>
      </w:pPr>
      <w:bookmarkStart w:id="17" w:name="h.h5zr8cqjmxu4" w:colFirst="0" w:colLast="0"/>
      <w:bookmarkStart w:id="18" w:name="_Toc448907963"/>
      <w:bookmarkEnd w:id="17"/>
      <w:r>
        <w:t>Identification of User Needs</w:t>
      </w:r>
      <w:bookmarkEnd w:id="18"/>
    </w:p>
    <w:p w14:paraId="63A3C464" w14:textId="77777777" w:rsidR="007542A2" w:rsidRDefault="004E0924">
      <w:r>
        <w:t>Overall, Mr Jacobs would like a single web-based system that teaching staff can use to view and amend room bookings specific to them and students can use to view room bookings. Administrators should also be able view and amend all events.</w:t>
      </w:r>
    </w:p>
    <w:p w14:paraId="1CB22285" w14:textId="77777777" w:rsidR="007542A2" w:rsidRDefault="007542A2"/>
    <w:p w14:paraId="78E31B42" w14:textId="77777777" w:rsidR="007542A2" w:rsidRDefault="004E0924">
      <w:r>
        <w:t>The system needs to be available across the school network (and possibly the wider internet so that users can make adjustments from home, although it will be ultimately up to the network administrator to port-forward the appropriate ports). All user accounts should be secured using passwords with a suitable hash function. The system should also be very easy for the administrator to update and data must be able to be manipulated in batches. Additionally, the database used for the system should contain no redundant data.</w:t>
      </w:r>
    </w:p>
    <w:p w14:paraId="3B99B61A" w14:textId="77777777" w:rsidR="007542A2" w:rsidRDefault="007542A2"/>
    <w:p w14:paraId="12EBD87E" w14:textId="77777777" w:rsidR="007542A2" w:rsidRDefault="004E0924">
      <w:r>
        <w:lastRenderedPageBreak/>
        <w:t>Within the system, there should be the ability for teachers to submit a request for a room booking. Teachers should be able to recognise, clearly, the difference between proposed bookings from other teachers and bookings that have been approved by an administrator.</w:t>
      </w:r>
    </w:p>
    <w:p w14:paraId="7CDD1377" w14:textId="77777777" w:rsidR="007542A2" w:rsidRDefault="004E0924">
      <w:pPr>
        <w:pStyle w:val="Heading2"/>
        <w:contextualSpacing w:val="0"/>
      </w:pPr>
      <w:bookmarkStart w:id="19" w:name="h.9zlgbqybyc0c" w:colFirst="0" w:colLast="0"/>
      <w:bookmarkStart w:id="20" w:name="_Toc448907964"/>
      <w:bookmarkEnd w:id="19"/>
      <w:r>
        <w:t>Acceptable Limitations</w:t>
      </w:r>
      <w:bookmarkEnd w:id="20"/>
    </w:p>
    <w:p w14:paraId="4840B730" w14:textId="77777777" w:rsidR="007542A2" w:rsidRDefault="004E0924">
      <w:r>
        <w:t>Limitations:</w:t>
      </w:r>
    </w:p>
    <w:p w14:paraId="75C0891F" w14:textId="77777777" w:rsidR="007542A2" w:rsidRDefault="004E0924">
      <w:pPr>
        <w:numPr>
          <w:ilvl w:val="0"/>
          <w:numId w:val="28"/>
        </w:numPr>
        <w:ind w:hanging="360"/>
        <w:contextualSpacing/>
      </w:pPr>
      <w:r>
        <w:t>The system will not be able to account for events ran by 2 teachers (if a room booking is to be shared by 2 teachers or classes).</w:t>
      </w:r>
    </w:p>
    <w:p w14:paraId="76595E8C" w14:textId="77777777" w:rsidR="007542A2" w:rsidRDefault="004E0924">
      <w:pPr>
        <w:numPr>
          <w:ilvl w:val="0"/>
          <w:numId w:val="28"/>
        </w:numPr>
        <w:ind w:hanging="360"/>
        <w:contextualSpacing/>
      </w:pPr>
      <w:r>
        <w:t>The system will not be able to account for multiple-capacity rooms (where the capacity of a room may change [for example, in the main hall, where seats may or may not be laid out making 0 or 800 seats]).</w:t>
      </w:r>
    </w:p>
    <w:p w14:paraId="5D8D1D77" w14:textId="77777777" w:rsidR="007542A2" w:rsidRDefault="004E0924">
      <w:pPr>
        <w:pStyle w:val="Heading2"/>
        <w:contextualSpacing w:val="0"/>
      </w:pPr>
      <w:bookmarkStart w:id="21" w:name="h.yivdbrrmlssc" w:colFirst="0" w:colLast="0"/>
      <w:bookmarkStart w:id="22" w:name="_Toc448907965"/>
      <w:bookmarkEnd w:id="21"/>
      <w:r>
        <w:t>Data Sources and Destinations</w:t>
      </w:r>
      <w:bookmarkEnd w:id="22"/>
    </w:p>
    <w:p w14:paraId="09B03AC5" w14:textId="77777777" w:rsidR="007542A2" w:rsidRDefault="004E0924">
      <w:r>
        <w:t>Here’s a table demonstrating the data sources and destinations in the system:</w:t>
      </w:r>
    </w:p>
    <w:tbl>
      <w:tblPr>
        <w:tblStyle w:val="a7"/>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5355"/>
        <w:gridCol w:w="1605"/>
        <w:gridCol w:w="2550"/>
        <w:gridCol w:w="2798"/>
      </w:tblGrid>
      <w:tr w:rsidR="007542A2" w14:paraId="13DC2791" w14:textId="77777777">
        <w:tc>
          <w:tcPr>
            <w:tcW w:w="1650" w:type="dxa"/>
            <w:tcMar>
              <w:top w:w="100" w:type="dxa"/>
              <w:left w:w="100" w:type="dxa"/>
              <w:bottom w:w="100" w:type="dxa"/>
              <w:right w:w="100" w:type="dxa"/>
            </w:tcMar>
          </w:tcPr>
          <w:p w14:paraId="48CB578E" w14:textId="77777777" w:rsidR="007542A2" w:rsidRDefault="004E0924">
            <w:pPr>
              <w:widowControl w:val="0"/>
              <w:spacing w:line="240" w:lineRule="auto"/>
            </w:pPr>
            <w:r>
              <w:rPr>
                <w:b/>
              </w:rPr>
              <w:t>Data Source</w:t>
            </w:r>
          </w:p>
        </w:tc>
        <w:tc>
          <w:tcPr>
            <w:tcW w:w="5355" w:type="dxa"/>
            <w:tcMar>
              <w:top w:w="100" w:type="dxa"/>
              <w:left w:w="100" w:type="dxa"/>
              <w:bottom w:w="100" w:type="dxa"/>
              <w:right w:w="100" w:type="dxa"/>
            </w:tcMar>
          </w:tcPr>
          <w:p w14:paraId="3BEAC112" w14:textId="77777777" w:rsidR="007542A2" w:rsidRDefault="004E0924">
            <w:pPr>
              <w:widowControl w:val="0"/>
              <w:spacing w:line="240" w:lineRule="auto"/>
            </w:pPr>
            <w:r>
              <w:rPr>
                <w:b/>
              </w:rPr>
              <w:t>Process</w:t>
            </w:r>
          </w:p>
        </w:tc>
        <w:tc>
          <w:tcPr>
            <w:tcW w:w="1605" w:type="dxa"/>
            <w:tcMar>
              <w:top w:w="100" w:type="dxa"/>
              <w:left w:w="100" w:type="dxa"/>
              <w:bottom w:w="100" w:type="dxa"/>
              <w:right w:w="100" w:type="dxa"/>
            </w:tcMar>
          </w:tcPr>
          <w:p w14:paraId="37FDAB41" w14:textId="77777777" w:rsidR="007542A2" w:rsidRDefault="004E0924">
            <w:pPr>
              <w:widowControl w:val="0"/>
              <w:spacing w:line="240" w:lineRule="auto"/>
            </w:pPr>
            <w:r>
              <w:rPr>
                <w:b/>
              </w:rPr>
              <w:t>User</w:t>
            </w:r>
          </w:p>
        </w:tc>
        <w:tc>
          <w:tcPr>
            <w:tcW w:w="2550" w:type="dxa"/>
            <w:tcMar>
              <w:top w:w="100" w:type="dxa"/>
              <w:left w:w="100" w:type="dxa"/>
              <w:bottom w:w="100" w:type="dxa"/>
              <w:right w:w="100" w:type="dxa"/>
            </w:tcMar>
          </w:tcPr>
          <w:p w14:paraId="199F9CAE" w14:textId="77777777" w:rsidR="007542A2" w:rsidRDefault="004E0924">
            <w:pPr>
              <w:widowControl w:val="0"/>
              <w:spacing w:line="240" w:lineRule="auto"/>
            </w:pPr>
            <w:r>
              <w:rPr>
                <w:b/>
              </w:rPr>
              <w:t>Output</w:t>
            </w:r>
          </w:p>
        </w:tc>
        <w:tc>
          <w:tcPr>
            <w:tcW w:w="2798" w:type="dxa"/>
            <w:tcMar>
              <w:top w:w="100" w:type="dxa"/>
              <w:left w:w="100" w:type="dxa"/>
              <w:bottom w:w="100" w:type="dxa"/>
              <w:right w:w="100" w:type="dxa"/>
            </w:tcMar>
          </w:tcPr>
          <w:p w14:paraId="1B4A7E4E" w14:textId="77777777" w:rsidR="007542A2" w:rsidRDefault="004E0924">
            <w:pPr>
              <w:widowControl w:val="0"/>
              <w:spacing w:line="240" w:lineRule="auto"/>
            </w:pPr>
            <w:r>
              <w:rPr>
                <w:b/>
              </w:rPr>
              <w:t>Destination</w:t>
            </w:r>
          </w:p>
        </w:tc>
      </w:tr>
      <w:tr w:rsidR="007542A2" w14:paraId="0E39E921" w14:textId="77777777">
        <w:tc>
          <w:tcPr>
            <w:tcW w:w="1650" w:type="dxa"/>
            <w:tcMar>
              <w:top w:w="100" w:type="dxa"/>
              <w:left w:w="100" w:type="dxa"/>
              <w:bottom w:w="100" w:type="dxa"/>
              <w:right w:w="100" w:type="dxa"/>
            </w:tcMar>
          </w:tcPr>
          <w:p w14:paraId="7FE6A61C" w14:textId="77777777" w:rsidR="007542A2" w:rsidRDefault="004E0924">
            <w:pPr>
              <w:widowControl w:val="0"/>
              <w:spacing w:line="240" w:lineRule="auto"/>
            </w:pPr>
            <w:r>
              <w:t>SIMS</w:t>
            </w:r>
          </w:p>
        </w:tc>
        <w:tc>
          <w:tcPr>
            <w:tcW w:w="5355" w:type="dxa"/>
            <w:tcMar>
              <w:top w:w="100" w:type="dxa"/>
              <w:left w:w="100" w:type="dxa"/>
              <w:bottom w:w="100" w:type="dxa"/>
              <w:right w:w="100" w:type="dxa"/>
            </w:tcMar>
          </w:tcPr>
          <w:p w14:paraId="4E7F8877" w14:textId="77777777" w:rsidR="007542A2" w:rsidRDefault="004E0924">
            <w:pPr>
              <w:widowControl w:val="0"/>
              <w:spacing w:line="240" w:lineRule="auto"/>
            </w:pPr>
            <w:r>
              <w:t>Export teacher timetable with room bookings (column 1 is teacher-code and the other columns are different periods throughout the week) as a CSV.</w:t>
            </w:r>
          </w:p>
        </w:tc>
        <w:tc>
          <w:tcPr>
            <w:tcW w:w="1605" w:type="dxa"/>
            <w:tcMar>
              <w:top w:w="100" w:type="dxa"/>
              <w:left w:w="100" w:type="dxa"/>
              <w:bottom w:w="100" w:type="dxa"/>
              <w:right w:w="100" w:type="dxa"/>
            </w:tcMar>
          </w:tcPr>
          <w:p w14:paraId="0DA326A8" w14:textId="77777777" w:rsidR="007542A2" w:rsidRDefault="004E0924">
            <w:pPr>
              <w:widowControl w:val="0"/>
              <w:spacing w:line="240" w:lineRule="auto"/>
            </w:pPr>
            <w:r>
              <w:t>Administrator</w:t>
            </w:r>
          </w:p>
        </w:tc>
        <w:tc>
          <w:tcPr>
            <w:tcW w:w="2550" w:type="dxa"/>
            <w:tcMar>
              <w:top w:w="100" w:type="dxa"/>
              <w:left w:w="100" w:type="dxa"/>
              <w:bottom w:w="100" w:type="dxa"/>
              <w:right w:w="100" w:type="dxa"/>
            </w:tcMar>
          </w:tcPr>
          <w:p w14:paraId="470EC450" w14:textId="77777777" w:rsidR="007542A2" w:rsidRDefault="004E0924">
            <w:pPr>
              <w:widowControl w:val="0"/>
              <w:spacing w:line="240" w:lineRule="auto"/>
            </w:pPr>
            <w:r>
              <w:t>Ultimately, read from database to see the room bookings.</w:t>
            </w:r>
          </w:p>
        </w:tc>
        <w:tc>
          <w:tcPr>
            <w:tcW w:w="2798" w:type="dxa"/>
            <w:tcMar>
              <w:top w:w="100" w:type="dxa"/>
              <w:left w:w="100" w:type="dxa"/>
              <w:bottom w:w="100" w:type="dxa"/>
              <w:right w:w="100" w:type="dxa"/>
            </w:tcMar>
          </w:tcPr>
          <w:p w14:paraId="1C8DFD44" w14:textId="77777777" w:rsidR="007542A2" w:rsidRDefault="004E0924">
            <w:pPr>
              <w:widowControl w:val="0"/>
              <w:spacing w:line="240" w:lineRule="auto"/>
            </w:pPr>
            <w:r>
              <w:t>Room booking database as a permanent booking.</w:t>
            </w:r>
          </w:p>
        </w:tc>
      </w:tr>
      <w:tr w:rsidR="007542A2" w14:paraId="1C4F6B5A" w14:textId="77777777">
        <w:tc>
          <w:tcPr>
            <w:tcW w:w="1650" w:type="dxa"/>
            <w:tcMar>
              <w:top w:w="100" w:type="dxa"/>
              <w:left w:w="100" w:type="dxa"/>
              <w:bottom w:w="100" w:type="dxa"/>
              <w:right w:w="100" w:type="dxa"/>
            </w:tcMar>
          </w:tcPr>
          <w:p w14:paraId="5EB15F25" w14:textId="77777777" w:rsidR="007542A2" w:rsidRDefault="004E0924">
            <w:pPr>
              <w:widowControl w:val="0"/>
              <w:spacing w:line="240" w:lineRule="auto"/>
            </w:pPr>
            <w:r>
              <w:t>Nova-T</w:t>
            </w:r>
          </w:p>
        </w:tc>
        <w:tc>
          <w:tcPr>
            <w:tcW w:w="5355" w:type="dxa"/>
            <w:tcMar>
              <w:top w:w="100" w:type="dxa"/>
              <w:left w:w="100" w:type="dxa"/>
              <w:bottom w:w="100" w:type="dxa"/>
              <w:right w:w="100" w:type="dxa"/>
            </w:tcMar>
          </w:tcPr>
          <w:p w14:paraId="559BE535" w14:textId="77777777" w:rsidR="007542A2" w:rsidRDefault="004E0924">
            <w:pPr>
              <w:widowControl w:val="0"/>
              <w:spacing w:line="240" w:lineRule="auto"/>
            </w:pPr>
            <w:r>
              <w:t>Export teacher timetable with room bookings (column 1 is teacher-code and the other columns are different periods throughout the week) as a CSV.</w:t>
            </w:r>
          </w:p>
        </w:tc>
        <w:tc>
          <w:tcPr>
            <w:tcW w:w="1605" w:type="dxa"/>
            <w:tcMar>
              <w:top w:w="100" w:type="dxa"/>
              <w:left w:w="100" w:type="dxa"/>
              <w:bottom w:w="100" w:type="dxa"/>
              <w:right w:w="100" w:type="dxa"/>
            </w:tcMar>
          </w:tcPr>
          <w:p w14:paraId="58B50921" w14:textId="77777777" w:rsidR="007542A2" w:rsidRDefault="004E0924">
            <w:pPr>
              <w:widowControl w:val="0"/>
              <w:spacing w:line="240" w:lineRule="auto"/>
            </w:pPr>
            <w:r>
              <w:t>Administrator</w:t>
            </w:r>
          </w:p>
        </w:tc>
        <w:tc>
          <w:tcPr>
            <w:tcW w:w="2550" w:type="dxa"/>
            <w:tcMar>
              <w:top w:w="100" w:type="dxa"/>
              <w:left w:w="100" w:type="dxa"/>
              <w:bottom w:w="100" w:type="dxa"/>
              <w:right w:w="100" w:type="dxa"/>
            </w:tcMar>
          </w:tcPr>
          <w:p w14:paraId="342C1FE4" w14:textId="77777777" w:rsidR="007542A2" w:rsidRDefault="004E0924">
            <w:pPr>
              <w:widowControl w:val="0"/>
              <w:spacing w:line="240" w:lineRule="auto"/>
            </w:pPr>
            <w:r>
              <w:t>Ultimately, read from database to see the room bookings.</w:t>
            </w:r>
          </w:p>
        </w:tc>
        <w:tc>
          <w:tcPr>
            <w:tcW w:w="2798" w:type="dxa"/>
            <w:tcMar>
              <w:top w:w="100" w:type="dxa"/>
              <w:left w:w="100" w:type="dxa"/>
              <w:bottom w:w="100" w:type="dxa"/>
              <w:right w:w="100" w:type="dxa"/>
            </w:tcMar>
          </w:tcPr>
          <w:p w14:paraId="1BD02CB2" w14:textId="77777777" w:rsidR="007542A2" w:rsidRDefault="004E0924">
            <w:pPr>
              <w:widowControl w:val="0"/>
              <w:spacing w:line="240" w:lineRule="auto"/>
            </w:pPr>
            <w:r>
              <w:t>Room booking database as a permanent booking.</w:t>
            </w:r>
          </w:p>
        </w:tc>
      </w:tr>
      <w:tr w:rsidR="007542A2" w14:paraId="1298A71E" w14:textId="77777777">
        <w:tc>
          <w:tcPr>
            <w:tcW w:w="1650" w:type="dxa"/>
            <w:tcMar>
              <w:top w:w="100" w:type="dxa"/>
              <w:left w:w="100" w:type="dxa"/>
              <w:bottom w:w="100" w:type="dxa"/>
              <w:right w:w="100" w:type="dxa"/>
            </w:tcMar>
          </w:tcPr>
          <w:p w14:paraId="2DD62880" w14:textId="77777777" w:rsidR="007542A2" w:rsidRDefault="004E0924">
            <w:pPr>
              <w:widowControl w:val="0"/>
              <w:spacing w:line="240" w:lineRule="auto"/>
            </w:pPr>
            <w:r>
              <w:t>Outlook Calendar</w:t>
            </w:r>
          </w:p>
        </w:tc>
        <w:tc>
          <w:tcPr>
            <w:tcW w:w="5355" w:type="dxa"/>
            <w:tcMar>
              <w:top w:w="100" w:type="dxa"/>
              <w:left w:w="100" w:type="dxa"/>
              <w:bottom w:w="100" w:type="dxa"/>
              <w:right w:w="100" w:type="dxa"/>
            </w:tcMar>
          </w:tcPr>
          <w:p w14:paraId="0BDC70F3" w14:textId="77777777" w:rsidR="007542A2" w:rsidRDefault="004E0924">
            <w:pPr>
              <w:widowControl w:val="0"/>
              <w:spacing w:line="240" w:lineRule="auto"/>
            </w:pPr>
            <w:r>
              <w:t>Export teacher timetable with room bookings (column 1 is teacher-code and the other columns are different periods throughout the week) as a CSV.</w:t>
            </w:r>
          </w:p>
        </w:tc>
        <w:tc>
          <w:tcPr>
            <w:tcW w:w="1605" w:type="dxa"/>
            <w:tcMar>
              <w:top w:w="100" w:type="dxa"/>
              <w:left w:w="100" w:type="dxa"/>
              <w:bottom w:w="100" w:type="dxa"/>
              <w:right w:w="100" w:type="dxa"/>
            </w:tcMar>
          </w:tcPr>
          <w:p w14:paraId="22E5C178" w14:textId="77777777" w:rsidR="007542A2" w:rsidRDefault="004E0924">
            <w:pPr>
              <w:widowControl w:val="0"/>
              <w:spacing w:line="240" w:lineRule="auto"/>
            </w:pPr>
            <w:r>
              <w:t>Administrator</w:t>
            </w:r>
          </w:p>
        </w:tc>
        <w:tc>
          <w:tcPr>
            <w:tcW w:w="2550" w:type="dxa"/>
            <w:tcMar>
              <w:top w:w="100" w:type="dxa"/>
              <w:left w:w="100" w:type="dxa"/>
              <w:bottom w:w="100" w:type="dxa"/>
              <w:right w:w="100" w:type="dxa"/>
            </w:tcMar>
          </w:tcPr>
          <w:p w14:paraId="633BCBFE" w14:textId="77777777" w:rsidR="007542A2" w:rsidRDefault="004E0924">
            <w:pPr>
              <w:widowControl w:val="0"/>
              <w:spacing w:line="240" w:lineRule="auto"/>
            </w:pPr>
            <w:r>
              <w:t>Ultimately, read from database to see the room bookings.</w:t>
            </w:r>
          </w:p>
        </w:tc>
        <w:tc>
          <w:tcPr>
            <w:tcW w:w="2798" w:type="dxa"/>
            <w:tcMar>
              <w:top w:w="100" w:type="dxa"/>
              <w:left w:w="100" w:type="dxa"/>
              <w:bottom w:w="100" w:type="dxa"/>
              <w:right w:w="100" w:type="dxa"/>
            </w:tcMar>
          </w:tcPr>
          <w:p w14:paraId="080DC058" w14:textId="77777777" w:rsidR="007542A2" w:rsidRDefault="004E0924">
            <w:pPr>
              <w:widowControl w:val="0"/>
              <w:spacing w:line="240" w:lineRule="auto"/>
            </w:pPr>
            <w:r>
              <w:t>Room booking database as a permanent booking.</w:t>
            </w:r>
          </w:p>
        </w:tc>
      </w:tr>
      <w:tr w:rsidR="007542A2" w14:paraId="52BA65F2" w14:textId="77777777">
        <w:tc>
          <w:tcPr>
            <w:tcW w:w="1650" w:type="dxa"/>
            <w:tcMar>
              <w:top w:w="100" w:type="dxa"/>
              <w:left w:w="100" w:type="dxa"/>
              <w:bottom w:w="100" w:type="dxa"/>
              <w:right w:w="100" w:type="dxa"/>
            </w:tcMar>
          </w:tcPr>
          <w:p w14:paraId="054FF7C1" w14:textId="77777777" w:rsidR="007542A2" w:rsidRDefault="004E0924">
            <w:pPr>
              <w:widowControl w:val="0"/>
              <w:spacing w:line="240" w:lineRule="auto"/>
            </w:pPr>
            <w:r>
              <w:t>Teacher</w:t>
            </w:r>
          </w:p>
        </w:tc>
        <w:tc>
          <w:tcPr>
            <w:tcW w:w="5355" w:type="dxa"/>
            <w:tcMar>
              <w:top w:w="100" w:type="dxa"/>
              <w:left w:w="100" w:type="dxa"/>
              <w:bottom w:w="100" w:type="dxa"/>
              <w:right w:w="100" w:type="dxa"/>
            </w:tcMar>
          </w:tcPr>
          <w:p w14:paraId="67E05006" w14:textId="77777777" w:rsidR="007542A2" w:rsidRDefault="004E0924">
            <w:pPr>
              <w:widowControl w:val="0"/>
              <w:spacing w:line="240" w:lineRule="auto"/>
            </w:pPr>
            <w:r>
              <w:t>Request a room for a specific time on the graphical interface of the system.</w:t>
            </w:r>
          </w:p>
        </w:tc>
        <w:tc>
          <w:tcPr>
            <w:tcW w:w="1605" w:type="dxa"/>
            <w:tcMar>
              <w:top w:w="100" w:type="dxa"/>
              <w:left w:w="100" w:type="dxa"/>
              <w:bottom w:w="100" w:type="dxa"/>
              <w:right w:w="100" w:type="dxa"/>
            </w:tcMar>
          </w:tcPr>
          <w:p w14:paraId="236AD6C4" w14:textId="77777777" w:rsidR="007542A2" w:rsidRDefault="004E0924">
            <w:pPr>
              <w:widowControl w:val="0"/>
              <w:spacing w:line="240" w:lineRule="auto"/>
            </w:pPr>
            <w:r>
              <w:t>Teacher</w:t>
            </w:r>
          </w:p>
        </w:tc>
        <w:tc>
          <w:tcPr>
            <w:tcW w:w="2550" w:type="dxa"/>
            <w:tcMar>
              <w:top w:w="100" w:type="dxa"/>
              <w:left w:w="100" w:type="dxa"/>
              <w:bottom w:w="100" w:type="dxa"/>
              <w:right w:w="100" w:type="dxa"/>
            </w:tcMar>
          </w:tcPr>
          <w:p w14:paraId="54BDD5D9" w14:textId="77777777" w:rsidR="007542A2" w:rsidRDefault="004E0924">
            <w:pPr>
              <w:widowControl w:val="0"/>
              <w:spacing w:line="240" w:lineRule="auto"/>
            </w:pPr>
            <w:r>
              <w:t>“Request has been successfully sent to the administrator”.</w:t>
            </w:r>
          </w:p>
        </w:tc>
        <w:tc>
          <w:tcPr>
            <w:tcW w:w="2798" w:type="dxa"/>
            <w:tcMar>
              <w:top w:w="100" w:type="dxa"/>
              <w:left w:w="100" w:type="dxa"/>
              <w:bottom w:w="100" w:type="dxa"/>
              <w:right w:w="100" w:type="dxa"/>
            </w:tcMar>
          </w:tcPr>
          <w:p w14:paraId="11C1CBF6" w14:textId="77777777" w:rsidR="007542A2" w:rsidRDefault="004E0924">
            <w:pPr>
              <w:widowControl w:val="0"/>
              <w:spacing w:line="240" w:lineRule="auto"/>
            </w:pPr>
            <w:r>
              <w:t>The administrator(s).</w:t>
            </w:r>
          </w:p>
        </w:tc>
      </w:tr>
      <w:tr w:rsidR="007542A2" w14:paraId="1105C1FB" w14:textId="77777777">
        <w:tc>
          <w:tcPr>
            <w:tcW w:w="1650" w:type="dxa"/>
            <w:tcMar>
              <w:top w:w="100" w:type="dxa"/>
              <w:left w:w="100" w:type="dxa"/>
              <w:bottom w:w="100" w:type="dxa"/>
              <w:right w:w="100" w:type="dxa"/>
            </w:tcMar>
          </w:tcPr>
          <w:p w14:paraId="53E5DCFD" w14:textId="77777777" w:rsidR="007542A2" w:rsidRDefault="004E0924">
            <w:pPr>
              <w:widowControl w:val="0"/>
              <w:spacing w:line="240" w:lineRule="auto"/>
            </w:pPr>
            <w:r>
              <w:t>Student</w:t>
            </w:r>
          </w:p>
        </w:tc>
        <w:tc>
          <w:tcPr>
            <w:tcW w:w="5355" w:type="dxa"/>
            <w:tcMar>
              <w:top w:w="100" w:type="dxa"/>
              <w:left w:w="100" w:type="dxa"/>
              <w:bottom w:w="100" w:type="dxa"/>
              <w:right w:w="100" w:type="dxa"/>
            </w:tcMar>
          </w:tcPr>
          <w:p w14:paraId="345BBB37" w14:textId="77777777" w:rsidR="007542A2" w:rsidRDefault="004E0924">
            <w:pPr>
              <w:widowControl w:val="0"/>
              <w:spacing w:line="240" w:lineRule="auto"/>
            </w:pPr>
            <w:r>
              <w:t>View the system from the graphical interface.</w:t>
            </w:r>
          </w:p>
        </w:tc>
        <w:tc>
          <w:tcPr>
            <w:tcW w:w="1605" w:type="dxa"/>
            <w:tcMar>
              <w:top w:w="100" w:type="dxa"/>
              <w:left w:w="100" w:type="dxa"/>
              <w:bottom w:w="100" w:type="dxa"/>
              <w:right w:w="100" w:type="dxa"/>
            </w:tcMar>
          </w:tcPr>
          <w:p w14:paraId="3E29F6A3" w14:textId="77777777" w:rsidR="007542A2" w:rsidRDefault="004E0924">
            <w:pPr>
              <w:widowControl w:val="0"/>
              <w:spacing w:line="240" w:lineRule="auto"/>
            </w:pPr>
            <w:r>
              <w:t>Student</w:t>
            </w:r>
          </w:p>
        </w:tc>
        <w:tc>
          <w:tcPr>
            <w:tcW w:w="2550" w:type="dxa"/>
            <w:tcMar>
              <w:top w:w="100" w:type="dxa"/>
              <w:left w:w="100" w:type="dxa"/>
              <w:bottom w:w="100" w:type="dxa"/>
              <w:right w:w="100" w:type="dxa"/>
            </w:tcMar>
          </w:tcPr>
          <w:p w14:paraId="6AE793E5" w14:textId="77777777" w:rsidR="007542A2" w:rsidRDefault="004E0924">
            <w:pPr>
              <w:widowControl w:val="0"/>
              <w:spacing w:line="240" w:lineRule="auto"/>
            </w:pPr>
            <w:r>
              <w:t xml:space="preserve">Output an overview of </w:t>
            </w:r>
            <w:r>
              <w:lastRenderedPageBreak/>
              <w:t>rooms which the student is booked to be on and an overview of which rooms are free.</w:t>
            </w:r>
          </w:p>
        </w:tc>
        <w:tc>
          <w:tcPr>
            <w:tcW w:w="2798" w:type="dxa"/>
            <w:tcMar>
              <w:top w:w="100" w:type="dxa"/>
              <w:left w:w="100" w:type="dxa"/>
              <w:bottom w:w="100" w:type="dxa"/>
              <w:right w:w="100" w:type="dxa"/>
            </w:tcMar>
          </w:tcPr>
          <w:p w14:paraId="5121995F" w14:textId="77777777" w:rsidR="007542A2" w:rsidRDefault="004E0924">
            <w:pPr>
              <w:widowControl w:val="0"/>
              <w:spacing w:line="240" w:lineRule="auto"/>
            </w:pPr>
            <w:r>
              <w:lastRenderedPageBreak/>
              <w:t>The student.</w:t>
            </w:r>
          </w:p>
        </w:tc>
      </w:tr>
    </w:tbl>
    <w:p w14:paraId="24EF8650" w14:textId="77777777" w:rsidR="007542A2" w:rsidRDefault="007542A2"/>
    <w:p w14:paraId="14007385" w14:textId="77777777" w:rsidR="007542A2" w:rsidRDefault="004E0924">
      <w:r>
        <w:t>This process can happen at any time and, if the system is implemented fully, every member of the school could be using the system several times per day.</w:t>
      </w:r>
    </w:p>
    <w:p w14:paraId="705C8197" w14:textId="77777777" w:rsidR="007542A2" w:rsidRDefault="004E0924">
      <w:pPr>
        <w:pStyle w:val="Heading2"/>
        <w:contextualSpacing w:val="0"/>
      </w:pPr>
      <w:bookmarkStart w:id="23" w:name="h.tc2o43k9vpct" w:colFirst="0" w:colLast="0"/>
      <w:bookmarkStart w:id="24" w:name="_Toc448907966"/>
      <w:bookmarkEnd w:id="23"/>
      <w:r>
        <w:t>Data Volumes</w:t>
      </w:r>
      <w:bookmarkEnd w:id="24"/>
    </w:p>
    <w:p w14:paraId="27E47A9D" w14:textId="77777777" w:rsidR="007542A2" w:rsidRDefault="004E0924">
      <w:r>
        <w:t>When storing data in plain text into a database, relatively little amounts of data are produced. It is expected that the database size will not exceed 1MB for the length of a year (because the database on SIMS was only 1MB for an entire school year [2014–2015]). This approximation may change, but, unless photographs are implemented at a later date, very little storage will be required.</w:t>
      </w:r>
    </w:p>
    <w:p w14:paraId="03409D26" w14:textId="77777777" w:rsidR="007542A2" w:rsidRDefault="004E0924">
      <w:pPr>
        <w:pStyle w:val="Heading2"/>
        <w:contextualSpacing w:val="0"/>
      </w:pPr>
      <w:bookmarkStart w:id="25" w:name="h.2qq4m0b14ryu" w:colFirst="0" w:colLast="0"/>
      <w:bookmarkStart w:id="26" w:name="_Toc448907967"/>
      <w:bookmarkEnd w:id="25"/>
      <w:r>
        <w:t>Analysis Data Dictionary</w:t>
      </w:r>
      <w:bookmarkEnd w:id="26"/>
    </w:p>
    <w:tbl>
      <w:tblPr>
        <w:tblStyle w:val="a8"/>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124"/>
        <w:gridCol w:w="1124"/>
        <w:gridCol w:w="960"/>
        <w:gridCol w:w="1305"/>
        <w:gridCol w:w="1080"/>
        <w:gridCol w:w="1123"/>
        <w:gridCol w:w="1123"/>
        <w:gridCol w:w="705"/>
        <w:gridCol w:w="1290"/>
        <w:gridCol w:w="690"/>
        <w:gridCol w:w="690"/>
        <w:gridCol w:w="1620"/>
      </w:tblGrid>
      <w:tr w:rsidR="007542A2" w14:paraId="02C1F595" w14:textId="77777777">
        <w:tc>
          <w:tcPr>
            <w:tcW w:w="1123" w:type="dxa"/>
            <w:tcMar>
              <w:top w:w="100" w:type="dxa"/>
              <w:left w:w="100" w:type="dxa"/>
              <w:bottom w:w="100" w:type="dxa"/>
              <w:right w:w="100" w:type="dxa"/>
            </w:tcMar>
          </w:tcPr>
          <w:p w14:paraId="60D9728D" w14:textId="77777777" w:rsidR="007542A2" w:rsidRDefault="004E0924">
            <w:pPr>
              <w:widowControl w:val="0"/>
              <w:spacing w:line="240" w:lineRule="auto"/>
            </w:pPr>
            <w:r>
              <w:rPr>
                <w:b/>
              </w:rPr>
              <w:t>ownerName</w:t>
            </w:r>
          </w:p>
        </w:tc>
        <w:tc>
          <w:tcPr>
            <w:tcW w:w="1123" w:type="dxa"/>
            <w:tcMar>
              <w:top w:w="100" w:type="dxa"/>
              <w:left w:w="100" w:type="dxa"/>
              <w:bottom w:w="100" w:type="dxa"/>
              <w:right w:w="100" w:type="dxa"/>
            </w:tcMar>
          </w:tcPr>
          <w:p w14:paraId="110C6A76" w14:textId="77777777" w:rsidR="007542A2" w:rsidRDefault="004E0924">
            <w:pPr>
              <w:widowControl w:val="0"/>
              <w:spacing w:line="240" w:lineRule="auto"/>
            </w:pPr>
            <w:r>
              <w:rPr>
                <w:b/>
              </w:rPr>
              <w:t>ownerEmailAddress</w:t>
            </w:r>
          </w:p>
        </w:tc>
        <w:tc>
          <w:tcPr>
            <w:tcW w:w="1123" w:type="dxa"/>
            <w:tcMar>
              <w:top w:w="100" w:type="dxa"/>
              <w:left w:w="100" w:type="dxa"/>
              <w:bottom w:w="100" w:type="dxa"/>
              <w:right w:w="100" w:type="dxa"/>
            </w:tcMar>
          </w:tcPr>
          <w:p w14:paraId="245CF62E" w14:textId="77777777" w:rsidR="007542A2" w:rsidRDefault="004E0924">
            <w:pPr>
              <w:widowControl w:val="0"/>
              <w:spacing w:line="240" w:lineRule="auto"/>
            </w:pPr>
            <w:r>
              <w:rPr>
                <w:b/>
              </w:rPr>
              <w:t>ownerPassword</w:t>
            </w:r>
          </w:p>
        </w:tc>
        <w:tc>
          <w:tcPr>
            <w:tcW w:w="960" w:type="dxa"/>
            <w:tcMar>
              <w:top w:w="100" w:type="dxa"/>
              <w:left w:w="100" w:type="dxa"/>
              <w:bottom w:w="100" w:type="dxa"/>
              <w:right w:w="100" w:type="dxa"/>
            </w:tcMar>
          </w:tcPr>
          <w:p w14:paraId="1D5CF6DD" w14:textId="77777777" w:rsidR="007542A2" w:rsidRDefault="004E0924">
            <w:pPr>
              <w:widowControl w:val="0"/>
              <w:spacing w:line="240" w:lineRule="auto"/>
            </w:pPr>
            <w:r>
              <w:rPr>
                <w:b/>
              </w:rPr>
              <w:t>ownerUserID</w:t>
            </w:r>
          </w:p>
        </w:tc>
        <w:tc>
          <w:tcPr>
            <w:tcW w:w="1305" w:type="dxa"/>
            <w:tcMar>
              <w:top w:w="100" w:type="dxa"/>
              <w:left w:w="100" w:type="dxa"/>
              <w:bottom w:w="100" w:type="dxa"/>
              <w:right w:w="100" w:type="dxa"/>
            </w:tcMar>
          </w:tcPr>
          <w:p w14:paraId="12773FF3" w14:textId="77777777" w:rsidR="007542A2" w:rsidRDefault="004E0924">
            <w:pPr>
              <w:widowControl w:val="0"/>
              <w:spacing w:line="240" w:lineRule="auto"/>
            </w:pPr>
            <w:r>
              <w:rPr>
                <w:b/>
              </w:rPr>
              <w:t>ownerDateOfBirth</w:t>
            </w:r>
          </w:p>
        </w:tc>
        <w:tc>
          <w:tcPr>
            <w:tcW w:w="1080" w:type="dxa"/>
            <w:tcMar>
              <w:top w:w="100" w:type="dxa"/>
              <w:left w:w="100" w:type="dxa"/>
              <w:bottom w:w="100" w:type="dxa"/>
              <w:right w:w="100" w:type="dxa"/>
            </w:tcMar>
          </w:tcPr>
          <w:p w14:paraId="03DD0195" w14:textId="77777777" w:rsidR="007542A2" w:rsidRDefault="004E0924">
            <w:pPr>
              <w:widowControl w:val="0"/>
              <w:spacing w:line="240" w:lineRule="auto"/>
            </w:pPr>
            <w:r>
              <w:rPr>
                <w:b/>
              </w:rPr>
              <w:t>eventStartTime</w:t>
            </w:r>
          </w:p>
        </w:tc>
        <w:tc>
          <w:tcPr>
            <w:tcW w:w="1123" w:type="dxa"/>
            <w:tcMar>
              <w:top w:w="100" w:type="dxa"/>
              <w:left w:w="100" w:type="dxa"/>
              <w:bottom w:w="100" w:type="dxa"/>
              <w:right w:w="100" w:type="dxa"/>
            </w:tcMar>
          </w:tcPr>
          <w:p w14:paraId="50925C5D" w14:textId="77777777" w:rsidR="007542A2" w:rsidRDefault="004E0924">
            <w:pPr>
              <w:widowControl w:val="0"/>
              <w:spacing w:line="240" w:lineRule="auto"/>
            </w:pPr>
            <w:r>
              <w:rPr>
                <w:b/>
              </w:rPr>
              <w:t>eventName</w:t>
            </w:r>
          </w:p>
        </w:tc>
        <w:tc>
          <w:tcPr>
            <w:tcW w:w="1123" w:type="dxa"/>
            <w:tcMar>
              <w:top w:w="100" w:type="dxa"/>
              <w:left w:w="100" w:type="dxa"/>
              <w:bottom w:w="100" w:type="dxa"/>
              <w:right w:w="100" w:type="dxa"/>
            </w:tcMar>
          </w:tcPr>
          <w:p w14:paraId="19EE2E35" w14:textId="77777777" w:rsidR="007542A2" w:rsidRDefault="004E0924">
            <w:pPr>
              <w:widowControl w:val="0"/>
              <w:spacing w:line="240" w:lineRule="auto"/>
            </w:pPr>
            <w:r>
              <w:rPr>
                <w:b/>
              </w:rPr>
              <w:t>eventDescription</w:t>
            </w:r>
          </w:p>
        </w:tc>
        <w:tc>
          <w:tcPr>
            <w:tcW w:w="705" w:type="dxa"/>
            <w:tcMar>
              <w:top w:w="100" w:type="dxa"/>
              <w:left w:w="100" w:type="dxa"/>
              <w:bottom w:w="100" w:type="dxa"/>
              <w:right w:w="100" w:type="dxa"/>
            </w:tcMar>
          </w:tcPr>
          <w:p w14:paraId="616F7999" w14:textId="77777777" w:rsidR="007542A2" w:rsidRDefault="004E0924">
            <w:pPr>
              <w:widowControl w:val="0"/>
              <w:spacing w:line="240" w:lineRule="auto"/>
            </w:pPr>
            <w:r>
              <w:rPr>
                <w:b/>
              </w:rPr>
              <w:t>eventApproved</w:t>
            </w:r>
          </w:p>
        </w:tc>
        <w:tc>
          <w:tcPr>
            <w:tcW w:w="1290" w:type="dxa"/>
            <w:tcMar>
              <w:top w:w="100" w:type="dxa"/>
              <w:left w:w="100" w:type="dxa"/>
              <w:bottom w:w="100" w:type="dxa"/>
              <w:right w:w="100" w:type="dxa"/>
            </w:tcMar>
          </w:tcPr>
          <w:p w14:paraId="0C98D454" w14:textId="77777777" w:rsidR="007542A2" w:rsidRDefault="004E0924">
            <w:pPr>
              <w:widowControl w:val="0"/>
              <w:spacing w:line="240" w:lineRule="auto"/>
            </w:pPr>
            <w:r>
              <w:rPr>
                <w:b/>
              </w:rPr>
              <w:t>eventModeratedBy</w:t>
            </w:r>
          </w:p>
        </w:tc>
        <w:tc>
          <w:tcPr>
            <w:tcW w:w="690" w:type="dxa"/>
            <w:tcMar>
              <w:top w:w="100" w:type="dxa"/>
              <w:left w:w="100" w:type="dxa"/>
              <w:bottom w:w="100" w:type="dxa"/>
              <w:right w:w="100" w:type="dxa"/>
            </w:tcMar>
          </w:tcPr>
          <w:p w14:paraId="5E1643A6" w14:textId="77777777" w:rsidR="007542A2" w:rsidRDefault="004E0924">
            <w:pPr>
              <w:widowControl w:val="0"/>
              <w:spacing w:line="240" w:lineRule="auto"/>
            </w:pPr>
            <w:r>
              <w:rPr>
                <w:b/>
              </w:rPr>
              <w:t>roomName</w:t>
            </w:r>
          </w:p>
        </w:tc>
        <w:tc>
          <w:tcPr>
            <w:tcW w:w="690" w:type="dxa"/>
            <w:tcMar>
              <w:top w:w="100" w:type="dxa"/>
              <w:left w:w="100" w:type="dxa"/>
              <w:bottom w:w="100" w:type="dxa"/>
              <w:right w:w="100" w:type="dxa"/>
            </w:tcMar>
          </w:tcPr>
          <w:p w14:paraId="172E2CCC" w14:textId="77777777" w:rsidR="007542A2" w:rsidRDefault="004E0924">
            <w:pPr>
              <w:widowControl w:val="0"/>
              <w:spacing w:line="240" w:lineRule="auto"/>
            </w:pPr>
            <w:r>
              <w:rPr>
                <w:b/>
              </w:rPr>
              <w:t>roomCapacity</w:t>
            </w:r>
          </w:p>
        </w:tc>
        <w:tc>
          <w:tcPr>
            <w:tcW w:w="1620" w:type="dxa"/>
            <w:tcMar>
              <w:top w:w="100" w:type="dxa"/>
              <w:left w:w="100" w:type="dxa"/>
              <w:bottom w:w="100" w:type="dxa"/>
              <w:right w:w="100" w:type="dxa"/>
            </w:tcMar>
          </w:tcPr>
          <w:p w14:paraId="61793A64" w14:textId="77777777" w:rsidR="007542A2" w:rsidRDefault="004E0924">
            <w:pPr>
              <w:widowControl w:val="0"/>
              <w:spacing w:line="240" w:lineRule="auto"/>
            </w:pPr>
            <w:r>
              <w:rPr>
                <w:b/>
              </w:rPr>
              <w:t>attendeeNames</w:t>
            </w:r>
          </w:p>
        </w:tc>
      </w:tr>
      <w:tr w:rsidR="007542A2" w14:paraId="7D9A48A8" w14:textId="77777777">
        <w:tc>
          <w:tcPr>
            <w:tcW w:w="1123" w:type="dxa"/>
            <w:tcMar>
              <w:top w:w="100" w:type="dxa"/>
              <w:left w:w="100" w:type="dxa"/>
              <w:bottom w:w="100" w:type="dxa"/>
              <w:right w:w="100" w:type="dxa"/>
            </w:tcMar>
          </w:tcPr>
          <w:p w14:paraId="65F71424" w14:textId="77777777" w:rsidR="007542A2" w:rsidRDefault="004E0924">
            <w:pPr>
              <w:widowControl w:val="0"/>
              <w:spacing w:line="240" w:lineRule="auto"/>
            </w:pPr>
            <w:r>
              <w:t>Jeanette Patterson</w:t>
            </w:r>
          </w:p>
        </w:tc>
        <w:tc>
          <w:tcPr>
            <w:tcW w:w="1123" w:type="dxa"/>
            <w:tcMar>
              <w:top w:w="100" w:type="dxa"/>
              <w:left w:w="100" w:type="dxa"/>
              <w:bottom w:w="100" w:type="dxa"/>
              <w:right w:w="100" w:type="dxa"/>
            </w:tcMar>
          </w:tcPr>
          <w:p w14:paraId="52CCA011" w14:textId="77777777" w:rsidR="007542A2" w:rsidRDefault="004E0924">
            <w:pPr>
              <w:widowControl w:val="0"/>
              <w:spacing w:line="240" w:lineRule="auto"/>
            </w:pPr>
            <w:r>
              <w:t>jeanette.patterson@kps.woodard.co.uk</w:t>
            </w:r>
          </w:p>
        </w:tc>
        <w:tc>
          <w:tcPr>
            <w:tcW w:w="1123" w:type="dxa"/>
            <w:tcMar>
              <w:top w:w="100" w:type="dxa"/>
              <w:left w:w="100" w:type="dxa"/>
              <w:bottom w:w="100" w:type="dxa"/>
              <w:right w:w="100" w:type="dxa"/>
            </w:tcMar>
          </w:tcPr>
          <w:p w14:paraId="0F2587BE"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2DD53627" w14:textId="77777777" w:rsidR="007542A2" w:rsidRDefault="004E0924">
            <w:pPr>
              <w:widowControl w:val="0"/>
              <w:spacing w:line="240" w:lineRule="auto"/>
            </w:pPr>
            <w:r>
              <w:t>JPA</w:t>
            </w:r>
          </w:p>
        </w:tc>
        <w:tc>
          <w:tcPr>
            <w:tcW w:w="1305" w:type="dxa"/>
            <w:tcMar>
              <w:top w:w="100" w:type="dxa"/>
              <w:left w:w="100" w:type="dxa"/>
              <w:bottom w:w="100" w:type="dxa"/>
              <w:right w:w="100" w:type="dxa"/>
            </w:tcMar>
          </w:tcPr>
          <w:p w14:paraId="678B3D7F" w14:textId="77777777" w:rsidR="007542A2" w:rsidRDefault="004E0924">
            <w:pPr>
              <w:widowControl w:val="0"/>
              <w:spacing w:line="240" w:lineRule="auto"/>
            </w:pPr>
            <w:r>
              <w:t>23/4/1970</w:t>
            </w:r>
          </w:p>
        </w:tc>
        <w:tc>
          <w:tcPr>
            <w:tcW w:w="1080" w:type="dxa"/>
            <w:tcMar>
              <w:top w:w="100" w:type="dxa"/>
              <w:left w:w="100" w:type="dxa"/>
              <w:bottom w:w="100" w:type="dxa"/>
              <w:right w:w="100" w:type="dxa"/>
            </w:tcMar>
          </w:tcPr>
          <w:p w14:paraId="63C32E57" w14:textId="77777777" w:rsidR="007542A2" w:rsidRDefault="004E0924">
            <w:pPr>
              <w:widowControl w:val="0"/>
              <w:spacing w:line="240" w:lineRule="auto"/>
            </w:pPr>
            <w:r>
              <w:t>08:55, Monday, 16th of Novemeber 2015</w:t>
            </w:r>
          </w:p>
        </w:tc>
        <w:tc>
          <w:tcPr>
            <w:tcW w:w="1123" w:type="dxa"/>
            <w:tcMar>
              <w:top w:w="100" w:type="dxa"/>
              <w:left w:w="100" w:type="dxa"/>
              <w:bottom w:w="100" w:type="dxa"/>
              <w:right w:w="100" w:type="dxa"/>
            </w:tcMar>
          </w:tcPr>
          <w:p w14:paraId="51D5AD73" w14:textId="77777777" w:rsidR="007542A2" w:rsidRDefault="004E0924">
            <w:pPr>
              <w:widowControl w:val="0"/>
              <w:spacing w:line="240" w:lineRule="auto"/>
            </w:pPr>
            <w:r>
              <w:t>A2 Computing</w:t>
            </w:r>
          </w:p>
        </w:tc>
        <w:tc>
          <w:tcPr>
            <w:tcW w:w="1123" w:type="dxa"/>
            <w:tcMar>
              <w:top w:w="100" w:type="dxa"/>
              <w:left w:w="100" w:type="dxa"/>
              <w:bottom w:w="100" w:type="dxa"/>
              <w:right w:w="100" w:type="dxa"/>
            </w:tcMar>
          </w:tcPr>
          <w:p w14:paraId="0D6BF98F"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0251A231"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10C7F0F8"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6174124A"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3CEE9A91"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28AC85EB" w14:textId="77777777" w:rsidR="007542A2" w:rsidRDefault="004E0924">
            <w:pPr>
              <w:widowControl w:val="0"/>
              <w:spacing w:line="240" w:lineRule="auto"/>
            </w:pPr>
            <w:r>
              <w:t>Adam Blakey, Puya Mirkarini, Lauren Scott, Brandon Moss, Jack Myers</w:t>
            </w:r>
          </w:p>
        </w:tc>
      </w:tr>
      <w:tr w:rsidR="007542A2" w14:paraId="5804DAC4" w14:textId="77777777">
        <w:tc>
          <w:tcPr>
            <w:tcW w:w="1123" w:type="dxa"/>
            <w:tcMar>
              <w:top w:w="100" w:type="dxa"/>
              <w:left w:w="100" w:type="dxa"/>
              <w:bottom w:w="100" w:type="dxa"/>
              <w:right w:w="100" w:type="dxa"/>
            </w:tcMar>
          </w:tcPr>
          <w:p w14:paraId="22E24F64" w14:textId="77777777" w:rsidR="007542A2" w:rsidRDefault="004E0924">
            <w:pPr>
              <w:widowControl w:val="0"/>
              <w:spacing w:line="240" w:lineRule="auto"/>
            </w:pPr>
            <w:r>
              <w:lastRenderedPageBreak/>
              <w:t>Judith Wills</w:t>
            </w:r>
          </w:p>
        </w:tc>
        <w:tc>
          <w:tcPr>
            <w:tcW w:w="1123" w:type="dxa"/>
            <w:tcMar>
              <w:top w:w="100" w:type="dxa"/>
              <w:left w:w="100" w:type="dxa"/>
              <w:bottom w:w="100" w:type="dxa"/>
              <w:right w:w="100" w:type="dxa"/>
            </w:tcMar>
          </w:tcPr>
          <w:p w14:paraId="5F0C7AA1" w14:textId="77777777" w:rsidR="007542A2" w:rsidRDefault="004E0924">
            <w:pPr>
              <w:widowControl w:val="0"/>
              <w:spacing w:line="240" w:lineRule="auto"/>
            </w:pPr>
            <w:r>
              <w:t>judith.wills@kps.woodard.co.uk</w:t>
            </w:r>
          </w:p>
        </w:tc>
        <w:tc>
          <w:tcPr>
            <w:tcW w:w="1123" w:type="dxa"/>
            <w:tcMar>
              <w:top w:w="100" w:type="dxa"/>
              <w:left w:w="100" w:type="dxa"/>
              <w:bottom w:w="100" w:type="dxa"/>
              <w:right w:w="100" w:type="dxa"/>
            </w:tcMar>
          </w:tcPr>
          <w:p w14:paraId="7CC96161" w14:textId="77777777" w:rsidR="007542A2" w:rsidRDefault="004E0924">
            <w:pPr>
              <w:widowControl w:val="0"/>
              <w:spacing w:line="240" w:lineRule="auto"/>
            </w:pPr>
            <w:r>
              <w:t>hello789</w:t>
            </w:r>
          </w:p>
        </w:tc>
        <w:tc>
          <w:tcPr>
            <w:tcW w:w="960" w:type="dxa"/>
            <w:tcMar>
              <w:top w:w="100" w:type="dxa"/>
              <w:left w:w="100" w:type="dxa"/>
              <w:bottom w:w="100" w:type="dxa"/>
              <w:right w:w="100" w:type="dxa"/>
            </w:tcMar>
          </w:tcPr>
          <w:p w14:paraId="54A9BFD9" w14:textId="77777777" w:rsidR="007542A2" w:rsidRDefault="004E0924">
            <w:pPr>
              <w:widowControl w:val="0"/>
              <w:spacing w:line="240" w:lineRule="auto"/>
            </w:pPr>
            <w:r>
              <w:t>JWI</w:t>
            </w:r>
          </w:p>
        </w:tc>
        <w:tc>
          <w:tcPr>
            <w:tcW w:w="1305" w:type="dxa"/>
            <w:tcMar>
              <w:top w:w="100" w:type="dxa"/>
              <w:left w:w="100" w:type="dxa"/>
              <w:bottom w:w="100" w:type="dxa"/>
              <w:right w:w="100" w:type="dxa"/>
            </w:tcMar>
          </w:tcPr>
          <w:p w14:paraId="0F31BA2E" w14:textId="77777777" w:rsidR="007542A2" w:rsidRDefault="004E0924">
            <w:pPr>
              <w:widowControl w:val="0"/>
              <w:spacing w:line="240" w:lineRule="auto"/>
            </w:pPr>
            <w:r>
              <w:t>14/2/1987</w:t>
            </w:r>
          </w:p>
        </w:tc>
        <w:tc>
          <w:tcPr>
            <w:tcW w:w="1080" w:type="dxa"/>
            <w:tcMar>
              <w:top w:w="100" w:type="dxa"/>
              <w:left w:w="100" w:type="dxa"/>
              <w:bottom w:w="100" w:type="dxa"/>
              <w:right w:w="100" w:type="dxa"/>
            </w:tcMar>
          </w:tcPr>
          <w:p w14:paraId="01C04218" w14:textId="77777777" w:rsidR="007542A2" w:rsidRDefault="004E0924">
            <w:pPr>
              <w:widowControl w:val="0"/>
              <w:spacing w:line="240" w:lineRule="auto"/>
            </w:pPr>
            <w:r>
              <w:t>12:00, Thursday, 19th of November 2015</w:t>
            </w:r>
          </w:p>
        </w:tc>
        <w:tc>
          <w:tcPr>
            <w:tcW w:w="1123" w:type="dxa"/>
            <w:tcMar>
              <w:top w:w="100" w:type="dxa"/>
              <w:left w:w="100" w:type="dxa"/>
              <w:bottom w:w="100" w:type="dxa"/>
              <w:right w:w="100" w:type="dxa"/>
            </w:tcMar>
          </w:tcPr>
          <w:p w14:paraId="47B43BDB" w14:textId="77777777" w:rsidR="007542A2" w:rsidRDefault="004E0924">
            <w:pPr>
              <w:widowControl w:val="0"/>
              <w:spacing w:line="240" w:lineRule="auto"/>
            </w:pPr>
            <w:r>
              <w:t>Year 9a Mathematics</w:t>
            </w:r>
          </w:p>
        </w:tc>
        <w:tc>
          <w:tcPr>
            <w:tcW w:w="1123" w:type="dxa"/>
            <w:tcMar>
              <w:top w:w="100" w:type="dxa"/>
              <w:left w:w="100" w:type="dxa"/>
              <w:bottom w:w="100" w:type="dxa"/>
              <w:right w:w="100" w:type="dxa"/>
            </w:tcMar>
          </w:tcPr>
          <w:p w14:paraId="68690FAF" w14:textId="77777777" w:rsidR="007542A2" w:rsidRDefault="004E0924">
            <w:pPr>
              <w:widowControl w:val="0"/>
              <w:spacing w:line="240" w:lineRule="auto"/>
            </w:pPr>
            <w:r>
              <w:t>The top set year 9 class for maths studying for AQA maths.</w:t>
            </w:r>
          </w:p>
        </w:tc>
        <w:tc>
          <w:tcPr>
            <w:tcW w:w="705" w:type="dxa"/>
            <w:tcMar>
              <w:top w:w="100" w:type="dxa"/>
              <w:left w:w="100" w:type="dxa"/>
              <w:bottom w:w="100" w:type="dxa"/>
              <w:right w:w="100" w:type="dxa"/>
            </w:tcMar>
          </w:tcPr>
          <w:p w14:paraId="218B963A"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030EE6E5" w14:textId="77777777" w:rsidR="007542A2" w:rsidRDefault="004E0924">
            <w:pPr>
              <w:widowControl w:val="0"/>
              <w:spacing w:line="240" w:lineRule="auto"/>
            </w:pPr>
            <w:r>
              <w:t>Steve Oldham</w:t>
            </w:r>
          </w:p>
        </w:tc>
        <w:tc>
          <w:tcPr>
            <w:tcW w:w="690" w:type="dxa"/>
            <w:tcMar>
              <w:top w:w="100" w:type="dxa"/>
              <w:left w:w="100" w:type="dxa"/>
              <w:bottom w:w="100" w:type="dxa"/>
              <w:right w:w="100" w:type="dxa"/>
            </w:tcMar>
          </w:tcPr>
          <w:p w14:paraId="6DBC9F07" w14:textId="77777777" w:rsidR="007542A2" w:rsidRDefault="004E0924">
            <w:pPr>
              <w:widowControl w:val="0"/>
              <w:spacing w:line="240" w:lineRule="auto"/>
            </w:pPr>
            <w:r>
              <w:t>CO23</w:t>
            </w:r>
          </w:p>
        </w:tc>
        <w:tc>
          <w:tcPr>
            <w:tcW w:w="690" w:type="dxa"/>
            <w:tcMar>
              <w:top w:w="100" w:type="dxa"/>
              <w:left w:w="100" w:type="dxa"/>
              <w:bottom w:w="100" w:type="dxa"/>
              <w:right w:w="100" w:type="dxa"/>
            </w:tcMar>
          </w:tcPr>
          <w:p w14:paraId="782DC674" w14:textId="77777777" w:rsidR="007542A2" w:rsidRDefault="004E0924">
            <w:pPr>
              <w:widowControl w:val="0"/>
              <w:spacing w:line="240" w:lineRule="auto"/>
            </w:pPr>
            <w:r>
              <w:t>20</w:t>
            </w:r>
          </w:p>
        </w:tc>
        <w:tc>
          <w:tcPr>
            <w:tcW w:w="1620" w:type="dxa"/>
            <w:tcMar>
              <w:top w:w="100" w:type="dxa"/>
              <w:left w:w="100" w:type="dxa"/>
              <w:bottom w:w="100" w:type="dxa"/>
              <w:right w:w="100" w:type="dxa"/>
            </w:tcMar>
          </w:tcPr>
          <w:p w14:paraId="0F234B1A" w14:textId="77777777" w:rsidR="007542A2" w:rsidRDefault="004E0924">
            <w:pPr>
              <w:widowControl w:val="0"/>
              <w:spacing w:line="240" w:lineRule="auto"/>
            </w:pPr>
            <w:r>
              <w:t>Billy Mason, Jon Grange, Sandra Harrington, Fred Pointon, Billy Smith</w:t>
            </w:r>
          </w:p>
        </w:tc>
      </w:tr>
      <w:tr w:rsidR="007542A2" w14:paraId="2E367834" w14:textId="77777777">
        <w:tc>
          <w:tcPr>
            <w:tcW w:w="1123" w:type="dxa"/>
            <w:tcMar>
              <w:top w:w="100" w:type="dxa"/>
              <w:left w:w="100" w:type="dxa"/>
              <w:bottom w:w="100" w:type="dxa"/>
              <w:right w:w="100" w:type="dxa"/>
            </w:tcMar>
          </w:tcPr>
          <w:p w14:paraId="4D49857E" w14:textId="77777777" w:rsidR="007542A2" w:rsidRDefault="004E0924">
            <w:pPr>
              <w:widowControl w:val="0"/>
              <w:spacing w:line="240" w:lineRule="auto"/>
            </w:pPr>
            <w:r>
              <w:t>Philip Sanderson</w:t>
            </w:r>
          </w:p>
        </w:tc>
        <w:tc>
          <w:tcPr>
            <w:tcW w:w="1123" w:type="dxa"/>
            <w:tcMar>
              <w:top w:w="100" w:type="dxa"/>
              <w:left w:w="100" w:type="dxa"/>
              <w:bottom w:w="100" w:type="dxa"/>
              <w:right w:w="100" w:type="dxa"/>
            </w:tcMar>
          </w:tcPr>
          <w:p w14:paraId="18930905" w14:textId="77777777" w:rsidR="007542A2" w:rsidRDefault="004E0924">
            <w:pPr>
              <w:widowControl w:val="0"/>
              <w:spacing w:line="240" w:lineRule="auto"/>
            </w:pPr>
            <w:r>
              <w:t>philip.sanderson@kps.woodard.co.uk</w:t>
            </w:r>
          </w:p>
        </w:tc>
        <w:tc>
          <w:tcPr>
            <w:tcW w:w="1123" w:type="dxa"/>
            <w:tcMar>
              <w:top w:w="100" w:type="dxa"/>
              <w:left w:w="100" w:type="dxa"/>
              <w:bottom w:w="100" w:type="dxa"/>
              <w:right w:w="100" w:type="dxa"/>
            </w:tcMar>
          </w:tcPr>
          <w:p w14:paraId="5BCDBAEA" w14:textId="77777777" w:rsidR="007542A2" w:rsidRDefault="004E0924">
            <w:pPr>
              <w:widowControl w:val="0"/>
              <w:spacing w:line="240" w:lineRule="auto"/>
            </w:pPr>
            <w:r>
              <w:t>philips4</w:t>
            </w:r>
          </w:p>
        </w:tc>
        <w:tc>
          <w:tcPr>
            <w:tcW w:w="960" w:type="dxa"/>
            <w:tcMar>
              <w:top w:w="100" w:type="dxa"/>
              <w:left w:w="100" w:type="dxa"/>
              <w:bottom w:w="100" w:type="dxa"/>
              <w:right w:w="100" w:type="dxa"/>
            </w:tcMar>
          </w:tcPr>
          <w:p w14:paraId="7E888263" w14:textId="77777777" w:rsidR="007542A2" w:rsidRDefault="004E0924">
            <w:pPr>
              <w:widowControl w:val="0"/>
              <w:spacing w:line="240" w:lineRule="auto"/>
            </w:pPr>
            <w:r>
              <w:t>PSA</w:t>
            </w:r>
          </w:p>
        </w:tc>
        <w:tc>
          <w:tcPr>
            <w:tcW w:w="1305" w:type="dxa"/>
            <w:tcMar>
              <w:top w:w="100" w:type="dxa"/>
              <w:left w:w="100" w:type="dxa"/>
              <w:bottom w:w="100" w:type="dxa"/>
              <w:right w:w="100" w:type="dxa"/>
            </w:tcMar>
          </w:tcPr>
          <w:p w14:paraId="55FF18EF" w14:textId="77777777" w:rsidR="007542A2" w:rsidRDefault="004E0924">
            <w:pPr>
              <w:widowControl w:val="0"/>
              <w:spacing w:line="240" w:lineRule="auto"/>
            </w:pPr>
            <w:r>
              <w:t>12/11/1935</w:t>
            </w:r>
          </w:p>
        </w:tc>
        <w:tc>
          <w:tcPr>
            <w:tcW w:w="1080" w:type="dxa"/>
            <w:tcMar>
              <w:top w:w="100" w:type="dxa"/>
              <w:left w:w="100" w:type="dxa"/>
              <w:bottom w:w="100" w:type="dxa"/>
              <w:right w:w="100" w:type="dxa"/>
            </w:tcMar>
          </w:tcPr>
          <w:p w14:paraId="366C642A" w14:textId="77777777" w:rsidR="007542A2" w:rsidRDefault="004E0924">
            <w:pPr>
              <w:widowControl w:val="0"/>
              <w:spacing w:line="240" w:lineRule="auto"/>
            </w:pPr>
            <w:r>
              <w:t>12:55, Wednesday, 18th of November 2015</w:t>
            </w:r>
          </w:p>
        </w:tc>
        <w:tc>
          <w:tcPr>
            <w:tcW w:w="1123" w:type="dxa"/>
            <w:tcMar>
              <w:top w:w="100" w:type="dxa"/>
              <w:left w:w="100" w:type="dxa"/>
              <w:bottom w:w="100" w:type="dxa"/>
              <w:right w:w="100" w:type="dxa"/>
            </w:tcMar>
          </w:tcPr>
          <w:p w14:paraId="774B62D7" w14:textId="77777777" w:rsidR="007542A2" w:rsidRDefault="004E0924">
            <w:pPr>
              <w:widowControl w:val="0"/>
              <w:spacing w:line="240" w:lineRule="auto"/>
            </w:pPr>
            <w:r>
              <w:t>Additional Music Session</w:t>
            </w:r>
          </w:p>
        </w:tc>
        <w:tc>
          <w:tcPr>
            <w:tcW w:w="1123" w:type="dxa"/>
            <w:tcMar>
              <w:top w:w="100" w:type="dxa"/>
              <w:left w:w="100" w:type="dxa"/>
              <w:bottom w:w="100" w:type="dxa"/>
              <w:right w:w="100" w:type="dxa"/>
            </w:tcMar>
          </w:tcPr>
          <w:p w14:paraId="221BCC2A" w14:textId="77777777" w:rsidR="007542A2" w:rsidRDefault="004E0924">
            <w:pPr>
              <w:widowControl w:val="0"/>
              <w:spacing w:line="240" w:lineRule="auto"/>
            </w:pPr>
            <w:r>
              <w:t>An additional music session run at lunchtimes to improve students’ learning.</w:t>
            </w:r>
          </w:p>
        </w:tc>
        <w:tc>
          <w:tcPr>
            <w:tcW w:w="705" w:type="dxa"/>
            <w:tcMar>
              <w:top w:w="100" w:type="dxa"/>
              <w:left w:w="100" w:type="dxa"/>
              <w:bottom w:w="100" w:type="dxa"/>
              <w:right w:w="100" w:type="dxa"/>
            </w:tcMar>
          </w:tcPr>
          <w:p w14:paraId="1F743D0E" w14:textId="77777777" w:rsidR="007542A2" w:rsidRDefault="004E0924">
            <w:pPr>
              <w:widowControl w:val="0"/>
              <w:spacing w:line="240" w:lineRule="auto"/>
            </w:pPr>
            <w:r>
              <w:t>No</w:t>
            </w:r>
          </w:p>
        </w:tc>
        <w:tc>
          <w:tcPr>
            <w:tcW w:w="1290" w:type="dxa"/>
            <w:tcMar>
              <w:top w:w="100" w:type="dxa"/>
              <w:left w:w="100" w:type="dxa"/>
              <w:bottom w:w="100" w:type="dxa"/>
              <w:right w:w="100" w:type="dxa"/>
            </w:tcMar>
          </w:tcPr>
          <w:p w14:paraId="4956F4BD"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27F7C869" w14:textId="77777777" w:rsidR="007542A2" w:rsidRDefault="004E0924">
            <w:pPr>
              <w:widowControl w:val="0"/>
              <w:spacing w:line="240" w:lineRule="auto"/>
            </w:pPr>
            <w:r>
              <w:t>Seminar Room</w:t>
            </w:r>
          </w:p>
        </w:tc>
        <w:tc>
          <w:tcPr>
            <w:tcW w:w="690" w:type="dxa"/>
            <w:tcMar>
              <w:top w:w="100" w:type="dxa"/>
              <w:left w:w="100" w:type="dxa"/>
              <w:bottom w:w="100" w:type="dxa"/>
              <w:right w:w="100" w:type="dxa"/>
            </w:tcMar>
          </w:tcPr>
          <w:p w14:paraId="67D01E23" w14:textId="77777777" w:rsidR="007542A2" w:rsidRDefault="004E0924">
            <w:pPr>
              <w:widowControl w:val="0"/>
              <w:spacing w:line="240" w:lineRule="auto"/>
            </w:pPr>
            <w:r>
              <w:t>10</w:t>
            </w:r>
          </w:p>
        </w:tc>
        <w:tc>
          <w:tcPr>
            <w:tcW w:w="1620" w:type="dxa"/>
            <w:tcMar>
              <w:top w:w="100" w:type="dxa"/>
              <w:left w:w="100" w:type="dxa"/>
              <w:bottom w:w="100" w:type="dxa"/>
              <w:right w:w="100" w:type="dxa"/>
            </w:tcMar>
          </w:tcPr>
          <w:p w14:paraId="3621152F" w14:textId="77777777" w:rsidR="007542A2" w:rsidRDefault="004E0924">
            <w:pPr>
              <w:widowControl w:val="0"/>
              <w:spacing w:line="240" w:lineRule="auto"/>
            </w:pPr>
            <w:r>
              <w:t>Adam Blakey, Rhiannon Soulsby, Sophie Smith, Alicia Dodds, Elliot Gray</w:t>
            </w:r>
          </w:p>
        </w:tc>
      </w:tr>
    </w:tbl>
    <w:p w14:paraId="7AAE2B58" w14:textId="77777777" w:rsidR="007542A2" w:rsidRDefault="007542A2"/>
    <w:p w14:paraId="06C1C19D" w14:textId="77777777" w:rsidR="007542A2" w:rsidRDefault="004E0924">
      <w:pPr>
        <w:pStyle w:val="Heading2"/>
        <w:contextualSpacing w:val="0"/>
      </w:pPr>
      <w:bookmarkStart w:id="27" w:name="h.9m0kn0y3yjck" w:colFirst="0" w:colLast="0"/>
      <w:bookmarkStart w:id="28" w:name="_Toc448907968"/>
      <w:bookmarkEnd w:id="27"/>
      <w:r>
        <w:lastRenderedPageBreak/>
        <w:t>Data Flow Diagrams for the Proposed System</w:t>
      </w:r>
      <w:bookmarkEnd w:id="28"/>
    </w:p>
    <w:p w14:paraId="522D5437" w14:textId="77777777" w:rsidR="007542A2" w:rsidRDefault="004E0924">
      <w:pPr>
        <w:pStyle w:val="Heading4"/>
        <w:contextualSpacing w:val="0"/>
      </w:pPr>
      <w:bookmarkStart w:id="29" w:name="h.nqab4figd9ik" w:colFirst="0" w:colLast="0"/>
      <w:bookmarkEnd w:id="29"/>
      <w:r>
        <w:t>Context Diagram</w:t>
      </w:r>
    </w:p>
    <w:p w14:paraId="300493F4" w14:textId="77777777" w:rsidR="007542A2" w:rsidRDefault="004E0924">
      <w:r>
        <w:rPr>
          <w:noProof/>
        </w:rPr>
        <w:drawing>
          <wp:inline distT="114300" distB="114300" distL="114300" distR="114300" wp14:anchorId="437446F8" wp14:editId="5ED37FDE">
            <wp:extent cx="5233988" cy="3115954"/>
            <wp:effectExtent l="0" t="0" r="0" b="0"/>
            <wp:docPr id="25" name="image137.png" descr="comp4_data_flow_diagram_current_system_conte.png"/>
            <wp:cNvGraphicFramePr/>
            <a:graphic xmlns:a="http://schemas.openxmlformats.org/drawingml/2006/main">
              <a:graphicData uri="http://schemas.openxmlformats.org/drawingml/2006/picture">
                <pic:pic xmlns:pic="http://schemas.openxmlformats.org/drawingml/2006/picture">
                  <pic:nvPicPr>
                    <pic:cNvPr id="0" name="image137.png" descr="comp4_data_flow_diagram_current_system_conte.png"/>
                    <pic:cNvPicPr preferRelativeResize="0"/>
                  </pic:nvPicPr>
                  <pic:blipFill>
                    <a:blip r:embed="rId25"/>
                    <a:srcRect l="21908" t="17307"/>
                    <a:stretch>
                      <a:fillRect/>
                    </a:stretch>
                  </pic:blipFill>
                  <pic:spPr>
                    <a:xfrm>
                      <a:off x="0" y="0"/>
                      <a:ext cx="5233988" cy="3115954"/>
                    </a:xfrm>
                    <a:prstGeom prst="rect">
                      <a:avLst/>
                    </a:prstGeom>
                    <a:ln/>
                  </pic:spPr>
                </pic:pic>
              </a:graphicData>
            </a:graphic>
          </wp:inline>
        </w:drawing>
      </w:r>
    </w:p>
    <w:p w14:paraId="3AACC68A" w14:textId="77777777" w:rsidR="007542A2" w:rsidRDefault="004E0924">
      <w:pPr>
        <w:pStyle w:val="Heading4"/>
        <w:contextualSpacing w:val="0"/>
      </w:pPr>
      <w:bookmarkStart w:id="30" w:name="h.3rixv8eqozfx" w:colFirst="0" w:colLast="0"/>
      <w:bookmarkEnd w:id="30"/>
      <w:r>
        <w:lastRenderedPageBreak/>
        <w:t>Batch Data Entry</w:t>
      </w:r>
    </w:p>
    <w:p w14:paraId="1149803D" w14:textId="77777777" w:rsidR="007542A2" w:rsidRDefault="004E0924">
      <w:r>
        <w:rPr>
          <w:noProof/>
        </w:rPr>
        <w:drawing>
          <wp:inline distT="114300" distB="114300" distL="114300" distR="114300" wp14:anchorId="72DD5770" wp14:editId="30706431">
            <wp:extent cx="5453063" cy="2459224"/>
            <wp:effectExtent l="0" t="0" r="0" b="0"/>
            <wp:docPr id="109" name="image223.png" descr="comp4_proposed_system_dfd_batch_data_entry.png"/>
            <wp:cNvGraphicFramePr/>
            <a:graphic xmlns:a="http://schemas.openxmlformats.org/drawingml/2006/main">
              <a:graphicData uri="http://schemas.openxmlformats.org/drawingml/2006/picture">
                <pic:pic xmlns:pic="http://schemas.openxmlformats.org/drawingml/2006/picture">
                  <pic:nvPicPr>
                    <pic:cNvPr id="0" name="image223.png" descr="comp4_proposed_system_dfd_batch_data_entry.png"/>
                    <pic:cNvPicPr preferRelativeResize="0"/>
                  </pic:nvPicPr>
                  <pic:blipFill>
                    <a:blip r:embed="rId26"/>
                    <a:srcRect l="8108"/>
                    <a:stretch>
                      <a:fillRect/>
                    </a:stretch>
                  </pic:blipFill>
                  <pic:spPr>
                    <a:xfrm>
                      <a:off x="0" y="0"/>
                      <a:ext cx="5453063" cy="2459224"/>
                    </a:xfrm>
                    <a:prstGeom prst="rect">
                      <a:avLst/>
                    </a:prstGeom>
                    <a:ln/>
                  </pic:spPr>
                </pic:pic>
              </a:graphicData>
            </a:graphic>
          </wp:inline>
        </w:drawing>
      </w:r>
    </w:p>
    <w:p w14:paraId="4BC97169" w14:textId="77777777" w:rsidR="007542A2" w:rsidRDefault="004E0924">
      <w:pPr>
        <w:pStyle w:val="Heading4"/>
        <w:contextualSpacing w:val="0"/>
      </w:pPr>
      <w:bookmarkStart w:id="31" w:name="h.jigwo82zt36f" w:colFirst="0" w:colLast="0"/>
      <w:bookmarkEnd w:id="31"/>
      <w:r>
        <w:t>User Login System</w:t>
      </w:r>
    </w:p>
    <w:p w14:paraId="0A10AD67" w14:textId="77777777" w:rsidR="007542A2" w:rsidRDefault="004E0924">
      <w:r>
        <w:rPr>
          <w:noProof/>
        </w:rPr>
        <w:drawing>
          <wp:inline distT="114300" distB="114300" distL="114300" distR="114300" wp14:anchorId="62C0730E" wp14:editId="0C0AD654">
            <wp:extent cx="5567363" cy="2069917"/>
            <wp:effectExtent l="0" t="0" r="0" b="0"/>
            <wp:docPr id="22" name="image134.png" descr="comp4_proposed_system_dfd_login_system.png"/>
            <wp:cNvGraphicFramePr/>
            <a:graphic xmlns:a="http://schemas.openxmlformats.org/drawingml/2006/main">
              <a:graphicData uri="http://schemas.openxmlformats.org/drawingml/2006/picture">
                <pic:pic xmlns:pic="http://schemas.openxmlformats.org/drawingml/2006/picture">
                  <pic:nvPicPr>
                    <pic:cNvPr id="0" name="image134.png" descr="comp4_proposed_system_dfd_login_system.png"/>
                    <pic:cNvPicPr preferRelativeResize="0"/>
                  </pic:nvPicPr>
                  <pic:blipFill>
                    <a:blip r:embed="rId27"/>
                    <a:srcRect l="24597"/>
                    <a:stretch>
                      <a:fillRect/>
                    </a:stretch>
                  </pic:blipFill>
                  <pic:spPr>
                    <a:xfrm>
                      <a:off x="0" y="0"/>
                      <a:ext cx="5567363" cy="2069917"/>
                    </a:xfrm>
                    <a:prstGeom prst="rect">
                      <a:avLst/>
                    </a:prstGeom>
                    <a:ln/>
                  </pic:spPr>
                </pic:pic>
              </a:graphicData>
            </a:graphic>
          </wp:inline>
        </w:drawing>
      </w:r>
    </w:p>
    <w:p w14:paraId="432836B4" w14:textId="177D8887" w:rsidR="00886330" w:rsidRDefault="00886330" w:rsidP="00886330">
      <w:pPr>
        <w:pStyle w:val="Heading2"/>
        <w:contextualSpacing w:val="0"/>
      </w:pPr>
      <w:bookmarkStart w:id="32" w:name="_General_Objectives_of"/>
      <w:bookmarkStart w:id="33" w:name="_Toc448907969"/>
      <w:bookmarkEnd w:id="32"/>
      <w:r>
        <w:lastRenderedPageBreak/>
        <w:t>General Objectives of the Project</w:t>
      </w:r>
      <w:bookmarkEnd w:id="33"/>
    </w:p>
    <w:p w14:paraId="45EB71CB" w14:textId="427BECD7" w:rsidR="00886330" w:rsidRPr="00886330" w:rsidRDefault="00886330" w:rsidP="00886330">
      <w:r>
        <w:t>Mr Jacobs has asked me to create a school room booking system for Kings Priory School, which will allow access to students, teachers and administrators only; the system must be secured with a mechanism to only allow authorised users to access the system. The system should allow: Students to log into the system and view events for teachers; Teachers to log into the system and add events for themselves; Administrators to log into the system to add events, add rooms, add users and add holidays. The system should also allow users that are permitted to add events to add them by bulk-import (so each event doesn’t have to be added manually).</w:t>
      </w:r>
    </w:p>
    <w:p w14:paraId="6B780F88" w14:textId="77777777" w:rsidR="007542A2" w:rsidRDefault="004E0924">
      <w:pPr>
        <w:pStyle w:val="Heading2"/>
        <w:contextualSpacing w:val="0"/>
      </w:pPr>
      <w:bookmarkStart w:id="34" w:name="h.oddha5mc26kv" w:colFirst="0" w:colLast="0"/>
      <w:bookmarkStart w:id="35" w:name="_Specific_Objectives_of"/>
      <w:bookmarkStart w:id="36" w:name="_Toc448907970"/>
      <w:bookmarkEnd w:id="34"/>
      <w:bookmarkEnd w:id="35"/>
      <w:r>
        <w:t>Specific Objectives of the Project</w:t>
      </w:r>
      <w:bookmarkEnd w:id="36"/>
    </w:p>
    <w:p w14:paraId="77F8D6B4" w14:textId="4B7EDE14" w:rsidR="007542A2" w:rsidRDefault="00886330">
      <w:r>
        <w:t>Specifically, t</w:t>
      </w:r>
      <w:r w:rsidR="004E0924">
        <w:t>he new system will include:</w:t>
      </w:r>
    </w:p>
    <w:p w14:paraId="2051B2CD" w14:textId="77777777" w:rsidR="007542A2" w:rsidRDefault="004E0924">
      <w:pPr>
        <w:numPr>
          <w:ilvl w:val="0"/>
          <w:numId w:val="25"/>
        </w:numPr>
        <w:ind w:hanging="360"/>
        <w:contextualSpacing/>
      </w:pPr>
      <w:r>
        <w:t>The ability for timetabled lesson rooms to be exported from SIMS into the new system.</w:t>
      </w:r>
    </w:p>
    <w:p w14:paraId="79451C3D" w14:textId="77777777" w:rsidR="007542A2" w:rsidRDefault="004E0924">
      <w:pPr>
        <w:numPr>
          <w:ilvl w:val="0"/>
          <w:numId w:val="25"/>
        </w:numPr>
        <w:ind w:hanging="360"/>
        <w:contextualSpacing/>
      </w:pPr>
      <w:r>
        <w:t>The ability for timetabled lesson rooms to be altered.</w:t>
      </w:r>
    </w:p>
    <w:p w14:paraId="6B595215" w14:textId="77777777" w:rsidR="007542A2" w:rsidRDefault="004E0924">
      <w:pPr>
        <w:numPr>
          <w:ilvl w:val="0"/>
          <w:numId w:val="25"/>
        </w:numPr>
        <w:ind w:hanging="360"/>
        <w:contextualSpacing/>
      </w:pPr>
      <w:r>
        <w:t>The ability for teachers to request new bookings rooms.</w:t>
      </w:r>
    </w:p>
    <w:p w14:paraId="5CAEEEA2" w14:textId="77777777" w:rsidR="007542A2" w:rsidRDefault="004E0924">
      <w:pPr>
        <w:numPr>
          <w:ilvl w:val="0"/>
          <w:numId w:val="25"/>
        </w:numPr>
        <w:ind w:hanging="360"/>
        <w:contextualSpacing/>
      </w:pPr>
      <w:r>
        <w:t>The system needs to be web-based.</w:t>
      </w:r>
    </w:p>
    <w:p w14:paraId="3E059232" w14:textId="77777777" w:rsidR="007542A2" w:rsidRDefault="004E0924">
      <w:pPr>
        <w:numPr>
          <w:ilvl w:val="0"/>
          <w:numId w:val="25"/>
        </w:numPr>
        <w:ind w:hanging="360"/>
        <w:contextualSpacing/>
      </w:pPr>
      <w:r>
        <w:t>Administrators should be the only people able to approve room bookings.</w:t>
      </w:r>
    </w:p>
    <w:p w14:paraId="76C65DBB" w14:textId="77777777" w:rsidR="007542A2" w:rsidRDefault="004E0924">
      <w:pPr>
        <w:numPr>
          <w:ilvl w:val="0"/>
          <w:numId w:val="25"/>
        </w:numPr>
        <w:ind w:hanging="360"/>
        <w:contextualSpacing/>
      </w:pPr>
      <w:r>
        <w:t>Administrators should be able to upload CSV files (or similar) to update data in batches.</w:t>
      </w:r>
    </w:p>
    <w:p w14:paraId="3306B968" w14:textId="77777777" w:rsidR="007542A2" w:rsidRDefault="004E0924">
      <w:pPr>
        <w:numPr>
          <w:ilvl w:val="0"/>
          <w:numId w:val="25"/>
        </w:numPr>
        <w:ind w:hanging="360"/>
        <w:contextualSpacing/>
      </w:pPr>
      <w:r>
        <w:t>The system should be secure, and only people with the correct authority should be able to view certain parts of the system.</w:t>
      </w:r>
    </w:p>
    <w:p w14:paraId="2403A8F8" w14:textId="77777777" w:rsidR="007542A2" w:rsidRDefault="004E0924">
      <w:pPr>
        <w:numPr>
          <w:ilvl w:val="0"/>
          <w:numId w:val="25"/>
        </w:numPr>
        <w:ind w:hanging="360"/>
        <w:contextualSpacing/>
      </w:pPr>
      <w:r>
        <w:t>The administrators should be able to edit individual users’ details and permissions for the site.</w:t>
      </w:r>
    </w:p>
    <w:p w14:paraId="3B75F1EF" w14:textId="77777777" w:rsidR="007542A2" w:rsidRDefault="004E0924">
      <w:pPr>
        <w:numPr>
          <w:ilvl w:val="0"/>
          <w:numId w:val="25"/>
        </w:numPr>
        <w:ind w:hanging="360"/>
        <w:contextualSpacing/>
      </w:pPr>
      <w:r>
        <w:t>Should automate the importing of repeated bookings.</w:t>
      </w:r>
    </w:p>
    <w:p w14:paraId="36CF2E5F" w14:textId="77777777" w:rsidR="007542A2" w:rsidRDefault="004E0924">
      <w:pPr>
        <w:numPr>
          <w:ilvl w:val="0"/>
          <w:numId w:val="25"/>
        </w:numPr>
        <w:ind w:hanging="360"/>
        <w:contextualSpacing/>
      </w:pPr>
      <w:r>
        <w:t>Should accept single and imported CSVs entries to be imported to the database.</w:t>
      </w:r>
    </w:p>
    <w:p w14:paraId="4532D677" w14:textId="77777777" w:rsidR="007542A2" w:rsidRDefault="004E0924">
      <w:pPr>
        <w:numPr>
          <w:ilvl w:val="0"/>
          <w:numId w:val="25"/>
        </w:numPr>
        <w:ind w:hanging="360"/>
        <w:contextualSpacing/>
      </w:pPr>
      <w:r>
        <w:t>Passwords should be necessary for accessing the system.</w:t>
      </w:r>
    </w:p>
    <w:p w14:paraId="4A5A78E8" w14:textId="77777777" w:rsidR="007542A2" w:rsidRDefault="004E0924">
      <w:pPr>
        <w:numPr>
          <w:ilvl w:val="0"/>
          <w:numId w:val="25"/>
        </w:numPr>
        <w:ind w:hanging="360"/>
        <w:contextualSpacing/>
      </w:pPr>
      <w:r>
        <w:t>Passwords should not be stored in plain-text.</w:t>
      </w:r>
    </w:p>
    <w:p w14:paraId="0BDD48C8" w14:textId="77777777" w:rsidR="007542A2" w:rsidRDefault="004E0924">
      <w:pPr>
        <w:numPr>
          <w:ilvl w:val="0"/>
          <w:numId w:val="25"/>
        </w:numPr>
        <w:ind w:hanging="360"/>
        <w:contextualSpacing/>
      </w:pPr>
      <w:r>
        <w:t>The database used for storing the data should be fully normalised.</w:t>
      </w:r>
    </w:p>
    <w:p w14:paraId="433DD4BB" w14:textId="77777777" w:rsidR="007542A2" w:rsidRDefault="004E0924">
      <w:pPr>
        <w:numPr>
          <w:ilvl w:val="0"/>
          <w:numId w:val="25"/>
        </w:numPr>
        <w:ind w:hanging="360"/>
        <w:contextualSpacing/>
      </w:pPr>
      <w:r>
        <w:t>When adding events, you should be able to pick a period (not a time).</w:t>
      </w:r>
    </w:p>
    <w:p w14:paraId="3616ECFD" w14:textId="77777777" w:rsidR="007542A2" w:rsidRDefault="004E0924">
      <w:pPr>
        <w:numPr>
          <w:ilvl w:val="0"/>
          <w:numId w:val="25"/>
        </w:numPr>
        <w:ind w:hanging="360"/>
        <w:contextualSpacing/>
      </w:pPr>
      <w:r>
        <w:t>The system should be intuitively laid out.</w:t>
      </w:r>
    </w:p>
    <w:p w14:paraId="288E84B2" w14:textId="77777777" w:rsidR="007542A2" w:rsidRDefault="004E0924">
      <w:pPr>
        <w:numPr>
          <w:ilvl w:val="0"/>
          <w:numId w:val="25"/>
        </w:numPr>
        <w:ind w:hanging="360"/>
        <w:contextualSpacing/>
      </w:pPr>
      <w:r>
        <w:t>The system should be appealing to the eye.</w:t>
      </w:r>
    </w:p>
    <w:p w14:paraId="7E8571E2" w14:textId="77777777" w:rsidR="007542A2" w:rsidRDefault="004E0924">
      <w:pPr>
        <w:pStyle w:val="Heading2"/>
        <w:contextualSpacing w:val="0"/>
      </w:pPr>
      <w:bookmarkStart w:id="37" w:name="h.u793gx1oumu6" w:colFirst="0" w:colLast="0"/>
      <w:bookmarkStart w:id="38" w:name="_Toc448907971"/>
      <w:bookmarkEnd w:id="37"/>
      <w:r>
        <w:lastRenderedPageBreak/>
        <w:t>Realistic Appraisal of the Feasibility of Potential Solutions</w:t>
      </w:r>
      <w:bookmarkEnd w:id="38"/>
    </w:p>
    <w:p w14:paraId="4755D196" w14:textId="368C443D" w:rsidR="001E1870" w:rsidRPr="001E1870" w:rsidRDefault="001E1870" w:rsidP="001E1870">
      <w:pPr>
        <w:pStyle w:val="Heading3"/>
        <w:contextualSpacing w:val="0"/>
      </w:pPr>
      <w:bookmarkStart w:id="39" w:name="_Toc448907972"/>
      <w:r>
        <w:t>Realistic Solutions</w:t>
      </w:r>
      <w:bookmarkEnd w:id="39"/>
    </w:p>
    <w:p w14:paraId="606EE768" w14:textId="77777777" w:rsidR="007542A2" w:rsidRDefault="004E0924">
      <w:pPr>
        <w:pStyle w:val="Heading4"/>
        <w:contextualSpacing w:val="0"/>
      </w:pPr>
      <w:bookmarkStart w:id="40" w:name="h.iv5ljx7df71k" w:colFirst="0" w:colLast="0"/>
      <w:bookmarkEnd w:id="40"/>
      <w:r>
        <w:t>Paper-based</w:t>
      </w:r>
    </w:p>
    <w:p w14:paraId="19B067CF" w14:textId="77777777" w:rsidR="007542A2" w:rsidRDefault="004E0924">
      <w:r>
        <w:t>Whilst time consuming, it is very easy for teachers to use, amend and understand; it also requires no power, so, if there were some sort of power-cut, the room bookings would still be accessible. Also, in this system, there is no way of the data being lost unless the paper is taken or destroyed by a fire (or equivalent) and will be available in a power shortage or when the intranet/internet is offline.</w:t>
      </w:r>
    </w:p>
    <w:p w14:paraId="1F8B40AD" w14:textId="77777777" w:rsidR="007542A2" w:rsidRDefault="004E0924">
      <w:pPr>
        <w:pStyle w:val="Heading4"/>
        <w:contextualSpacing w:val="0"/>
      </w:pPr>
      <w:bookmarkStart w:id="41" w:name="h.u9uh35m82nx1" w:colFirst="0" w:colLast="0"/>
      <w:bookmarkEnd w:id="41"/>
      <w:r>
        <w:t>Pre-built Software (SIMS and Nova-T)</w:t>
      </w:r>
    </w:p>
    <w:p w14:paraId="3C3CE379" w14:textId="77777777" w:rsidR="007542A2" w:rsidRDefault="004E0924">
      <w:r>
        <w:t>Alternatively, pre-existing software could be implemented that is already designed by professionals to deliver a solution that is made for the room bookings. Using a pre-built system would increase the likeliness of the system being more secure and may have been more vigorously tested in comparison to other systems.</w:t>
      </w:r>
    </w:p>
    <w:p w14:paraId="06EF5C65" w14:textId="77777777" w:rsidR="007542A2" w:rsidRDefault="004E0924">
      <w:pPr>
        <w:pStyle w:val="Heading4"/>
        <w:contextualSpacing w:val="0"/>
      </w:pPr>
      <w:bookmarkStart w:id="42" w:name="h.mcsc1mlnonos" w:colFirst="0" w:colLast="0"/>
      <w:bookmarkEnd w:id="42"/>
      <w:r>
        <w:t>A Bespoke Solution in PHP</w:t>
      </w:r>
    </w:p>
    <w:p w14:paraId="27B85474" w14:textId="77777777" w:rsidR="007542A2" w:rsidRDefault="004E0924">
      <w:r>
        <w:t>A solutions that meets the client specification exactly and can be tailored to their needs. Also, with PHP, the system will be online and accessible to anyone with an internet connection.</w:t>
      </w:r>
    </w:p>
    <w:p w14:paraId="658C9DBC" w14:textId="77777777" w:rsidR="007542A2" w:rsidRDefault="004E0924">
      <w:pPr>
        <w:pStyle w:val="Heading3"/>
        <w:contextualSpacing w:val="0"/>
      </w:pPr>
      <w:bookmarkStart w:id="43" w:name="h.biweg9ivwm3o" w:colFirst="0" w:colLast="0"/>
      <w:bookmarkStart w:id="44" w:name="_Toc448907973"/>
      <w:bookmarkEnd w:id="43"/>
      <w:r>
        <w:t>Justification of Chosen Solution</w:t>
      </w:r>
      <w:bookmarkEnd w:id="44"/>
    </w:p>
    <w:p w14:paraId="5E8C2CF5" w14:textId="77777777" w:rsidR="007542A2" w:rsidRDefault="004E0924">
      <w:r>
        <w:t>A solution in PHP has been chosen for:</w:t>
      </w:r>
    </w:p>
    <w:p w14:paraId="42A58FEA" w14:textId="77777777" w:rsidR="007542A2" w:rsidRDefault="004E0924">
      <w:pPr>
        <w:numPr>
          <w:ilvl w:val="0"/>
          <w:numId w:val="21"/>
        </w:numPr>
        <w:ind w:hanging="360"/>
        <w:contextualSpacing/>
      </w:pPr>
      <w:r>
        <w:t>Versatility:</w:t>
      </w:r>
    </w:p>
    <w:p w14:paraId="648EE6D6" w14:textId="77777777" w:rsidR="007542A2" w:rsidRDefault="004E0924">
      <w:pPr>
        <w:numPr>
          <w:ilvl w:val="1"/>
          <w:numId w:val="21"/>
        </w:numPr>
        <w:ind w:hanging="360"/>
        <w:contextualSpacing/>
      </w:pPr>
      <w:r>
        <w:t>PHP a dynamic language that can have many different functions and can change according to various variables and conditions;</w:t>
      </w:r>
    </w:p>
    <w:p w14:paraId="593A8FFC" w14:textId="77777777" w:rsidR="007542A2" w:rsidRDefault="004E0924">
      <w:pPr>
        <w:numPr>
          <w:ilvl w:val="0"/>
          <w:numId w:val="21"/>
        </w:numPr>
        <w:ind w:hanging="360"/>
        <w:contextualSpacing/>
      </w:pPr>
      <w:r>
        <w:t>Complexity:</w:t>
      </w:r>
    </w:p>
    <w:p w14:paraId="36B29422" w14:textId="77777777" w:rsidR="007542A2" w:rsidRDefault="004E0924">
      <w:pPr>
        <w:numPr>
          <w:ilvl w:val="1"/>
          <w:numId w:val="21"/>
        </w:numPr>
        <w:ind w:hanging="360"/>
        <w:contextualSpacing/>
      </w:pPr>
      <w:r>
        <w:t>PHP can deal with complicated expressions and supports object-oriented programming and MySQL connections;</w:t>
      </w:r>
    </w:p>
    <w:p w14:paraId="7BE9B12B" w14:textId="77777777" w:rsidR="007542A2" w:rsidRDefault="004E0924">
      <w:pPr>
        <w:numPr>
          <w:ilvl w:val="0"/>
          <w:numId w:val="21"/>
        </w:numPr>
        <w:ind w:hanging="360"/>
        <w:contextualSpacing/>
      </w:pPr>
      <w:r>
        <w:t>Accessibility:</w:t>
      </w:r>
    </w:p>
    <w:p w14:paraId="4F3EB023" w14:textId="77777777" w:rsidR="007542A2" w:rsidRDefault="004E0924">
      <w:pPr>
        <w:numPr>
          <w:ilvl w:val="1"/>
          <w:numId w:val="21"/>
        </w:numPr>
        <w:ind w:hanging="360"/>
        <w:contextualSpacing/>
      </w:pPr>
      <w:r>
        <w:t>PHP outputs HTML and so can be viewed on any web browser with an HTTP connection to the PHP server.</w:t>
      </w:r>
    </w:p>
    <w:p w14:paraId="32F80FC0" w14:textId="77777777" w:rsidR="007542A2" w:rsidRDefault="007542A2"/>
    <w:p w14:paraId="7180F4D7" w14:textId="77777777" w:rsidR="007542A2" w:rsidRDefault="004E0924">
      <w:pPr>
        <w:pStyle w:val="Heading2"/>
        <w:contextualSpacing w:val="0"/>
      </w:pPr>
      <w:bookmarkStart w:id="45" w:name="h.9ujhx2idd9s6" w:colFirst="0" w:colLast="0"/>
      <w:bookmarkStart w:id="46" w:name="_Toc448907974"/>
      <w:bookmarkEnd w:id="45"/>
      <w:r>
        <w:lastRenderedPageBreak/>
        <w:t>SWOT Analysis</w:t>
      </w:r>
      <w:bookmarkEnd w:id="46"/>
    </w:p>
    <w:p w14:paraId="7B3DCFDE" w14:textId="77777777" w:rsidR="007542A2" w:rsidRDefault="004E0924">
      <w:pPr>
        <w:numPr>
          <w:ilvl w:val="0"/>
          <w:numId w:val="7"/>
        </w:numPr>
        <w:ind w:hanging="360"/>
        <w:contextualSpacing/>
      </w:pPr>
      <w:r>
        <w:t>Strengths:</w:t>
      </w:r>
    </w:p>
    <w:p w14:paraId="0D5C69EB" w14:textId="77777777" w:rsidR="007542A2" w:rsidRDefault="004E0924">
      <w:pPr>
        <w:ind w:left="720"/>
      </w:pPr>
      <w:r>
        <w:t>Meets all of the client specification.</w:t>
      </w:r>
    </w:p>
    <w:p w14:paraId="2D581000" w14:textId="77777777" w:rsidR="007542A2" w:rsidRDefault="004E0924">
      <w:pPr>
        <w:numPr>
          <w:ilvl w:val="0"/>
          <w:numId w:val="7"/>
        </w:numPr>
        <w:ind w:hanging="360"/>
        <w:contextualSpacing/>
      </w:pPr>
      <w:r>
        <w:t>Weaknesses:</w:t>
      </w:r>
    </w:p>
    <w:p w14:paraId="266A893F" w14:textId="77777777" w:rsidR="007542A2" w:rsidRDefault="004E0924">
      <w:pPr>
        <w:ind w:left="720"/>
      </w:pPr>
      <w:r>
        <w:t xml:space="preserve"> Be aware that bespoke software developed by 1 person cannot be maintained if the person leaves.</w:t>
      </w:r>
    </w:p>
    <w:p w14:paraId="60200708" w14:textId="77777777" w:rsidR="007542A2" w:rsidRDefault="004E0924">
      <w:pPr>
        <w:ind w:left="720"/>
      </w:pPr>
      <w:r>
        <w:t xml:space="preserve">Won't have been tested as rigorously as other solutions. </w:t>
      </w:r>
    </w:p>
    <w:p w14:paraId="47BAB33E" w14:textId="77777777" w:rsidR="007542A2" w:rsidRDefault="004E0924">
      <w:pPr>
        <w:numPr>
          <w:ilvl w:val="0"/>
          <w:numId w:val="7"/>
        </w:numPr>
        <w:ind w:hanging="360"/>
        <w:contextualSpacing/>
      </w:pPr>
      <w:r>
        <w:t>Opportunities:</w:t>
      </w:r>
    </w:p>
    <w:p w14:paraId="607B3C98" w14:textId="77777777" w:rsidR="007542A2" w:rsidRDefault="004E0924">
      <w:pPr>
        <w:ind w:left="720"/>
      </w:pPr>
      <w:r>
        <w:t>Allows for the possibility of rooms to be booked outside timetables for paid hiring (therefore generating a small profit for the school).</w:t>
      </w:r>
    </w:p>
    <w:p w14:paraId="72D082B6" w14:textId="77777777" w:rsidR="007542A2" w:rsidRDefault="004E0924">
      <w:pPr>
        <w:numPr>
          <w:ilvl w:val="0"/>
          <w:numId w:val="7"/>
        </w:numPr>
        <w:ind w:hanging="360"/>
        <w:contextualSpacing/>
      </w:pPr>
      <w:r>
        <w:t>Threats</w:t>
      </w:r>
    </w:p>
    <w:p w14:paraId="443364BF" w14:textId="77777777" w:rsidR="007542A2" w:rsidRDefault="004E0924">
      <w:pPr>
        <w:ind w:left="720"/>
      </w:pPr>
      <w:r>
        <w:t xml:space="preserve">Be aware that bespoke software developed by 1 person cannot be maintained if the person leaves. </w:t>
      </w:r>
    </w:p>
    <w:p w14:paraId="02ACCB22" w14:textId="77777777" w:rsidR="007542A2" w:rsidRDefault="004E0924">
      <w:pPr>
        <w:ind w:left="720"/>
      </w:pPr>
      <w:r>
        <w:t xml:space="preserve">The system doesn’t function in the same way as the previous system did. </w:t>
      </w:r>
    </w:p>
    <w:p w14:paraId="39F97F5D" w14:textId="511DE6C1" w:rsidR="007542A2" w:rsidRDefault="004E0924">
      <w:pPr>
        <w:pStyle w:val="Heading2"/>
        <w:contextualSpacing w:val="0"/>
      </w:pPr>
      <w:bookmarkStart w:id="47" w:name="h.1qvkw6cn94bu" w:colFirst="0" w:colLast="0"/>
      <w:bookmarkStart w:id="48" w:name="_Toc448907975"/>
      <w:bookmarkEnd w:id="47"/>
      <w:r>
        <w:t>S</w:t>
      </w:r>
      <w:r w:rsidR="00B01AB3">
        <w:t>MART</w:t>
      </w:r>
      <w:r>
        <w:t xml:space="preserve"> Targets</w:t>
      </w:r>
      <w:bookmarkEnd w:id="48"/>
    </w:p>
    <w:p w14:paraId="7B9DBF6E" w14:textId="733C4F4C" w:rsidR="00B01AB3" w:rsidRPr="00B01AB3" w:rsidRDefault="00B01AB3" w:rsidP="00B01AB3">
      <w:r>
        <w:t>SMART targets have been set throughout the objective sections (</w:t>
      </w:r>
      <w:r w:rsidR="00053790">
        <w:t xml:space="preserve">sections </w:t>
      </w:r>
      <w:hyperlink w:anchor="_General_Objectives_of" w:history="1">
        <w:r w:rsidRPr="00B01AB3">
          <w:rPr>
            <w:rStyle w:val="Hyperlink"/>
          </w:rPr>
          <w:t>A.12</w:t>
        </w:r>
      </w:hyperlink>
      <w:r>
        <w:t xml:space="preserve"> and </w:t>
      </w:r>
      <w:hyperlink w:anchor="_Specific_Objectives_of" w:history="1">
        <w:r w:rsidRPr="00B01AB3">
          <w:rPr>
            <w:rStyle w:val="Hyperlink"/>
          </w:rPr>
          <w:t>A.13</w:t>
        </w:r>
      </w:hyperlink>
      <w:r w:rsidR="00053790">
        <w:t>, page 29</w:t>
      </w:r>
      <w:r>
        <w:t>), where all of the time is within the time given for this project.</w:t>
      </w:r>
    </w:p>
    <w:p w14:paraId="3397EC7A" w14:textId="77777777" w:rsidR="007542A2" w:rsidRDefault="004E0924">
      <w:pPr>
        <w:pStyle w:val="Heading2"/>
        <w:contextualSpacing w:val="0"/>
      </w:pPr>
      <w:bookmarkStart w:id="49" w:name="h.6iqsw6uaxvwy" w:colFirst="0" w:colLast="0"/>
      <w:bookmarkStart w:id="50" w:name="_Toc448907976"/>
      <w:bookmarkEnd w:id="49"/>
      <w:r>
        <w:t>Comments from the Client</w:t>
      </w:r>
      <w:bookmarkEnd w:id="50"/>
    </w:p>
    <w:p w14:paraId="6657DF0E" w14:textId="77777777" w:rsidR="007542A2" w:rsidRDefault="004E0924">
      <w:r>
        <w:t>The client has been in communication with me throughout the analysis section and has advised me on some fields that have been removed due to time constraints and also some data fields that were completely unnecessary.</w:t>
      </w:r>
    </w:p>
    <w:p w14:paraId="54151B03" w14:textId="77777777" w:rsidR="007542A2" w:rsidRDefault="007542A2"/>
    <w:p w14:paraId="48BA36C1" w14:textId="77777777" w:rsidR="007542A2" w:rsidRDefault="004E0924">
      <w:pPr>
        <w:rPr>
          <w:i/>
        </w:rPr>
      </w:pPr>
      <w:r>
        <w:rPr>
          <w:b/>
        </w:rPr>
        <w:t>Mr Jacobs</w:t>
      </w:r>
      <w:r>
        <w:t xml:space="preserve">: </w:t>
      </w:r>
      <w:r>
        <w:rPr>
          <w:i/>
        </w:rPr>
        <w:t>“For security reasons it would be beneficial to have logins with passwords as security is more important than ease of access. This will mean that people will only have access to the system if I give them access by creating a login for them.”</w:t>
      </w:r>
    </w:p>
    <w:p w14:paraId="3E22A3D7" w14:textId="2080218A" w:rsidR="001E1870" w:rsidRDefault="001E1870">
      <w:r>
        <w:rPr>
          <w:noProof/>
        </w:rPr>
        <w:drawing>
          <wp:inline distT="0" distB="0" distL="0" distR="0" wp14:anchorId="6E937F46" wp14:editId="098A4CCC">
            <wp:extent cx="1152525" cy="8382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p>
    <w:p w14:paraId="2AD35CD6" w14:textId="77777777" w:rsidR="007542A2" w:rsidRDefault="004E0924">
      <w:r>
        <w:br w:type="page"/>
      </w:r>
    </w:p>
    <w:p w14:paraId="099D459A" w14:textId="77777777" w:rsidR="007542A2" w:rsidRDefault="007542A2"/>
    <w:p w14:paraId="6B2F0C1A" w14:textId="77777777" w:rsidR="007542A2" w:rsidRDefault="004E0924">
      <w:pPr>
        <w:ind w:left="720"/>
        <w:jc w:val="center"/>
      </w:pPr>
      <w:r>
        <w:rPr>
          <w:color w:val="3C78D8"/>
          <w:sz w:val="144"/>
          <w:szCs w:val="144"/>
        </w:rPr>
        <w:t>Design Section</w:t>
      </w:r>
    </w:p>
    <w:p w14:paraId="06F028ED" w14:textId="77777777" w:rsidR="007542A2" w:rsidRDefault="004E0924">
      <w:pPr>
        <w:ind w:left="720"/>
        <w:jc w:val="center"/>
      </w:pPr>
      <w:r>
        <w:rPr>
          <w:color w:val="FFFFFF"/>
          <w:sz w:val="144"/>
          <w:szCs w:val="144"/>
          <w:shd w:val="clear" w:color="auto" w:fill="3C78D8"/>
        </w:rPr>
        <w:t>B</w:t>
      </w:r>
    </w:p>
    <w:p w14:paraId="465EB9BB" w14:textId="77777777" w:rsidR="007542A2" w:rsidRDefault="004E0924">
      <w:pPr>
        <w:ind w:left="720"/>
        <w:jc w:val="center"/>
      </w:pPr>
      <w:r>
        <w:rPr>
          <w:noProof/>
        </w:rPr>
        <w:drawing>
          <wp:inline distT="114300" distB="114300" distL="114300" distR="114300" wp14:anchorId="16CCF9C2" wp14:editId="1C18AC5B">
            <wp:extent cx="4969763" cy="2609125"/>
            <wp:effectExtent l="0" t="0" r="0" b="0"/>
            <wp:docPr id="94" name="image208.jpg" descr="laptop-color-design.jpg"/>
            <wp:cNvGraphicFramePr/>
            <a:graphic xmlns:a="http://schemas.openxmlformats.org/drawingml/2006/main">
              <a:graphicData uri="http://schemas.openxmlformats.org/drawingml/2006/picture">
                <pic:pic xmlns:pic="http://schemas.openxmlformats.org/drawingml/2006/picture">
                  <pic:nvPicPr>
                    <pic:cNvPr id="0" name="image208.jpg" descr="laptop-color-design.jpg"/>
                    <pic:cNvPicPr preferRelativeResize="0"/>
                  </pic:nvPicPr>
                  <pic:blipFill>
                    <a:blip r:embed="rId29"/>
                    <a:srcRect/>
                    <a:stretch>
                      <a:fillRect/>
                    </a:stretch>
                  </pic:blipFill>
                  <pic:spPr>
                    <a:xfrm>
                      <a:off x="0" y="0"/>
                      <a:ext cx="4969763" cy="2609125"/>
                    </a:xfrm>
                    <a:prstGeom prst="rect">
                      <a:avLst/>
                    </a:prstGeom>
                    <a:ln/>
                  </pic:spPr>
                </pic:pic>
              </a:graphicData>
            </a:graphic>
          </wp:inline>
        </w:drawing>
      </w:r>
    </w:p>
    <w:p w14:paraId="3B08062A" w14:textId="602B93A8" w:rsidR="007542A2" w:rsidRDefault="004E0924">
      <w:pPr>
        <w:pStyle w:val="Heading1"/>
        <w:contextualSpacing w:val="0"/>
      </w:pPr>
      <w:bookmarkStart w:id="51" w:name="h.b63eniv3ngss" w:colFirst="0" w:colLast="0"/>
      <w:bookmarkStart w:id="52" w:name="_Design_Section"/>
      <w:bookmarkStart w:id="53" w:name="_Toc448907977"/>
      <w:bookmarkEnd w:id="51"/>
      <w:bookmarkEnd w:id="52"/>
      <w:r>
        <w:lastRenderedPageBreak/>
        <w:t>Design Section</w:t>
      </w:r>
      <w:bookmarkEnd w:id="53"/>
    </w:p>
    <w:p w14:paraId="3DE13AD2" w14:textId="77777777" w:rsidR="007542A2" w:rsidRDefault="004E0924">
      <w:pPr>
        <w:pStyle w:val="Heading2"/>
        <w:contextualSpacing w:val="0"/>
      </w:pPr>
      <w:bookmarkStart w:id="54" w:name="h.vr47c1ern5hu" w:colFirst="0" w:colLast="0"/>
      <w:bookmarkStart w:id="55" w:name="_Toc448907978"/>
      <w:bookmarkEnd w:id="54"/>
      <w:r>
        <w:t>Overall System Design</w:t>
      </w:r>
      <w:bookmarkEnd w:id="55"/>
    </w:p>
    <w:p w14:paraId="049A61A9" w14:textId="2A40EE59" w:rsidR="007542A2" w:rsidRDefault="004E0924">
      <w:r>
        <w:t>The following tables describe which parts of the system will be involved with the inputs. This gives us a greater understanding of what tables are going to need to be connected to insert or update data in the database. The output column also gives us an idea of what kind of data would be usefully outputted from the data input.</w:t>
      </w:r>
    </w:p>
    <w:p w14:paraId="31A13BEE" w14:textId="77777777" w:rsidR="007542A2" w:rsidRDefault="004E0924">
      <w:pPr>
        <w:pStyle w:val="Heading3"/>
        <w:contextualSpacing w:val="0"/>
      </w:pPr>
      <w:bookmarkStart w:id="56" w:name="h.h6yg8p5z0zot" w:colFirst="0" w:colLast="0"/>
      <w:bookmarkStart w:id="57" w:name="_Toc448907979"/>
      <w:bookmarkEnd w:id="56"/>
      <w:r>
        <w:t>System Outline Charts</w:t>
      </w:r>
      <w:bookmarkEnd w:id="57"/>
    </w:p>
    <w:p w14:paraId="1184E165" w14:textId="6BBB1BE8" w:rsidR="007542A2" w:rsidRDefault="004E0924" w:rsidP="003E313A">
      <w:pPr>
        <w:pStyle w:val="NoSpacing"/>
      </w:pPr>
      <w:bookmarkStart w:id="58" w:name="h.lf9wle2gpap0" w:colFirst="0" w:colLast="0"/>
      <w:bookmarkEnd w:id="58"/>
      <w:r>
        <w:t xml:space="preserve">Processes concerning database communication are discussed in detail in the </w:t>
      </w:r>
      <w:r w:rsidRPr="003E313A">
        <w:t>detailed description of each file section</w:t>
      </w:r>
      <w:r w:rsidR="003E313A">
        <w:t xml:space="preserve"> (</w:t>
      </w:r>
      <w:r w:rsidR="00053790">
        <w:t xml:space="preserve">section </w:t>
      </w:r>
      <w:hyperlink w:anchor="_Detailed_Description_of" w:history="1">
        <w:r w:rsidR="003E313A" w:rsidRPr="003E313A">
          <w:rPr>
            <w:rStyle w:val="Hyperlink"/>
          </w:rPr>
          <w:t>B.21</w:t>
        </w:r>
      </w:hyperlink>
      <w:r w:rsidR="00053790">
        <w:t>, page 64</w:t>
      </w:r>
      <w:r w:rsidR="003E313A">
        <w:t>)</w:t>
      </w:r>
      <w:r>
        <w:t>.</w:t>
      </w:r>
    </w:p>
    <w:p w14:paraId="31C7A18E" w14:textId="77777777" w:rsidR="007542A2" w:rsidRDefault="004E0924">
      <w:pPr>
        <w:pStyle w:val="Heading3"/>
        <w:contextualSpacing w:val="0"/>
      </w:pPr>
      <w:bookmarkStart w:id="59" w:name="h.128jh5mbhaeo" w:colFirst="0" w:colLast="0"/>
      <w:bookmarkStart w:id="60" w:name="_Description_of_Modular"/>
      <w:bookmarkStart w:id="61" w:name="_Toc448907980"/>
      <w:bookmarkEnd w:id="59"/>
      <w:bookmarkEnd w:id="60"/>
      <w:r>
        <w:t>Description of Modular Structure of the System</w:t>
      </w:r>
      <w:bookmarkEnd w:id="61"/>
    </w:p>
    <w:p w14:paraId="528D9176" w14:textId="6B1AB730" w:rsidR="007542A2" w:rsidRDefault="004E0924">
      <w:r>
        <w:t xml:space="preserve">The system will be modularised primarily by splitting each module in different files (or pages, as often referred to in this documentation). Below is a structure chart displaying the </w:t>
      </w:r>
      <w:r w:rsidR="00967532">
        <w:t>overall structure of the system.</w:t>
      </w:r>
    </w:p>
    <w:p w14:paraId="1C1243A5" w14:textId="77777777" w:rsidR="007542A2" w:rsidRDefault="007542A2"/>
    <w:p w14:paraId="03B9DA60" w14:textId="77777777" w:rsidR="007542A2" w:rsidRDefault="007542A2"/>
    <w:tbl>
      <w:tblPr>
        <w:tblStyle w:val="a9"/>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421EF5DA" w14:textId="77777777">
        <w:tc>
          <w:tcPr>
            <w:tcW w:w="13958" w:type="dxa"/>
            <w:tcMar>
              <w:top w:w="100" w:type="dxa"/>
              <w:left w:w="100" w:type="dxa"/>
              <w:bottom w:w="100" w:type="dxa"/>
              <w:right w:w="100" w:type="dxa"/>
            </w:tcMar>
          </w:tcPr>
          <w:p w14:paraId="0BFB48A7" w14:textId="77777777" w:rsidR="007542A2" w:rsidRDefault="004E0924">
            <w:pPr>
              <w:widowControl w:val="0"/>
              <w:spacing w:line="240" w:lineRule="auto"/>
            </w:pPr>
            <w:r>
              <w:rPr>
                <w:noProof/>
              </w:rPr>
              <w:lastRenderedPageBreak/>
              <w:drawing>
                <wp:inline distT="114300" distB="114300" distL="114300" distR="114300" wp14:anchorId="2FF5C214" wp14:editId="02234D0A">
                  <wp:extent cx="8705850" cy="4114800"/>
                  <wp:effectExtent l="0" t="0" r="0" b="0"/>
                  <wp:docPr id="28" name="image140.png" descr="comp4_site_structure (1).png"/>
                  <wp:cNvGraphicFramePr/>
                  <a:graphic xmlns:a="http://schemas.openxmlformats.org/drawingml/2006/main">
                    <a:graphicData uri="http://schemas.openxmlformats.org/drawingml/2006/picture">
                      <pic:pic xmlns:pic="http://schemas.openxmlformats.org/drawingml/2006/picture">
                        <pic:nvPicPr>
                          <pic:cNvPr id="0" name="image140.png" descr="comp4_site_structure (1).png"/>
                          <pic:cNvPicPr preferRelativeResize="0"/>
                        </pic:nvPicPr>
                        <pic:blipFill>
                          <a:blip r:embed="rId30"/>
                          <a:srcRect l="43" r="43"/>
                          <a:stretch>
                            <a:fillRect/>
                          </a:stretch>
                        </pic:blipFill>
                        <pic:spPr>
                          <a:xfrm>
                            <a:off x="0" y="0"/>
                            <a:ext cx="8705850" cy="4114800"/>
                          </a:xfrm>
                          <a:prstGeom prst="rect">
                            <a:avLst/>
                          </a:prstGeom>
                          <a:ln/>
                        </pic:spPr>
                      </pic:pic>
                    </a:graphicData>
                  </a:graphic>
                </wp:inline>
              </w:drawing>
            </w:r>
          </w:p>
        </w:tc>
      </w:tr>
      <w:tr w:rsidR="007542A2" w14:paraId="49FB362B" w14:textId="77777777">
        <w:tc>
          <w:tcPr>
            <w:tcW w:w="13958" w:type="dxa"/>
            <w:tcMar>
              <w:top w:w="100" w:type="dxa"/>
              <w:left w:w="100" w:type="dxa"/>
              <w:bottom w:w="100" w:type="dxa"/>
              <w:right w:w="100" w:type="dxa"/>
            </w:tcMar>
          </w:tcPr>
          <w:p w14:paraId="38CA751A" w14:textId="77777777" w:rsidR="007542A2" w:rsidRDefault="004E0924">
            <w:pPr>
              <w:widowControl w:val="0"/>
              <w:spacing w:line="240" w:lineRule="auto"/>
              <w:jc w:val="center"/>
            </w:pPr>
            <w:r>
              <w:rPr>
                <w:i/>
              </w:rPr>
              <w:t>Structure chart displaying the overall structure of the system.</w:t>
            </w:r>
          </w:p>
        </w:tc>
      </w:tr>
    </w:tbl>
    <w:p w14:paraId="4559F3A6" w14:textId="77777777" w:rsidR="007542A2" w:rsidRDefault="007542A2"/>
    <w:p w14:paraId="26E513F4" w14:textId="77777777" w:rsidR="007542A2" w:rsidRDefault="004E0924">
      <w:r>
        <w:t>A key aspect that will be prevalent throughout the entire system will be the idea of users having user levels and this will determine which users can access different parts of the system. It will be split into 4 different categories, as shown by the table:</w:t>
      </w:r>
    </w:p>
    <w:p w14:paraId="3D3B39A7" w14:textId="77777777" w:rsidR="007542A2" w:rsidRDefault="007542A2"/>
    <w:tbl>
      <w:tblPr>
        <w:tblStyle w:val="aa"/>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15"/>
        <w:gridCol w:w="10575"/>
      </w:tblGrid>
      <w:tr w:rsidR="007542A2" w14:paraId="349EC9ED" w14:textId="77777777">
        <w:tc>
          <w:tcPr>
            <w:tcW w:w="1560" w:type="dxa"/>
            <w:tcMar>
              <w:top w:w="100" w:type="dxa"/>
              <w:left w:w="100" w:type="dxa"/>
              <w:bottom w:w="100" w:type="dxa"/>
              <w:right w:w="100" w:type="dxa"/>
            </w:tcMar>
          </w:tcPr>
          <w:p w14:paraId="241F967C" w14:textId="77777777" w:rsidR="007542A2" w:rsidRDefault="004E0924">
            <w:pPr>
              <w:widowControl w:val="0"/>
              <w:spacing w:line="240" w:lineRule="auto"/>
            </w:pPr>
            <w:r>
              <w:rPr>
                <w:b/>
              </w:rPr>
              <w:t>User Level</w:t>
            </w:r>
          </w:p>
        </w:tc>
        <w:tc>
          <w:tcPr>
            <w:tcW w:w="1815" w:type="dxa"/>
            <w:tcMar>
              <w:top w:w="100" w:type="dxa"/>
              <w:left w:w="100" w:type="dxa"/>
              <w:bottom w:w="100" w:type="dxa"/>
              <w:right w:w="100" w:type="dxa"/>
            </w:tcMar>
          </w:tcPr>
          <w:p w14:paraId="6ADCCC37" w14:textId="77777777" w:rsidR="007542A2" w:rsidRDefault="004E0924">
            <w:pPr>
              <w:widowControl w:val="0"/>
              <w:spacing w:line="240" w:lineRule="auto"/>
            </w:pPr>
            <w:r>
              <w:rPr>
                <w:b/>
              </w:rPr>
              <w:t>Title</w:t>
            </w:r>
          </w:p>
        </w:tc>
        <w:tc>
          <w:tcPr>
            <w:tcW w:w="10575" w:type="dxa"/>
            <w:tcMar>
              <w:top w:w="100" w:type="dxa"/>
              <w:left w:w="100" w:type="dxa"/>
              <w:bottom w:w="100" w:type="dxa"/>
              <w:right w:w="100" w:type="dxa"/>
            </w:tcMar>
          </w:tcPr>
          <w:p w14:paraId="33934A86" w14:textId="77777777" w:rsidR="007542A2" w:rsidRDefault="004E0924">
            <w:pPr>
              <w:widowControl w:val="0"/>
              <w:spacing w:line="240" w:lineRule="auto"/>
            </w:pPr>
            <w:r>
              <w:rPr>
                <w:b/>
              </w:rPr>
              <w:t>Description</w:t>
            </w:r>
          </w:p>
        </w:tc>
      </w:tr>
      <w:tr w:rsidR="007542A2" w14:paraId="7FB805CE" w14:textId="77777777">
        <w:tc>
          <w:tcPr>
            <w:tcW w:w="1560" w:type="dxa"/>
            <w:tcMar>
              <w:top w:w="100" w:type="dxa"/>
              <w:left w:w="100" w:type="dxa"/>
              <w:bottom w:w="100" w:type="dxa"/>
              <w:right w:w="100" w:type="dxa"/>
            </w:tcMar>
          </w:tcPr>
          <w:p w14:paraId="4AB55B5E" w14:textId="77777777" w:rsidR="007542A2" w:rsidRDefault="004E0924">
            <w:pPr>
              <w:widowControl w:val="0"/>
              <w:spacing w:line="240" w:lineRule="auto"/>
            </w:pPr>
            <w:r>
              <w:t>0</w:t>
            </w:r>
          </w:p>
        </w:tc>
        <w:tc>
          <w:tcPr>
            <w:tcW w:w="1815" w:type="dxa"/>
            <w:tcMar>
              <w:top w:w="100" w:type="dxa"/>
              <w:left w:w="100" w:type="dxa"/>
              <w:bottom w:w="100" w:type="dxa"/>
              <w:right w:w="100" w:type="dxa"/>
            </w:tcMar>
          </w:tcPr>
          <w:p w14:paraId="2A7F0FEC" w14:textId="77777777" w:rsidR="007542A2" w:rsidRDefault="004E0924">
            <w:pPr>
              <w:widowControl w:val="0"/>
              <w:spacing w:line="240" w:lineRule="auto"/>
            </w:pPr>
            <w:r>
              <w:t>Guest</w:t>
            </w:r>
          </w:p>
        </w:tc>
        <w:tc>
          <w:tcPr>
            <w:tcW w:w="10575" w:type="dxa"/>
            <w:tcMar>
              <w:top w:w="100" w:type="dxa"/>
              <w:left w:w="100" w:type="dxa"/>
              <w:bottom w:w="100" w:type="dxa"/>
              <w:right w:w="100" w:type="dxa"/>
            </w:tcMar>
          </w:tcPr>
          <w:p w14:paraId="6792A45A" w14:textId="77777777" w:rsidR="007542A2" w:rsidRDefault="004E0924">
            <w:pPr>
              <w:widowControl w:val="0"/>
              <w:spacing w:line="240" w:lineRule="auto"/>
            </w:pPr>
            <w:r>
              <w:t>A user level created for users that are not logged in or do not have any permissions.</w:t>
            </w:r>
          </w:p>
        </w:tc>
      </w:tr>
      <w:tr w:rsidR="007542A2" w14:paraId="1BB6F5A5" w14:textId="77777777">
        <w:tc>
          <w:tcPr>
            <w:tcW w:w="1560" w:type="dxa"/>
            <w:tcMar>
              <w:top w:w="100" w:type="dxa"/>
              <w:left w:w="100" w:type="dxa"/>
              <w:bottom w:w="100" w:type="dxa"/>
              <w:right w:w="100" w:type="dxa"/>
            </w:tcMar>
          </w:tcPr>
          <w:p w14:paraId="51C3AC5E" w14:textId="77777777" w:rsidR="007542A2" w:rsidRDefault="004E0924">
            <w:pPr>
              <w:widowControl w:val="0"/>
              <w:spacing w:line="240" w:lineRule="auto"/>
            </w:pPr>
            <w:r>
              <w:t>1</w:t>
            </w:r>
          </w:p>
        </w:tc>
        <w:tc>
          <w:tcPr>
            <w:tcW w:w="1815" w:type="dxa"/>
            <w:tcMar>
              <w:top w:w="100" w:type="dxa"/>
              <w:left w:w="100" w:type="dxa"/>
              <w:bottom w:w="100" w:type="dxa"/>
              <w:right w:w="100" w:type="dxa"/>
            </w:tcMar>
          </w:tcPr>
          <w:p w14:paraId="5AB867CA" w14:textId="77777777" w:rsidR="007542A2" w:rsidRDefault="004E0924">
            <w:pPr>
              <w:widowControl w:val="0"/>
              <w:spacing w:line="240" w:lineRule="auto"/>
            </w:pPr>
            <w:r>
              <w:t>Student</w:t>
            </w:r>
          </w:p>
        </w:tc>
        <w:tc>
          <w:tcPr>
            <w:tcW w:w="10575" w:type="dxa"/>
            <w:tcMar>
              <w:top w:w="100" w:type="dxa"/>
              <w:left w:w="100" w:type="dxa"/>
              <w:bottom w:w="100" w:type="dxa"/>
              <w:right w:w="100" w:type="dxa"/>
            </w:tcMar>
          </w:tcPr>
          <w:p w14:paraId="6F72A1D2" w14:textId="77777777" w:rsidR="007542A2" w:rsidRDefault="004E0924">
            <w:pPr>
              <w:widowControl w:val="0"/>
              <w:spacing w:line="240" w:lineRule="auto"/>
            </w:pPr>
            <w:r>
              <w:t>A user level created for students that are able to only view events.</w:t>
            </w:r>
          </w:p>
        </w:tc>
      </w:tr>
      <w:tr w:rsidR="007542A2" w14:paraId="2CC66B82" w14:textId="77777777">
        <w:tc>
          <w:tcPr>
            <w:tcW w:w="1560" w:type="dxa"/>
            <w:tcMar>
              <w:top w:w="100" w:type="dxa"/>
              <w:left w:w="100" w:type="dxa"/>
              <w:bottom w:w="100" w:type="dxa"/>
              <w:right w:w="100" w:type="dxa"/>
            </w:tcMar>
          </w:tcPr>
          <w:p w14:paraId="54FA7443" w14:textId="77777777" w:rsidR="007542A2" w:rsidRDefault="004E0924">
            <w:pPr>
              <w:widowControl w:val="0"/>
              <w:spacing w:line="240" w:lineRule="auto"/>
            </w:pPr>
            <w:r>
              <w:t>2</w:t>
            </w:r>
          </w:p>
        </w:tc>
        <w:tc>
          <w:tcPr>
            <w:tcW w:w="1815" w:type="dxa"/>
            <w:tcMar>
              <w:top w:w="100" w:type="dxa"/>
              <w:left w:w="100" w:type="dxa"/>
              <w:bottom w:w="100" w:type="dxa"/>
              <w:right w:w="100" w:type="dxa"/>
            </w:tcMar>
          </w:tcPr>
          <w:p w14:paraId="274B0675" w14:textId="77777777" w:rsidR="007542A2" w:rsidRDefault="004E0924">
            <w:pPr>
              <w:widowControl w:val="0"/>
              <w:spacing w:line="240" w:lineRule="auto"/>
            </w:pPr>
            <w:r>
              <w:t>Staff</w:t>
            </w:r>
          </w:p>
        </w:tc>
        <w:tc>
          <w:tcPr>
            <w:tcW w:w="10575" w:type="dxa"/>
            <w:tcMar>
              <w:top w:w="100" w:type="dxa"/>
              <w:left w:w="100" w:type="dxa"/>
              <w:bottom w:w="100" w:type="dxa"/>
              <w:right w:w="100" w:type="dxa"/>
            </w:tcMar>
          </w:tcPr>
          <w:p w14:paraId="0443815C" w14:textId="77777777" w:rsidR="007542A2" w:rsidRDefault="004E0924">
            <w:pPr>
              <w:widowControl w:val="0"/>
              <w:spacing w:line="240" w:lineRule="auto"/>
            </w:pPr>
            <w:r>
              <w:t>A user level created for staff that are able to request bookings of events.</w:t>
            </w:r>
          </w:p>
        </w:tc>
      </w:tr>
      <w:tr w:rsidR="007542A2" w14:paraId="51D4F12F" w14:textId="77777777">
        <w:tc>
          <w:tcPr>
            <w:tcW w:w="1560" w:type="dxa"/>
            <w:tcMar>
              <w:top w:w="100" w:type="dxa"/>
              <w:left w:w="100" w:type="dxa"/>
              <w:bottom w:w="100" w:type="dxa"/>
              <w:right w:w="100" w:type="dxa"/>
            </w:tcMar>
          </w:tcPr>
          <w:p w14:paraId="53171FD6" w14:textId="77777777" w:rsidR="007542A2" w:rsidRDefault="004E0924">
            <w:pPr>
              <w:widowControl w:val="0"/>
              <w:spacing w:line="240" w:lineRule="auto"/>
            </w:pPr>
            <w:r>
              <w:t>3</w:t>
            </w:r>
          </w:p>
        </w:tc>
        <w:tc>
          <w:tcPr>
            <w:tcW w:w="1815" w:type="dxa"/>
            <w:tcMar>
              <w:top w:w="100" w:type="dxa"/>
              <w:left w:w="100" w:type="dxa"/>
              <w:bottom w:w="100" w:type="dxa"/>
              <w:right w:w="100" w:type="dxa"/>
            </w:tcMar>
          </w:tcPr>
          <w:p w14:paraId="392D24C4" w14:textId="77777777" w:rsidR="007542A2" w:rsidRDefault="004E0924">
            <w:pPr>
              <w:widowControl w:val="0"/>
              <w:spacing w:line="240" w:lineRule="auto"/>
            </w:pPr>
            <w:r>
              <w:t>Administrator</w:t>
            </w:r>
          </w:p>
        </w:tc>
        <w:tc>
          <w:tcPr>
            <w:tcW w:w="10575" w:type="dxa"/>
            <w:tcMar>
              <w:top w:w="100" w:type="dxa"/>
              <w:left w:w="100" w:type="dxa"/>
              <w:bottom w:w="100" w:type="dxa"/>
              <w:right w:w="100" w:type="dxa"/>
            </w:tcMar>
          </w:tcPr>
          <w:p w14:paraId="13E84CBF" w14:textId="77777777" w:rsidR="007542A2" w:rsidRDefault="004E0924">
            <w:pPr>
              <w:widowControl w:val="0"/>
              <w:spacing w:line="240" w:lineRule="auto"/>
            </w:pPr>
            <w:r>
              <w:t>A user level created for admins that are able to approve requests for bookings.</w:t>
            </w:r>
          </w:p>
        </w:tc>
      </w:tr>
    </w:tbl>
    <w:p w14:paraId="713581F2" w14:textId="77777777" w:rsidR="007542A2" w:rsidRDefault="007542A2"/>
    <w:p w14:paraId="2CC71401" w14:textId="77777777" w:rsidR="007542A2" w:rsidRDefault="004E0924">
      <w:r>
        <w:t>Each of these user levels will be assigned to a user. The guest user level will not necessarily be applied to an individual user (unless an administrator decides to allocate a user that user level [perhaps if the administrator don’t want someone to use the system but also don’t want to delete the user record]) but will mostly be used to describe users that are not logged in.</w:t>
      </w:r>
    </w:p>
    <w:p w14:paraId="6C574433" w14:textId="77777777" w:rsidR="007542A2" w:rsidRDefault="007542A2"/>
    <w:p w14:paraId="6AE0508F" w14:textId="77777777" w:rsidR="007542A2" w:rsidRDefault="004E0924">
      <w:r>
        <w:t>The structure of the system will differ for the type of person that is logged in. The menu structure for each is below with the user level in brackets. It should be noted that the ‘login’ button changes to ‘logout’ when a user is logged in and also that users with a higher user level than the one previous to them can access every item that they can but additional items too.</w:t>
      </w:r>
    </w:p>
    <w:p w14:paraId="3A7F7DDA" w14:textId="77777777" w:rsidR="007542A2" w:rsidRDefault="007542A2"/>
    <w:p w14:paraId="480BF06F" w14:textId="77777777" w:rsidR="007542A2" w:rsidRDefault="004E0924">
      <w:pPr>
        <w:numPr>
          <w:ilvl w:val="0"/>
          <w:numId w:val="33"/>
        </w:numPr>
        <w:ind w:hanging="360"/>
        <w:contextualSpacing/>
        <w:rPr>
          <w:b/>
        </w:rPr>
      </w:pPr>
      <w:r>
        <w:rPr>
          <w:b/>
        </w:rPr>
        <w:t>Guest (0)</w:t>
      </w:r>
    </w:p>
    <w:p w14:paraId="0D139CCE" w14:textId="77777777" w:rsidR="007542A2" w:rsidRDefault="004E0924">
      <w:pPr>
        <w:numPr>
          <w:ilvl w:val="1"/>
          <w:numId w:val="33"/>
        </w:numPr>
        <w:ind w:hanging="360"/>
        <w:contextualSpacing/>
      </w:pPr>
      <w:r>
        <w:t>Home | Login</w:t>
      </w:r>
    </w:p>
    <w:p w14:paraId="44735371" w14:textId="77777777" w:rsidR="007542A2" w:rsidRDefault="004E0924">
      <w:pPr>
        <w:numPr>
          <w:ilvl w:val="0"/>
          <w:numId w:val="33"/>
        </w:numPr>
        <w:ind w:hanging="360"/>
        <w:contextualSpacing/>
        <w:rPr>
          <w:b/>
        </w:rPr>
      </w:pPr>
      <w:r>
        <w:rPr>
          <w:b/>
        </w:rPr>
        <w:t>Student (1)</w:t>
      </w:r>
    </w:p>
    <w:p w14:paraId="1754F044" w14:textId="77777777" w:rsidR="007542A2" w:rsidRDefault="004E0924">
      <w:pPr>
        <w:numPr>
          <w:ilvl w:val="1"/>
          <w:numId w:val="33"/>
        </w:numPr>
        <w:ind w:hanging="360"/>
        <w:contextualSpacing/>
      </w:pPr>
      <w:r>
        <w:t>Home | View All Events | Logout</w:t>
      </w:r>
    </w:p>
    <w:p w14:paraId="30922EDB" w14:textId="77777777" w:rsidR="007542A2" w:rsidRDefault="004E0924">
      <w:pPr>
        <w:numPr>
          <w:ilvl w:val="0"/>
          <w:numId w:val="33"/>
        </w:numPr>
        <w:ind w:hanging="360"/>
        <w:contextualSpacing/>
        <w:rPr>
          <w:b/>
        </w:rPr>
      </w:pPr>
      <w:r>
        <w:rPr>
          <w:b/>
        </w:rPr>
        <w:t>Teacher (2)</w:t>
      </w:r>
    </w:p>
    <w:p w14:paraId="731C4C57" w14:textId="77777777" w:rsidR="007542A2" w:rsidRDefault="004E0924">
      <w:pPr>
        <w:numPr>
          <w:ilvl w:val="1"/>
          <w:numId w:val="33"/>
        </w:numPr>
        <w:ind w:hanging="360"/>
        <w:contextualSpacing/>
      </w:pPr>
      <w:r>
        <w:t>Home | View All Events | Add Events | Logout</w:t>
      </w:r>
    </w:p>
    <w:p w14:paraId="1FA99C12" w14:textId="77777777" w:rsidR="007542A2" w:rsidRDefault="004E0924">
      <w:pPr>
        <w:numPr>
          <w:ilvl w:val="0"/>
          <w:numId w:val="33"/>
        </w:numPr>
        <w:ind w:hanging="360"/>
        <w:contextualSpacing/>
        <w:rPr>
          <w:b/>
        </w:rPr>
      </w:pPr>
      <w:r>
        <w:rPr>
          <w:b/>
        </w:rPr>
        <w:t>Administrator (3)</w:t>
      </w:r>
    </w:p>
    <w:p w14:paraId="48D518C2" w14:textId="77777777" w:rsidR="007542A2" w:rsidRDefault="004E0924">
      <w:pPr>
        <w:numPr>
          <w:ilvl w:val="1"/>
          <w:numId w:val="33"/>
        </w:numPr>
        <w:ind w:hanging="360"/>
        <w:contextualSpacing/>
      </w:pPr>
      <w:r>
        <w:t>Home | View All Events | Add Events | Admin Panel | Logout</w:t>
      </w:r>
    </w:p>
    <w:p w14:paraId="3223A97D" w14:textId="77777777" w:rsidR="007542A2" w:rsidRDefault="007542A2"/>
    <w:p w14:paraId="1D29E02D" w14:textId="77777777" w:rsidR="007542A2" w:rsidRDefault="004E0924">
      <w:pPr>
        <w:pStyle w:val="Heading2"/>
        <w:contextualSpacing w:val="0"/>
      </w:pPr>
      <w:bookmarkStart w:id="62" w:name="h.41xf8ieqq7uh" w:colFirst="0" w:colLast="0"/>
      <w:bookmarkStart w:id="63" w:name="_Toc448907981"/>
      <w:bookmarkEnd w:id="62"/>
      <w:r>
        <w:lastRenderedPageBreak/>
        <w:t>Validation Required</w:t>
      </w:r>
      <w:bookmarkEnd w:id="63"/>
    </w:p>
    <w:tbl>
      <w:tblPr>
        <w:tblStyle w:val="ab"/>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7542A2" w14:paraId="1D7CAEE4" w14:textId="77777777">
        <w:tc>
          <w:tcPr>
            <w:tcW w:w="3489" w:type="dxa"/>
            <w:tcMar>
              <w:top w:w="100" w:type="dxa"/>
              <w:left w:w="100" w:type="dxa"/>
              <w:bottom w:w="100" w:type="dxa"/>
              <w:right w:w="100" w:type="dxa"/>
            </w:tcMar>
          </w:tcPr>
          <w:p w14:paraId="6A89E7ED" w14:textId="77777777" w:rsidR="007542A2" w:rsidRDefault="004E0924">
            <w:pPr>
              <w:widowControl w:val="0"/>
              <w:spacing w:line="240" w:lineRule="auto"/>
            </w:pPr>
            <w:r>
              <w:rPr>
                <w:b/>
              </w:rPr>
              <w:t>Field Name</w:t>
            </w:r>
          </w:p>
        </w:tc>
        <w:tc>
          <w:tcPr>
            <w:tcW w:w="3489" w:type="dxa"/>
            <w:tcMar>
              <w:top w:w="100" w:type="dxa"/>
              <w:left w:w="100" w:type="dxa"/>
              <w:bottom w:w="100" w:type="dxa"/>
              <w:right w:w="100" w:type="dxa"/>
            </w:tcMar>
          </w:tcPr>
          <w:p w14:paraId="4793572C" w14:textId="77777777" w:rsidR="007542A2" w:rsidRDefault="004E0924">
            <w:pPr>
              <w:widowControl w:val="0"/>
              <w:spacing w:line="240" w:lineRule="auto"/>
            </w:pPr>
            <w:r>
              <w:rPr>
                <w:b/>
              </w:rPr>
              <w:t>Validation Type</w:t>
            </w:r>
          </w:p>
        </w:tc>
        <w:tc>
          <w:tcPr>
            <w:tcW w:w="3489" w:type="dxa"/>
            <w:tcMar>
              <w:top w:w="100" w:type="dxa"/>
              <w:left w:w="100" w:type="dxa"/>
              <w:bottom w:w="100" w:type="dxa"/>
              <w:right w:w="100" w:type="dxa"/>
            </w:tcMar>
          </w:tcPr>
          <w:p w14:paraId="7A841849" w14:textId="77777777" w:rsidR="007542A2" w:rsidRDefault="004E0924">
            <w:pPr>
              <w:widowControl w:val="0"/>
              <w:spacing w:line="240" w:lineRule="auto"/>
            </w:pPr>
            <w:r>
              <w:rPr>
                <w:b/>
              </w:rPr>
              <w:t>Validation Rule</w:t>
            </w:r>
          </w:p>
        </w:tc>
        <w:tc>
          <w:tcPr>
            <w:tcW w:w="3489" w:type="dxa"/>
            <w:tcMar>
              <w:top w:w="100" w:type="dxa"/>
              <w:left w:w="100" w:type="dxa"/>
              <w:bottom w:w="100" w:type="dxa"/>
              <w:right w:w="100" w:type="dxa"/>
            </w:tcMar>
          </w:tcPr>
          <w:p w14:paraId="38A4988A" w14:textId="77777777" w:rsidR="007542A2" w:rsidRDefault="004E0924">
            <w:pPr>
              <w:widowControl w:val="0"/>
              <w:spacing w:line="240" w:lineRule="auto"/>
            </w:pPr>
            <w:r>
              <w:rPr>
                <w:b/>
              </w:rPr>
              <w:t>Error Message</w:t>
            </w:r>
          </w:p>
        </w:tc>
      </w:tr>
      <w:tr w:rsidR="007542A2" w14:paraId="7FFEF3DA" w14:textId="77777777">
        <w:tc>
          <w:tcPr>
            <w:tcW w:w="3489" w:type="dxa"/>
            <w:tcMar>
              <w:top w:w="100" w:type="dxa"/>
              <w:left w:w="100" w:type="dxa"/>
              <w:bottom w:w="100" w:type="dxa"/>
              <w:right w:w="100" w:type="dxa"/>
            </w:tcMar>
          </w:tcPr>
          <w:p w14:paraId="534E229D" w14:textId="77777777" w:rsidR="007542A2" w:rsidRDefault="004E0924">
            <w:pPr>
              <w:widowControl w:val="0"/>
              <w:spacing w:line="240" w:lineRule="auto"/>
            </w:pPr>
            <w:r>
              <w:t>Email address</w:t>
            </w:r>
          </w:p>
        </w:tc>
        <w:tc>
          <w:tcPr>
            <w:tcW w:w="3489" w:type="dxa"/>
            <w:tcMar>
              <w:top w:w="100" w:type="dxa"/>
              <w:left w:w="100" w:type="dxa"/>
              <w:bottom w:w="100" w:type="dxa"/>
              <w:right w:w="100" w:type="dxa"/>
            </w:tcMar>
          </w:tcPr>
          <w:p w14:paraId="7792CD4E" w14:textId="77777777" w:rsidR="007542A2" w:rsidRDefault="004E0924">
            <w:pPr>
              <w:widowControl w:val="0"/>
              <w:spacing w:line="240" w:lineRule="auto"/>
            </w:pPr>
            <w:r>
              <w:t>Type check</w:t>
            </w:r>
          </w:p>
        </w:tc>
        <w:tc>
          <w:tcPr>
            <w:tcW w:w="3489" w:type="dxa"/>
            <w:tcMar>
              <w:top w:w="100" w:type="dxa"/>
              <w:left w:w="100" w:type="dxa"/>
              <w:bottom w:w="100" w:type="dxa"/>
              <w:right w:w="100" w:type="dxa"/>
            </w:tcMar>
          </w:tcPr>
          <w:p w14:paraId="55DB153B" w14:textId="77777777" w:rsidR="007542A2" w:rsidRDefault="004E0924">
            <w:pPr>
              <w:widowControl w:val="0"/>
              <w:spacing w:line="240" w:lineRule="auto"/>
            </w:pPr>
            <w:r>
              <w:t>Must contain: @ and a valid domain, although this validation is handled by HTML.</w:t>
            </w:r>
          </w:p>
        </w:tc>
        <w:tc>
          <w:tcPr>
            <w:tcW w:w="3489" w:type="dxa"/>
            <w:tcMar>
              <w:top w:w="100" w:type="dxa"/>
              <w:left w:w="100" w:type="dxa"/>
              <w:bottom w:w="100" w:type="dxa"/>
              <w:right w:w="100" w:type="dxa"/>
            </w:tcMar>
          </w:tcPr>
          <w:p w14:paraId="50CA67DA" w14:textId="77777777" w:rsidR="007542A2" w:rsidRDefault="004E0924">
            <w:pPr>
              <w:widowControl w:val="0"/>
              <w:spacing w:line="240" w:lineRule="auto"/>
            </w:pPr>
            <w:r>
              <w:t>You must enter a valid email address</w:t>
            </w:r>
          </w:p>
        </w:tc>
      </w:tr>
      <w:tr w:rsidR="007542A2" w14:paraId="61B6D7A8" w14:textId="77777777">
        <w:tc>
          <w:tcPr>
            <w:tcW w:w="3489" w:type="dxa"/>
            <w:tcMar>
              <w:top w:w="100" w:type="dxa"/>
              <w:left w:w="100" w:type="dxa"/>
              <w:bottom w:w="100" w:type="dxa"/>
              <w:right w:w="100" w:type="dxa"/>
            </w:tcMar>
          </w:tcPr>
          <w:p w14:paraId="72DDF458" w14:textId="77777777" w:rsidR="007542A2" w:rsidRDefault="004E0924">
            <w:pPr>
              <w:widowControl w:val="0"/>
              <w:spacing w:line="240" w:lineRule="auto"/>
            </w:pPr>
            <w:r>
              <w:t>All fields</w:t>
            </w:r>
          </w:p>
        </w:tc>
        <w:tc>
          <w:tcPr>
            <w:tcW w:w="3489" w:type="dxa"/>
            <w:tcMar>
              <w:top w:w="100" w:type="dxa"/>
              <w:left w:w="100" w:type="dxa"/>
              <w:bottom w:w="100" w:type="dxa"/>
              <w:right w:w="100" w:type="dxa"/>
            </w:tcMar>
          </w:tcPr>
          <w:p w14:paraId="47F3C170" w14:textId="77777777" w:rsidR="007542A2" w:rsidRDefault="004E0924">
            <w:pPr>
              <w:widowControl w:val="0"/>
              <w:spacing w:line="240" w:lineRule="auto"/>
            </w:pPr>
            <w:r>
              <w:t>Range check</w:t>
            </w:r>
          </w:p>
        </w:tc>
        <w:tc>
          <w:tcPr>
            <w:tcW w:w="3489" w:type="dxa"/>
            <w:tcMar>
              <w:top w:w="100" w:type="dxa"/>
              <w:left w:w="100" w:type="dxa"/>
              <w:bottom w:w="100" w:type="dxa"/>
              <w:right w:w="100" w:type="dxa"/>
            </w:tcMar>
          </w:tcPr>
          <w:p w14:paraId="6D50CE0F" w14:textId="77777777" w:rsidR="007542A2" w:rsidRDefault="004E0924">
            <w:pPr>
              <w:widowControl w:val="0"/>
              <w:spacing w:line="240" w:lineRule="auto"/>
            </w:pPr>
            <w:r>
              <w:t>All fields must restrict the size of the values entered so that they do not exceed the field size in the database.</w:t>
            </w:r>
          </w:p>
        </w:tc>
        <w:tc>
          <w:tcPr>
            <w:tcW w:w="3489" w:type="dxa"/>
            <w:tcMar>
              <w:top w:w="100" w:type="dxa"/>
              <w:left w:w="100" w:type="dxa"/>
              <w:bottom w:w="100" w:type="dxa"/>
              <w:right w:w="100" w:type="dxa"/>
            </w:tcMar>
          </w:tcPr>
          <w:p w14:paraId="4FFE16A0" w14:textId="77777777" w:rsidR="007542A2" w:rsidRDefault="004E0924">
            <w:pPr>
              <w:widowControl w:val="0"/>
              <w:spacing w:line="240" w:lineRule="auto"/>
            </w:pPr>
            <w:r>
              <w:t>Please enter text that is less than [NUMBER] characters long.</w:t>
            </w:r>
          </w:p>
        </w:tc>
      </w:tr>
    </w:tbl>
    <w:p w14:paraId="3E7C3893" w14:textId="77777777" w:rsidR="007542A2" w:rsidRDefault="007542A2"/>
    <w:p w14:paraId="3E933280" w14:textId="77777777" w:rsidR="007542A2" w:rsidRDefault="004E0924">
      <w:pPr>
        <w:pStyle w:val="Heading2"/>
        <w:contextualSpacing w:val="0"/>
      </w:pPr>
      <w:bookmarkStart w:id="64" w:name="h.cnw3sbiqeuf7" w:colFirst="0" w:colLast="0"/>
      <w:bookmarkStart w:id="65" w:name="_Toc448907982"/>
      <w:bookmarkEnd w:id="64"/>
      <w:r>
        <w:t>Database Design including Normalised Relations with Example Data</w:t>
      </w:r>
      <w:bookmarkEnd w:id="65"/>
    </w:p>
    <w:p w14:paraId="30051CD6" w14:textId="77777777" w:rsidR="007542A2" w:rsidRDefault="004E0924">
      <w:r>
        <w:t>Continuing from the record structure section above, we end up at a fully normalised data base in fifth normal form through various stages.</w:t>
      </w:r>
    </w:p>
    <w:p w14:paraId="4F300A65" w14:textId="77777777" w:rsidR="007542A2" w:rsidRDefault="007542A2"/>
    <w:p w14:paraId="010B9791" w14:textId="77777777" w:rsidR="007542A2" w:rsidRDefault="004E0924">
      <w:r>
        <w:t>Below are sections describing the different normal forms (NF).</w:t>
      </w:r>
    </w:p>
    <w:p w14:paraId="34C2451B" w14:textId="77777777" w:rsidR="007542A2" w:rsidRDefault="007542A2"/>
    <w:p w14:paraId="1BE1F5D4" w14:textId="77777777" w:rsidR="007542A2" w:rsidRDefault="004E0924">
      <w:r>
        <w:t>An underlined heading represents a key field.</w:t>
      </w:r>
    </w:p>
    <w:p w14:paraId="46A07CE7" w14:textId="77777777" w:rsidR="007542A2" w:rsidRDefault="007542A2"/>
    <w:p w14:paraId="15E47290" w14:textId="77777777" w:rsidR="007542A2" w:rsidRDefault="004E0924">
      <w:pPr>
        <w:pStyle w:val="Heading3"/>
        <w:contextualSpacing w:val="0"/>
      </w:pPr>
      <w:bookmarkStart w:id="66" w:name="h.h0n2frgke48k" w:colFirst="0" w:colLast="0"/>
      <w:bookmarkStart w:id="67" w:name="_Toc448907983"/>
      <w:bookmarkEnd w:id="66"/>
      <w:r>
        <w:t>UNF (Un-normalised Normal Form)</w:t>
      </w:r>
      <w:bookmarkEnd w:id="67"/>
    </w:p>
    <w:tbl>
      <w:tblPr>
        <w:tblStyle w:val="ac"/>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gridCol w:w="1405"/>
        <w:gridCol w:w="960"/>
        <w:gridCol w:w="1305"/>
        <w:gridCol w:w="1080"/>
        <w:gridCol w:w="1404"/>
        <w:gridCol w:w="1404"/>
        <w:gridCol w:w="705"/>
        <w:gridCol w:w="1290"/>
        <w:gridCol w:w="690"/>
        <w:gridCol w:w="690"/>
        <w:gridCol w:w="1620"/>
      </w:tblGrid>
      <w:tr w:rsidR="007542A2" w14:paraId="0367085B" w14:textId="77777777">
        <w:tc>
          <w:tcPr>
            <w:tcW w:w="1404" w:type="dxa"/>
            <w:tcMar>
              <w:top w:w="100" w:type="dxa"/>
              <w:left w:w="100" w:type="dxa"/>
              <w:bottom w:w="100" w:type="dxa"/>
              <w:right w:w="100" w:type="dxa"/>
            </w:tcMar>
          </w:tcPr>
          <w:p w14:paraId="780BC8CA" w14:textId="77777777" w:rsidR="007542A2" w:rsidRDefault="004E0924">
            <w:pPr>
              <w:widowControl w:val="0"/>
              <w:spacing w:line="240" w:lineRule="auto"/>
            </w:pPr>
            <w:r>
              <w:rPr>
                <w:b/>
              </w:rPr>
              <w:t>Owner Name</w:t>
            </w:r>
          </w:p>
        </w:tc>
        <w:tc>
          <w:tcPr>
            <w:tcW w:w="1404" w:type="dxa"/>
            <w:tcMar>
              <w:top w:w="100" w:type="dxa"/>
              <w:left w:w="100" w:type="dxa"/>
              <w:bottom w:w="100" w:type="dxa"/>
              <w:right w:w="100" w:type="dxa"/>
            </w:tcMar>
          </w:tcPr>
          <w:p w14:paraId="7722DC59" w14:textId="77777777" w:rsidR="007542A2" w:rsidRDefault="004E0924">
            <w:pPr>
              <w:widowControl w:val="0"/>
              <w:spacing w:line="240" w:lineRule="auto"/>
            </w:pPr>
            <w:r>
              <w:rPr>
                <w:b/>
              </w:rPr>
              <w:t>Owner Email Address</w:t>
            </w:r>
          </w:p>
        </w:tc>
        <w:tc>
          <w:tcPr>
            <w:tcW w:w="960" w:type="dxa"/>
            <w:tcMar>
              <w:top w:w="100" w:type="dxa"/>
              <w:left w:w="100" w:type="dxa"/>
              <w:bottom w:w="100" w:type="dxa"/>
              <w:right w:w="100" w:type="dxa"/>
            </w:tcMar>
          </w:tcPr>
          <w:p w14:paraId="0F6C42FD" w14:textId="77777777" w:rsidR="007542A2" w:rsidRDefault="004E0924">
            <w:pPr>
              <w:widowControl w:val="0"/>
              <w:spacing w:line="240" w:lineRule="auto"/>
            </w:pPr>
            <w:r>
              <w:rPr>
                <w:b/>
              </w:rPr>
              <w:t>Owner User ID</w:t>
            </w:r>
          </w:p>
        </w:tc>
        <w:tc>
          <w:tcPr>
            <w:tcW w:w="1305" w:type="dxa"/>
            <w:tcMar>
              <w:top w:w="100" w:type="dxa"/>
              <w:left w:w="100" w:type="dxa"/>
              <w:bottom w:w="100" w:type="dxa"/>
              <w:right w:w="100" w:type="dxa"/>
            </w:tcMar>
          </w:tcPr>
          <w:p w14:paraId="475292BD" w14:textId="77777777" w:rsidR="007542A2" w:rsidRDefault="004E0924">
            <w:pPr>
              <w:widowControl w:val="0"/>
              <w:spacing w:line="240" w:lineRule="auto"/>
            </w:pPr>
            <w:r>
              <w:rPr>
                <w:b/>
              </w:rPr>
              <w:t>Owner Date of Birth</w:t>
            </w:r>
          </w:p>
        </w:tc>
        <w:tc>
          <w:tcPr>
            <w:tcW w:w="1080" w:type="dxa"/>
            <w:tcMar>
              <w:top w:w="100" w:type="dxa"/>
              <w:left w:w="100" w:type="dxa"/>
              <w:bottom w:w="100" w:type="dxa"/>
              <w:right w:w="100" w:type="dxa"/>
            </w:tcMar>
          </w:tcPr>
          <w:p w14:paraId="45D44AA8" w14:textId="77777777" w:rsidR="007542A2" w:rsidRDefault="004E0924">
            <w:pPr>
              <w:widowControl w:val="0"/>
              <w:spacing w:line="240" w:lineRule="auto"/>
            </w:pPr>
            <w:r>
              <w:rPr>
                <w:b/>
              </w:rPr>
              <w:t>Event Start Time</w:t>
            </w:r>
          </w:p>
        </w:tc>
        <w:tc>
          <w:tcPr>
            <w:tcW w:w="1404" w:type="dxa"/>
            <w:tcMar>
              <w:top w:w="100" w:type="dxa"/>
              <w:left w:w="100" w:type="dxa"/>
              <w:bottom w:w="100" w:type="dxa"/>
              <w:right w:w="100" w:type="dxa"/>
            </w:tcMar>
          </w:tcPr>
          <w:p w14:paraId="7C40DB61" w14:textId="77777777" w:rsidR="007542A2" w:rsidRDefault="004E0924">
            <w:pPr>
              <w:widowControl w:val="0"/>
              <w:spacing w:line="240" w:lineRule="auto"/>
            </w:pPr>
            <w:r>
              <w:rPr>
                <w:b/>
              </w:rPr>
              <w:t>Event Name</w:t>
            </w:r>
          </w:p>
        </w:tc>
        <w:tc>
          <w:tcPr>
            <w:tcW w:w="1404" w:type="dxa"/>
            <w:tcMar>
              <w:top w:w="100" w:type="dxa"/>
              <w:left w:w="100" w:type="dxa"/>
              <w:bottom w:w="100" w:type="dxa"/>
              <w:right w:w="100" w:type="dxa"/>
            </w:tcMar>
          </w:tcPr>
          <w:p w14:paraId="5F2D1BF6" w14:textId="77777777" w:rsidR="007542A2" w:rsidRDefault="004E0924">
            <w:pPr>
              <w:widowControl w:val="0"/>
              <w:spacing w:line="240" w:lineRule="auto"/>
            </w:pPr>
            <w:r>
              <w:rPr>
                <w:b/>
              </w:rPr>
              <w:t>Event Description</w:t>
            </w:r>
          </w:p>
        </w:tc>
        <w:tc>
          <w:tcPr>
            <w:tcW w:w="705" w:type="dxa"/>
            <w:tcMar>
              <w:top w:w="100" w:type="dxa"/>
              <w:left w:w="100" w:type="dxa"/>
              <w:bottom w:w="100" w:type="dxa"/>
              <w:right w:w="100" w:type="dxa"/>
            </w:tcMar>
          </w:tcPr>
          <w:p w14:paraId="609692CB" w14:textId="77777777" w:rsidR="007542A2" w:rsidRDefault="004E0924">
            <w:pPr>
              <w:widowControl w:val="0"/>
              <w:spacing w:line="240" w:lineRule="auto"/>
            </w:pPr>
            <w:r>
              <w:rPr>
                <w:b/>
              </w:rPr>
              <w:t>Event Approved</w:t>
            </w:r>
          </w:p>
        </w:tc>
        <w:tc>
          <w:tcPr>
            <w:tcW w:w="1290" w:type="dxa"/>
            <w:tcMar>
              <w:top w:w="100" w:type="dxa"/>
              <w:left w:w="100" w:type="dxa"/>
              <w:bottom w:w="100" w:type="dxa"/>
              <w:right w:w="100" w:type="dxa"/>
            </w:tcMar>
          </w:tcPr>
          <w:p w14:paraId="0B8A5B34" w14:textId="77777777" w:rsidR="007542A2" w:rsidRDefault="004E0924">
            <w:pPr>
              <w:widowControl w:val="0"/>
              <w:spacing w:line="240" w:lineRule="auto"/>
            </w:pPr>
            <w:r>
              <w:rPr>
                <w:b/>
              </w:rPr>
              <w:t>Event Moderated By</w:t>
            </w:r>
          </w:p>
        </w:tc>
        <w:tc>
          <w:tcPr>
            <w:tcW w:w="690" w:type="dxa"/>
            <w:tcMar>
              <w:top w:w="100" w:type="dxa"/>
              <w:left w:w="100" w:type="dxa"/>
              <w:bottom w:w="100" w:type="dxa"/>
              <w:right w:w="100" w:type="dxa"/>
            </w:tcMar>
          </w:tcPr>
          <w:p w14:paraId="55D98B1E" w14:textId="77777777" w:rsidR="007542A2" w:rsidRDefault="004E0924">
            <w:pPr>
              <w:widowControl w:val="0"/>
              <w:spacing w:line="240" w:lineRule="auto"/>
            </w:pPr>
            <w:r>
              <w:rPr>
                <w:b/>
              </w:rPr>
              <w:t>Room Name</w:t>
            </w:r>
          </w:p>
        </w:tc>
        <w:tc>
          <w:tcPr>
            <w:tcW w:w="690" w:type="dxa"/>
            <w:tcMar>
              <w:top w:w="100" w:type="dxa"/>
              <w:left w:w="100" w:type="dxa"/>
              <w:bottom w:w="100" w:type="dxa"/>
              <w:right w:w="100" w:type="dxa"/>
            </w:tcMar>
          </w:tcPr>
          <w:p w14:paraId="15BAE4B4" w14:textId="77777777" w:rsidR="007542A2" w:rsidRDefault="004E0924">
            <w:pPr>
              <w:widowControl w:val="0"/>
              <w:spacing w:line="240" w:lineRule="auto"/>
            </w:pPr>
            <w:r>
              <w:rPr>
                <w:b/>
              </w:rPr>
              <w:t>Room Capacity</w:t>
            </w:r>
          </w:p>
        </w:tc>
        <w:tc>
          <w:tcPr>
            <w:tcW w:w="1620" w:type="dxa"/>
            <w:tcMar>
              <w:top w:w="100" w:type="dxa"/>
              <w:left w:w="100" w:type="dxa"/>
              <w:bottom w:w="100" w:type="dxa"/>
              <w:right w:w="100" w:type="dxa"/>
            </w:tcMar>
          </w:tcPr>
          <w:p w14:paraId="3DE488F6" w14:textId="77777777" w:rsidR="007542A2" w:rsidRDefault="004E0924">
            <w:pPr>
              <w:widowControl w:val="0"/>
              <w:spacing w:line="240" w:lineRule="auto"/>
            </w:pPr>
            <w:r>
              <w:rPr>
                <w:b/>
              </w:rPr>
              <w:t>Attendee Names</w:t>
            </w:r>
          </w:p>
        </w:tc>
      </w:tr>
      <w:tr w:rsidR="007542A2" w14:paraId="0974AEFE" w14:textId="77777777">
        <w:tc>
          <w:tcPr>
            <w:tcW w:w="1404" w:type="dxa"/>
            <w:tcMar>
              <w:top w:w="100" w:type="dxa"/>
              <w:left w:w="100" w:type="dxa"/>
              <w:bottom w:w="100" w:type="dxa"/>
              <w:right w:w="100" w:type="dxa"/>
            </w:tcMar>
          </w:tcPr>
          <w:p w14:paraId="22B84D5F" w14:textId="77777777" w:rsidR="007542A2" w:rsidRDefault="004E0924">
            <w:pPr>
              <w:widowControl w:val="0"/>
              <w:spacing w:line="240" w:lineRule="auto"/>
            </w:pPr>
            <w:r>
              <w:lastRenderedPageBreak/>
              <w:t>Jeanette Patterson</w:t>
            </w:r>
          </w:p>
        </w:tc>
        <w:tc>
          <w:tcPr>
            <w:tcW w:w="1404" w:type="dxa"/>
            <w:tcMar>
              <w:top w:w="100" w:type="dxa"/>
              <w:left w:w="100" w:type="dxa"/>
              <w:bottom w:w="100" w:type="dxa"/>
              <w:right w:w="100" w:type="dxa"/>
            </w:tcMar>
          </w:tcPr>
          <w:p w14:paraId="137D05D7" w14:textId="77777777" w:rsidR="007542A2" w:rsidRDefault="004E0924">
            <w:pPr>
              <w:widowControl w:val="0"/>
              <w:spacing w:line="240" w:lineRule="auto"/>
            </w:pPr>
            <w:r>
              <w:t>jeanette.patterson@kps.woodard.co.uk</w:t>
            </w:r>
          </w:p>
        </w:tc>
        <w:tc>
          <w:tcPr>
            <w:tcW w:w="960" w:type="dxa"/>
            <w:tcMar>
              <w:top w:w="100" w:type="dxa"/>
              <w:left w:w="100" w:type="dxa"/>
              <w:bottom w:w="100" w:type="dxa"/>
              <w:right w:w="100" w:type="dxa"/>
            </w:tcMar>
          </w:tcPr>
          <w:p w14:paraId="3E55B1CB" w14:textId="77777777" w:rsidR="007542A2" w:rsidRDefault="004E0924">
            <w:pPr>
              <w:widowControl w:val="0"/>
              <w:spacing w:line="240" w:lineRule="auto"/>
            </w:pPr>
            <w:r>
              <w:t>JPA</w:t>
            </w:r>
          </w:p>
        </w:tc>
        <w:tc>
          <w:tcPr>
            <w:tcW w:w="1305" w:type="dxa"/>
            <w:tcMar>
              <w:top w:w="100" w:type="dxa"/>
              <w:left w:w="100" w:type="dxa"/>
              <w:bottom w:w="100" w:type="dxa"/>
              <w:right w:w="100" w:type="dxa"/>
            </w:tcMar>
          </w:tcPr>
          <w:p w14:paraId="7892846C" w14:textId="77777777" w:rsidR="007542A2" w:rsidRDefault="004E0924">
            <w:pPr>
              <w:widowControl w:val="0"/>
              <w:spacing w:line="240" w:lineRule="auto"/>
            </w:pPr>
            <w:r>
              <w:t>23/4/1970</w:t>
            </w:r>
          </w:p>
        </w:tc>
        <w:tc>
          <w:tcPr>
            <w:tcW w:w="1080" w:type="dxa"/>
            <w:tcMar>
              <w:top w:w="100" w:type="dxa"/>
              <w:left w:w="100" w:type="dxa"/>
              <w:bottom w:w="100" w:type="dxa"/>
              <w:right w:w="100" w:type="dxa"/>
            </w:tcMar>
          </w:tcPr>
          <w:p w14:paraId="27EF0E9C" w14:textId="77777777" w:rsidR="007542A2" w:rsidRDefault="004E0924">
            <w:pPr>
              <w:widowControl w:val="0"/>
              <w:spacing w:line="240" w:lineRule="auto"/>
            </w:pPr>
            <w:r>
              <w:t>08:55, Monday, 16th of November 2015</w:t>
            </w:r>
          </w:p>
        </w:tc>
        <w:tc>
          <w:tcPr>
            <w:tcW w:w="1404" w:type="dxa"/>
            <w:tcMar>
              <w:top w:w="100" w:type="dxa"/>
              <w:left w:w="100" w:type="dxa"/>
              <w:bottom w:w="100" w:type="dxa"/>
              <w:right w:w="100" w:type="dxa"/>
            </w:tcMar>
          </w:tcPr>
          <w:p w14:paraId="19103564" w14:textId="77777777" w:rsidR="007542A2" w:rsidRDefault="004E0924">
            <w:pPr>
              <w:widowControl w:val="0"/>
              <w:spacing w:line="240" w:lineRule="auto"/>
            </w:pPr>
            <w:r>
              <w:t>A2 Computing</w:t>
            </w:r>
          </w:p>
        </w:tc>
        <w:tc>
          <w:tcPr>
            <w:tcW w:w="1404" w:type="dxa"/>
            <w:tcMar>
              <w:top w:w="100" w:type="dxa"/>
              <w:left w:w="100" w:type="dxa"/>
              <w:bottom w:w="100" w:type="dxa"/>
              <w:right w:w="100" w:type="dxa"/>
            </w:tcMar>
          </w:tcPr>
          <w:p w14:paraId="1DDCF214"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403FBE4F"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6874BCC1"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617A3312"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28061627"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0C8C9D21" w14:textId="77777777" w:rsidR="007542A2" w:rsidRDefault="004E0924">
            <w:pPr>
              <w:widowControl w:val="0"/>
              <w:spacing w:line="240" w:lineRule="auto"/>
            </w:pPr>
            <w:r>
              <w:t>Adam Blakey, Puya Mirkarini, Lauren Scott, Brandon Moss, Jack Myers</w:t>
            </w:r>
          </w:p>
        </w:tc>
      </w:tr>
      <w:tr w:rsidR="007542A2" w14:paraId="3B7ACC1D" w14:textId="77777777">
        <w:tc>
          <w:tcPr>
            <w:tcW w:w="1404" w:type="dxa"/>
            <w:tcMar>
              <w:top w:w="100" w:type="dxa"/>
              <w:left w:w="100" w:type="dxa"/>
              <w:bottom w:w="100" w:type="dxa"/>
              <w:right w:w="100" w:type="dxa"/>
            </w:tcMar>
          </w:tcPr>
          <w:p w14:paraId="5C69FBFF" w14:textId="77777777" w:rsidR="007542A2" w:rsidRDefault="004E0924">
            <w:pPr>
              <w:widowControl w:val="0"/>
              <w:spacing w:line="240" w:lineRule="auto"/>
            </w:pPr>
            <w:r>
              <w:t>Judith Wills</w:t>
            </w:r>
          </w:p>
        </w:tc>
        <w:tc>
          <w:tcPr>
            <w:tcW w:w="1404" w:type="dxa"/>
            <w:tcMar>
              <w:top w:w="100" w:type="dxa"/>
              <w:left w:w="100" w:type="dxa"/>
              <w:bottom w:w="100" w:type="dxa"/>
              <w:right w:w="100" w:type="dxa"/>
            </w:tcMar>
          </w:tcPr>
          <w:p w14:paraId="68F5488A" w14:textId="77777777" w:rsidR="007542A2" w:rsidRDefault="004E0924">
            <w:pPr>
              <w:widowControl w:val="0"/>
              <w:spacing w:line="240" w:lineRule="auto"/>
            </w:pPr>
            <w:r>
              <w:t>judith.wills@kps.woodard.co.uk</w:t>
            </w:r>
          </w:p>
        </w:tc>
        <w:tc>
          <w:tcPr>
            <w:tcW w:w="960" w:type="dxa"/>
            <w:tcMar>
              <w:top w:w="100" w:type="dxa"/>
              <w:left w:w="100" w:type="dxa"/>
              <w:bottom w:w="100" w:type="dxa"/>
              <w:right w:w="100" w:type="dxa"/>
            </w:tcMar>
          </w:tcPr>
          <w:p w14:paraId="24ECCD58" w14:textId="77777777" w:rsidR="007542A2" w:rsidRDefault="004E0924">
            <w:pPr>
              <w:widowControl w:val="0"/>
              <w:spacing w:line="240" w:lineRule="auto"/>
            </w:pPr>
            <w:r>
              <w:t>JWI</w:t>
            </w:r>
          </w:p>
        </w:tc>
        <w:tc>
          <w:tcPr>
            <w:tcW w:w="1305" w:type="dxa"/>
            <w:tcMar>
              <w:top w:w="100" w:type="dxa"/>
              <w:left w:w="100" w:type="dxa"/>
              <w:bottom w:w="100" w:type="dxa"/>
              <w:right w:w="100" w:type="dxa"/>
            </w:tcMar>
          </w:tcPr>
          <w:p w14:paraId="2B8E826F" w14:textId="77777777" w:rsidR="007542A2" w:rsidRDefault="004E0924">
            <w:pPr>
              <w:widowControl w:val="0"/>
              <w:spacing w:line="240" w:lineRule="auto"/>
            </w:pPr>
            <w:r>
              <w:t>14/2/1987</w:t>
            </w:r>
          </w:p>
        </w:tc>
        <w:tc>
          <w:tcPr>
            <w:tcW w:w="1080" w:type="dxa"/>
            <w:tcMar>
              <w:top w:w="100" w:type="dxa"/>
              <w:left w:w="100" w:type="dxa"/>
              <w:bottom w:w="100" w:type="dxa"/>
              <w:right w:w="100" w:type="dxa"/>
            </w:tcMar>
          </w:tcPr>
          <w:p w14:paraId="152EB185" w14:textId="77777777" w:rsidR="007542A2" w:rsidRDefault="004E0924">
            <w:pPr>
              <w:widowControl w:val="0"/>
              <w:spacing w:line="240" w:lineRule="auto"/>
            </w:pPr>
            <w:r>
              <w:t>12:00, Thursday, 19th of November 2015</w:t>
            </w:r>
          </w:p>
        </w:tc>
        <w:tc>
          <w:tcPr>
            <w:tcW w:w="1404" w:type="dxa"/>
            <w:tcMar>
              <w:top w:w="100" w:type="dxa"/>
              <w:left w:w="100" w:type="dxa"/>
              <w:bottom w:w="100" w:type="dxa"/>
              <w:right w:w="100" w:type="dxa"/>
            </w:tcMar>
          </w:tcPr>
          <w:p w14:paraId="3B5D02F3" w14:textId="77777777" w:rsidR="007542A2" w:rsidRDefault="004E0924">
            <w:pPr>
              <w:widowControl w:val="0"/>
              <w:spacing w:line="240" w:lineRule="auto"/>
            </w:pPr>
            <w:r>
              <w:t>Year 9a Mathematics</w:t>
            </w:r>
          </w:p>
        </w:tc>
        <w:tc>
          <w:tcPr>
            <w:tcW w:w="1404" w:type="dxa"/>
            <w:tcMar>
              <w:top w:w="100" w:type="dxa"/>
              <w:left w:w="100" w:type="dxa"/>
              <w:bottom w:w="100" w:type="dxa"/>
              <w:right w:w="100" w:type="dxa"/>
            </w:tcMar>
          </w:tcPr>
          <w:p w14:paraId="7A46F0A0" w14:textId="77777777" w:rsidR="007542A2" w:rsidRDefault="004E0924">
            <w:pPr>
              <w:widowControl w:val="0"/>
              <w:spacing w:line="240" w:lineRule="auto"/>
            </w:pPr>
            <w:r>
              <w:t>The top set year 9 class for maths studying for AQA maths.</w:t>
            </w:r>
          </w:p>
        </w:tc>
        <w:tc>
          <w:tcPr>
            <w:tcW w:w="705" w:type="dxa"/>
            <w:tcMar>
              <w:top w:w="100" w:type="dxa"/>
              <w:left w:w="100" w:type="dxa"/>
              <w:bottom w:w="100" w:type="dxa"/>
              <w:right w:w="100" w:type="dxa"/>
            </w:tcMar>
          </w:tcPr>
          <w:p w14:paraId="0E8A2DDA"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660DC442" w14:textId="77777777" w:rsidR="007542A2" w:rsidRDefault="004E0924">
            <w:pPr>
              <w:widowControl w:val="0"/>
              <w:spacing w:line="240" w:lineRule="auto"/>
            </w:pPr>
            <w:r>
              <w:t>Steve Oldham</w:t>
            </w:r>
          </w:p>
        </w:tc>
        <w:tc>
          <w:tcPr>
            <w:tcW w:w="690" w:type="dxa"/>
            <w:tcMar>
              <w:top w:w="100" w:type="dxa"/>
              <w:left w:w="100" w:type="dxa"/>
              <w:bottom w:w="100" w:type="dxa"/>
              <w:right w:w="100" w:type="dxa"/>
            </w:tcMar>
          </w:tcPr>
          <w:p w14:paraId="392EFD6E" w14:textId="77777777" w:rsidR="007542A2" w:rsidRDefault="004E0924">
            <w:pPr>
              <w:widowControl w:val="0"/>
              <w:spacing w:line="240" w:lineRule="auto"/>
            </w:pPr>
            <w:r>
              <w:t>CO23</w:t>
            </w:r>
          </w:p>
        </w:tc>
        <w:tc>
          <w:tcPr>
            <w:tcW w:w="690" w:type="dxa"/>
            <w:tcMar>
              <w:top w:w="100" w:type="dxa"/>
              <w:left w:w="100" w:type="dxa"/>
              <w:bottom w:w="100" w:type="dxa"/>
              <w:right w:w="100" w:type="dxa"/>
            </w:tcMar>
          </w:tcPr>
          <w:p w14:paraId="5ABD3C8D" w14:textId="77777777" w:rsidR="007542A2" w:rsidRDefault="004E0924">
            <w:pPr>
              <w:widowControl w:val="0"/>
              <w:spacing w:line="240" w:lineRule="auto"/>
            </w:pPr>
            <w:r>
              <w:t>20</w:t>
            </w:r>
          </w:p>
        </w:tc>
        <w:tc>
          <w:tcPr>
            <w:tcW w:w="1620" w:type="dxa"/>
            <w:tcMar>
              <w:top w:w="100" w:type="dxa"/>
              <w:left w:w="100" w:type="dxa"/>
              <w:bottom w:w="100" w:type="dxa"/>
              <w:right w:w="100" w:type="dxa"/>
            </w:tcMar>
          </w:tcPr>
          <w:p w14:paraId="28C8D407" w14:textId="77777777" w:rsidR="007542A2" w:rsidRDefault="004E0924">
            <w:pPr>
              <w:widowControl w:val="0"/>
              <w:spacing w:line="240" w:lineRule="auto"/>
            </w:pPr>
            <w:r>
              <w:t>Billy Mason, Jon Grange, Sandra Harrington, Fred Pointon, Billy Smith</w:t>
            </w:r>
          </w:p>
        </w:tc>
      </w:tr>
      <w:tr w:rsidR="007542A2" w14:paraId="036397DF" w14:textId="77777777">
        <w:tc>
          <w:tcPr>
            <w:tcW w:w="1404" w:type="dxa"/>
            <w:tcMar>
              <w:top w:w="100" w:type="dxa"/>
              <w:left w:w="100" w:type="dxa"/>
              <w:bottom w:w="100" w:type="dxa"/>
              <w:right w:w="100" w:type="dxa"/>
            </w:tcMar>
          </w:tcPr>
          <w:p w14:paraId="70F53785" w14:textId="77777777" w:rsidR="007542A2" w:rsidRDefault="004E0924">
            <w:pPr>
              <w:widowControl w:val="0"/>
              <w:spacing w:line="240" w:lineRule="auto"/>
            </w:pPr>
            <w:r>
              <w:t>Philip Sanderson</w:t>
            </w:r>
          </w:p>
        </w:tc>
        <w:tc>
          <w:tcPr>
            <w:tcW w:w="1404" w:type="dxa"/>
            <w:tcMar>
              <w:top w:w="100" w:type="dxa"/>
              <w:left w:w="100" w:type="dxa"/>
              <w:bottom w:w="100" w:type="dxa"/>
              <w:right w:w="100" w:type="dxa"/>
            </w:tcMar>
          </w:tcPr>
          <w:p w14:paraId="0A5FD1FF" w14:textId="77777777" w:rsidR="007542A2" w:rsidRDefault="004E0924">
            <w:pPr>
              <w:widowControl w:val="0"/>
              <w:spacing w:line="240" w:lineRule="auto"/>
            </w:pPr>
            <w:r>
              <w:t>philip.sanderson@kps.woodard.co.uk</w:t>
            </w:r>
          </w:p>
        </w:tc>
        <w:tc>
          <w:tcPr>
            <w:tcW w:w="960" w:type="dxa"/>
            <w:tcMar>
              <w:top w:w="100" w:type="dxa"/>
              <w:left w:w="100" w:type="dxa"/>
              <w:bottom w:w="100" w:type="dxa"/>
              <w:right w:w="100" w:type="dxa"/>
            </w:tcMar>
          </w:tcPr>
          <w:p w14:paraId="1907CDAD" w14:textId="77777777" w:rsidR="007542A2" w:rsidRDefault="004E0924">
            <w:pPr>
              <w:widowControl w:val="0"/>
              <w:spacing w:line="240" w:lineRule="auto"/>
            </w:pPr>
            <w:r>
              <w:t>PSA</w:t>
            </w:r>
          </w:p>
        </w:tc>
        <w:tc>
          <w:tcPr>
            <w:tcW w:w="1305" w:type="dxa"/>
            <w:tcMar>
              <w:top w:w="100" w:type="dxa"/>
              <w:left w:w="100" w:type="dxa"/>
              <w:bottom w:w="100" w:type="dxa"/>
              <w:right w:w="100" w:type="dxa"/>
            </w:tcMar>
          </w:tcPr>
          <w:p w14:paraId="5B6A1580" w14:textId="77777777" w:rsidR="007542A2" w:rsidRDefault="004E0924">
            <w:pPr>
              <w:widowControl w:val="0"/>
              <w:spacing w:line="240" w:lineRule="auto"/>
            </w:pPr>
            <w:r>
              <w:t>12/11/1935</w:t>
            </w:r>
          </w:p>
        </w:tc>
        <w:tc>
          <w:tcPr>
            <w:tcW w:w="1080" w:type="dxa"/>
            <w:tcMar>
              <w:top w:w="100" w:type="dxa"/>
              <w:left w:w="100" w:type="dxa"/>
              <w:bottom w:w="100" w:type="dxa"/>
              <w:right w:w="100" w:type="dxa"/>
            </w:tcMar>
          </w:tcPr>
          <w:p w14:paraId="0FC7BD6C" w14:textId="77777777" w:rsidR="007542A2" w:rsidRDefault="004E0924">
            <w:pPr>
              <w:widowControl w:val="0"/>
              <w:spacing w:line="240" w:lineRule="auto"/>
            </w:pPr>
            <w:r>
              <w:t>12:55, Wednesday, 18th of November 2015</w:t>
            </w:r>
          </w:p>
        </w:tc>
        <w:tc>
          <w:tcPr>
            <w:tcW w:w="1404" w:type="dxa"/>
            <w:tcMar>
              <w:top w:w="100" w:type="dxa"/>
              <w:left w:w="100" w:type="dxa"/>
              <w:bottom w:w="100" w:type="dxa"/>
              <w:right w:w="100" w:type="dxa"/>
            </w:tcMar>
          </w:tcPr>
          <w:p w14:paraId="7CBA9D9D" w14:textId="77777777" w:rsidR="007542A2" w:rsidRDefault="004E0924">
            <w:pPr>
              <w:widowControl w:val="0"/>
              <w:spacing w:line="240" w:lineRule="auto"/>
            </w:pPr>
            <w:r>
              <w:t>Additional Music Session</w:t>
            </w:r>
          </w:p>
        </w:tc>
        <w:tc>
          <w:tcPr>
            <w:tcW w:w="1404" w:type="dxa"/>
            <w:tcMar>
              <w:top w:w="100" w:type="dxa"/>
              <w:left w:w="100" w:type="dxa"/>
              <w:bottom w:w="100" w:type="dxa"/>
              <w:right w:w="100" w:type="dxa"/>
            </w:tcMar>
          </w:tcPr>
          <w:p w14:paraId="1E3D97E2" w14:textId="77777777" w:rsidR="007542A2" w:rsidRDefault="004E0924">
            <w:pPr>
              <w:widowControl w:val="0"/>
              <w:spacing w:line="240" w:lineRule="auto"/>
            </w:pPr>
            <w:r>
              <w:t>An additional music session run at lunchtimes to improve students’ learning.</w:t>
            </w:r>
          </w:p>
        </w:tc>
        <w:tc>
          <w:tcPr>
            <w:tcW w:w="705" w:type="dxa"/>
            <w:tcMar>
              <w:top w:w="100" w:type="dxa"/>
              <w:left w:w="100" w:type="dxa"/>
              <w:bottom w:w="100" w:type="dxa"/>
              <w:right w:w="100" w:type="dxa"/>
            </w:tcMar>
          </w:tcPr>
          <w:p w14:paraId="3BF878B7" w14:textId="77777777" w:rsidR="007542A2" w:rsidRDefault="004E0924">
            <w:pPr>
              <w:widowControl w:val="0"/>
              <w:spacing w:line="240" w:lineRule="auto"/>
            </w:pPr>
            <w:r>
              <w:t>No</w:t>
            </w:r>
          </w:p>
        </w:tc>
        <w:tc>
          <w:tcPr>
            <w:tcW w:w="1290" w:type="dxa"/>
            <w:tcMar>
              <w:top w:w="100" w:type="dxa"/>
              <w:left w:w="100" w:type="dxa"/>
              <w:bottom w:w="100" w:type="dxa"/>
              <w:right w:w="100" w:type="dxa"/>
            </w:tcMar>
          </w:tcPr>
          <w:p w14:paraId="463BE67D"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0306135E" w14:textId="77777777" w:rsidR="007542A2" w:rsidRDefault="004E0924">
            <w:pPr>
              <w:widowControl w:val="0"/>
              <w:spacing w:line="240" w:lineRule="auto"/>
            </w:pPr>
            <w:r>
              <w:t>Seminar Room</w:t>
            </w:r>
          </w:p>
        </w:tc>
        <w:tc>
          <w:tcPr>
            <w:tcW w:w="690" w:type="dxa"/>
            <w:tcMar>
              <w:top w:w="100" w:type="dxa"/>
              <w:left w:w="100" w:type="dxa"/>
              <w:bottom w:w="100" w:type="dxa"/>
              <w:right w:w="100" w:type="dxa"/>
            </w:tcMar>
          </w:tcPr>
          <w:p w14:paraId="1B21BB57" w14:textId="77777777" w:rsidR="007542A2" w:rsidRDefault="004E0924">
            <w:pPr>
              <w:widowControl w:val="0"/>
              <w:spacing w:line="240" w:lineRule="auto"/>
            </w:pPr>
            <w:r>
              <w:t>10</w:t>
            </w:r>
          </w:p>
        </w:tc>
        <w:tc>
          <w:tcPr>
            <w:tcW w:w="1620" w:type="dxa"/>
            <w:tcMar>
              <w:top w:w="100" w:type="dxa"/>
              <w:left w:w="100" w:type="dxa"/>
              <w:bottom w:w="100" w:type="dxa"/>
              <w:right w:w="100" w:type="dxa"/>
            </w:tcMar>
          </w:tcPr>
          <w:p w14:paraId="781CC94D" w14:textId="77777777" w:rsidR="007542A2" w:rsidRDefault="004E0924">
            <w:pPr>
              <w:widowControl w:val="0"/>
              <w:spacing w:line="240" w:lineRule="auto"/>
            </w:pPr>
            <w:r>
              <w:t>Adam Blakey, Rhiannon Soulsby, Sophie Smith, Alicia Dodds, Elliot Gray</w:t>
            </w:r>
          </w:p>
        </w:tc>
      </w:tr>
    </w:tbl>
    <w:p w14:paraId="1EC5F418" w14:textId="77777777" w:rsidR="007542A2" w:rsidRDefault="007542A2"/>
    <w:p w14:paraId="2B320B65" w14:textId="77777777" w:rsidR="007542A2" w:rsidRDefault="004E0924">
      <w:r>
        <w:t>We first need to add a unique ID for the event. We will do this by assigning each event an incrementing numerical value.</w:t>
      </w:r>
    </w:p>
    <w:p w14:paraId="39EBF0E4" w14:textId="77777777" w:rsidR="007542A2" w:rsidRDefault="007542A2"/>
    <w:tbl>
      <w:tblPr>
        <w:tblStyle w:val="ad"/>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124"/>
        <w:gridCol w:w="1124"/>
        <w:gridCol w:w="960"/>
        <w:gridCol w:w="1305"/>
        <w:gridCol w:w="1080"/>
        <w:gridCol w:w="1123"/>
        <w:gridCol w:w="1123"/>
        <w:gridCol w:w="705"/>
        <w:gridCol w:w="1290"/>
        <w:gridCol w:w="690"/>
        <w:gridCol w:w="690"/>
        <w:gridCol w:w="1620"/>
      </w:tblGrid>
      <w:tr w:rsidR="007542A2" w14:paraId="6A705644" w14:textId="77777777">
        <w:tc>
          <w:tcPr>
            <w:tcW w:w="1123" w:type="dxa"/>
            <w:tcMar>
              <w:top w:w="100" w:type="dxa"/>
              <w:left w:w="100" w:type="dxa"/>
              <w:bottom w:w="100" w:type="dxa"/>
              <w:right w:w="100" w:type="dxa"/>
            </w:tcMar>
          </w:tcPr>
          <w:p w14:paraId="2B853472" w14:textId="77777777" w:rsidR="007542A2" w:rsidRDefault="004E0924">
            <w:pPr>
              <w:widowControl w:val="0"/>
              <w:spacing w:line="240" w:lineRule="auto"/>
            </w:pPr>
            <w:r>
              <w:rPr>
                <w:b/>
                <w:u w:val="single"/>
              </w:rPr>
              <w:t>Event ID</w:t>
            </w:r>
          </w:p>
        </w:tc>
        <w:tc>
          <w:tcPr>
            <w:tcW w:w="1123" w:type="dxa"/>
            <w:tcMar>
              <w:top w:w="100" w:type="dxa"/>
              <w:left w:w="100" w:type="dxa"/>
              <w:bottom w:w="100" w:type="dxa"/>
              <w:right w:w="100" w:type="dxa"/>
            </w:tcMar>
          </w:tcPr>
          <w:p w14:paraId="3039B62F" w14:textId="77777777" w:rsidR="007542A2" w:rsidRDefault="004E0924">
            <w:pPr>
              <w:widowControl w:val="0"/>
              <w:spacing w:line="240" w:lineRule="auto"/>
            </w:pPr>
            <w:r>
              <w:rPr>
                <w:b/>
              </w:rPr>
              <w:t>Owner Name</w:t>
            </w:r>
          </w:p>
        </w:tc>
        <w:tc>
          <w:tcPr>
            <w:tcW w:w="1123" w:type="dxa"/>
            <w:tcMar>
              <w:top w:w="100" w:type="dxa"/>
              <w:left w:w="100" w:type="dxa"/>
              <w:bottom w:w="100" w:type="dxa"/>
              <w:right w:w="100" w:type="dxa"/>
            </w:tcMar>
          </w:tcPr>
          <w:p w14:paraId="310EE877" w14:textId="77777777" w:rsidR="007542A2" w:rsidRDefault="004E0924">
            <w:pPr>
              <w:widowControl w:val="0"/>
              <w:spacing w:line="240" w:lineRule="auto"/>
            </w:pPr>
            <w:r>
              <w:rPr>
                <w:b/>
              </w:rPr>
              <w:t>Owner Email Address</w:t>
            </w:r>
          </w:p>
        </w:tc>
        <w:tc>
          <w:tcPr>
            <w:tcW w:w="960" w:type="dxa"/>
            <w:tcMar>
              <w:top w:w="100" w:type="dxa"/>
              <w:left w:w="100" w:type="dxa"/>
              <w:bottom w:w="100" w:type="dxa"/>
              <w:right w:w="100" w:type="dxa"/>
            </w:tcMar>
          </w:tcPr>
          <w:p w14:paraId="23F8EA55" w14:textId="77777777" w:rsidR="007542A2" w:rsidRDefault="004E0924">
            <w:pPr>
              <w:widowControl w:val="0"/>
              <w:spacing w:line="240" w:lineRule="auto"/>
            </w:pPr>
            <w:r>
              <w:rPr>
                <w:b/>
              </w:rPr>
              <w:t>Owner User ID</w:t>
            </w:r>
          </w:p>
        </w:tc>
        <w:tc>
          <w:tcPr>
            <w:tcW w:w="1305" w:type="dxa"/>
            <w:tcMar>
              <w:top w:w="100" w:type="dxa"/>
              <w:left w:w="100" w:type="dxa"/>
              <w:bottom w:w="100" w:type="dxa"/>
              <w:right w:w="100" w:type="dxa"/>
            </w:tcMar>
          </w:tcPr>
          <w:p w14:paraId="1F429533" w14:textId="77777777" w:rsidR="007542A2" w:rsidRDefault="004E0924">
            <w:pPr>
              <w:widowControl w:val="0"/>
              <w:spacing w:line="240" w:lineRule="auto"/>
            </w:pPr>
            <w:r>
              <w:rPr>
                <w:b/>
              </w:rPr>
              <w:t>Owner Date of Birth</w:t>
            </w:r>
          </w:p>
        </w:tc>
        <w:tc>
          <w:tcPr>
            <w:tcW w:w="1080" w:type="dxa"/>
            <w:tcMar>
              <w:top w:w="100" w:type="dxa"/>
              <w:left w:w="100" w:type="dxa"/>
              <w:bottom w:w="100" w:type="dxa"/>
              <w:right w:w="100" w:type="dxa"/>
            </w:tcMar>
          </w:tcPr>
          <w:p w14:paraId="58628298" w14:textId="77777777" w:rsidR="007542A2" w:rsidRDefault="004E0924">
            <w:pPr>
              <w:widowControl w:val="0"/>
              <w:spacing w:line="240" w:lineRule="auto"/>
            </w:pPr>
            <w:r>
              <w:rPr>
                <w:b/>
              </w:rPr>
              <w:t>Event Start Time</w:t>
            </w:r>
          </w:p>
        </w:tc>
        <w:tc>
          <w:tcPr>
            <w:tcW w:w="1123" w:type="dxa"/>
            <w:tcMar>
              <w:top w:w="100" w:type="dxa"/>
              <w:left w:w="100" w:type="dxa"/>
              <w:bottom w:w="100" w:type="dxa"/>
              <w:right w:w="100" w:type="dxa"/>
            </w:tcMar>
          </w:tcPr>
          <w:p w14:paraId="5638DC7B" w14:textId="77777777" w:rsidR="007542A2" w:rsidRDefault="004E0924">
            <w:pPr>
              <w:widowControl w:val="0"/>
              <w:spacing w:line="240" w:lineRule="auto"/>
            </w:pPr>
            <w:r>
              <w:rPr>
                <w:b/>
              </w:rPr>
              <w:t>Event Name</w:t>
            </w:r>
          </w:p>
        </w:tc>
        <w:tc>
          <w:tcPr>
            <w:tcW w:w="1123" w:type="dxa"/>
            <w:tcMar>
              <w:top w:w="100" w:type="dxa"/>
              <w:left w:w="100" w:type="dxa"/>
              <w:bottom w:w="100" w:type="dxa"/>
              <w:right w:w="100" w:type="dxa"/>
            </w:tcMar>
          </w:tcPr>
          <w:p w14:paraId="5E6F3DAA" w14:textId="77777777" w:rsidR="007542A2" w:rsidRDefault="004E0924">
            <w:pPr>
              <w:widowControl w:val="0"/>
              <w:spacing w:line="240" w:lineRule="auto"/>
            </w:pPr>
            <w:r>
              <w:rPr>
                <w:b/>
              </w:rPr>
              <w:t>Event Description</w:t>
            </w:r>
          </w:p>
        </w:tc>
        <w:tc>
          <w:tcPr>
            <w:tcW w:w="705" w:type="dxa"/>
            <w:tcMar>
              <w:top w:w="100" w:type="dxa"/>
              <w:left w:w="100" w:type="dxa"/>
              <w:bottom w:w="100" w:type="dxa"/>
              <w:right w:w="100" w:type="dxa"/>
            </w:tcMar>
          </w:tcPr>
          <w:p w14:paraId="6C9D7A92" w14:textId="77777777" w:rsidR="007542A2" w:rsidRDefault="004E0924">
            <w:pPr>
              <w:widowControl w:val="0"/>
              <w:spacing w:line="240" w:lineRule="auto"/>
            </w:pPr>
            <w:r>
              <w:rPr>
                <w:b/>
              </w:rPr>
              <w:t>Event App</w:t>
            </w:r>
            <w:r>
              <w:rPr>
                <w:b/>
              </w:rPr>
              <w:lastRenderedPageBreak/>
              <w:t>roved</w:t>
            </w:r>
          </w:p>
        </w:tc>
        <w:tc>
          <w:tcPr>
            <w:tcW w:w="1290" w:type="dxa"/>
            <w:tcMar>
              <w:top w:w="100" w:type="dxa"/>
              <w:left w:w="100" w:type="dxa"/>
              <w:bottom w:w="100" w:type="dxa"/>
              <w:right w:w="100" w:type="dxa"/>
            </w:tcMar>
          </w:tcPr>
          <w:p w14:paraId="70742EBE" w14:textId="77777777" w:rsidR="007542A2" w:rsidRDefault="004E0924">
            <w:pPr>
              <w:widowControl w:val="0"/>
              <w:spacing w:line="240" w:lineRule="auto"/>
            </w:pPr>
            <w:r>
              <w:rPr>
                <w:b/>
              </w:rPr>
              <w:lastRenderedPageBreak/>
              <w:t>Event Moderated By</w:t>
            </w:r>
          </w:p>
        </w:tc>
        <w:tc>
          <w:tcPr>
            <w:tcW w:w="690" w:type="dxa"/>
            <w:tcMar>
              <w:top w:w="100" w:type="dxa"/>
              <w:left w:w="100" w:type="dxa"/>
              <w:bottom w:w="100" w:type="dxa"/>
              <w:right w:w="100" w:type="dxa"/>
            </w:tcMar>
          </w:tcPr>
          <w:p w14:paraId="34322B08" w14:textId="77777777" w:rsidR="007542A2" w:rsidRDefault="004E0924">
            <w:pPr>
              <w:widowControl w:val="0"/>
              <w:spacing w:line="240" w:lineRule="auto"/>
            </w:pPr>
            <w:r>
              <w:rPr>
                <w:b/>
              </w:rPr>
              <w:t>Room Nam</w:t>
            </w:r>
            <w:r>
              <w:rPr>
                <w:b/>
              </w:rPr>
              <w:lastRenderedPageBreak/>
              <w:t>e</w:t>
            </w:r>
          </w:p>
        </w:tc>
        <w:tc>
          <w:tcPr>
            <w:tcW w:w="690" w:type="dxa"/>
            <w:tcMar>
              <w:top w:w="100" w:type="dxa"/>
              <w:left w:w="100" w:type="dxa"/>
              <w:bottom w:w="100" w:type="dxa"/>
              <w:right w:w="100" w:type="dxa"/>
            </w:tcMar>
          </w:tcPr>
          <w:p w14:paraId="03A99D10" w14:textId="77777777" w:rsidR="007542A2" w:rsidRDefault="004E0924">
            <w:pPr>
              <w:widowControl w:val="0"/>
              <w:spacing w:line="240" w:lineRule="auto"/>
            </w:pPr>
            <w:r>
              <w:rPr>
                <w:b/>
              </w:rPr>
              <w:lastRenderedPageBreak/>
              <w:t>Room Cap</w:t>
            </w:r>
            <w:r>
              <w:rPr>
                <w:b/>
              </w:rPr>
              <w:lastRenderedPageBreak/>
              <w:t>acity</w:t>
            </w:r>
          </w:p>
        </w:tc>
        <w:tc>
          <w:tcPr>
            <w:tcW w:w="1620" w:type="dxa"/>
            <w:tcMar>
              <w:top w:w="100" w:type="dxa"/>
              <w:left w:w="100" w:type="dxa"/>
              <w:bottom w:w="100" w:type="dxa"/>
              <w:right w:w="100" w:type="dxa"/>
            </w:tcMar>
          </w:tcPr>
          <w:p w14:paraId="1CFB2969" w14:textId="77777777" w:rsidR="007542A2" w:rsidRDefault="004E0924">
            <w:pPr>
              <w:widowControl w:val="0"/>
              <w:spacing w:line="240" w:lineRule="auto"/>
            </w:pPr>
            <w:r>
              <w:rPr>
                <w:b/>
              </w:rPr>
              <w:lastRenderedPageBreak/>
              <w:t>Attendee Names</w:t>
            </w:r>
          </w:p>
        </w:tc>
      </w:tr>
      <w:tr w:rsidR="007542A2" w14:paraId="6A815B26" w14:textId="77777777">
        <w:tc>
          <w:tcPr>
            <w:tcW w:w="1123" w:type="dxa"/>
            <w:tcMar>
              <w:top w:w="100" w:type="dxa"/>
              <w:left w:w="100" w:type="dxa"/>
              <w:bottom w:w="100" w:type="dxa"/>
              <w:right w:w="100" w:type="dxa"/>
            </w:tcMar>
          </w:tcPr>
          <w:p w14:paraId="72AA6696" w14:textId="77777777" w:rsidR="007542A2" w:rsidRDefault="004E0924">
            <w:pPr>
              <w:widowControl w:val="0"/>
              <w:spacing w:line="240" w:lineRule="auto"/>
            </w:pPr>
            <w:r>
              <w:lastRenderedPageBreak/>
              <w:t>1</w:t>
            </w:r>
          </w:p>
        </w:tc>
        <w:tc>
          <w:tcPr>
            <w:tcW w:w="1123" w:type="dxa"/>
            <w:tcMar>
              <w:top w:w="100" w:type="dxa"/>
              <w:left w:w="100" w:type="dxa"/>
              <w:bottom w:w="100" w:type="dxa"/>
              <w:right w:w="100" w:type="dxa"/>
            </w:tcMar>
          </w:tcPr>
          <w:p w14:paraId="0E2E7A50" w14:textId="77777777" w:rsidR="007542A2" w:rsidRDefault="004E0924">
            <w:pPr>
              <w:widowControl w:val="0"/>
              <w:spacing w:line="240" w:lineRule="auto"/>
            </w:pPr>
            <w:r>
              <w:t>Jeanette Patterson</w:t>
            </w:r>
          </w:p>
        </w:tc>
        <w:tc>
          <w:tcPr>
            <w:tcW w:w="1123" w:type="dxa"/>
            <w:tcMar>
              <w:top w:w="100" w:type="dxa"/>
              <w:left w:w="100" w:type="dxa"/>
              <w:bottom w:w="100" w:type="dxa"/>
              <w:right w:w="100" w:type="dxa"/>
            </w:tcMar>
          </w:tcPr>
          <w:p w14:paraId="2816FF3E" w14:textId="77777777" w:rsidR="007542A2" w:rsidRDefault="004E0924">
            <w:pPr>
              <w:widowControl w:val="0"/>
              <w:spacing w:line="240" w:lineRule="auto"/>
            </w:pPr>
            <w:r>
              <w:t>jeanette.patterson@kps.woodard.co.uk</w:t>
            </w:r>
          </w:p>
        </w:tc>
        <w:tc>
          <w:tcPr>
            <w:tcW w:w="960" w:type="dxa"/>
            <w:tcMar>
              <w:top w:w="100" w:type="dxa"/>
              <w:left w:w="100" w:type="dxa"/>
              <w:bottom w:w="100" w:type="dxa"/>
              <w:right w:w="100" w:type="dxa"/>
            </w:tcMar>
          </w:tcPr>
          <w:p w14:paraId="154ABF7F" w14:textId="77777777" w:rsidR="007542A2" w:rsidRDefault="004E0924">
            <w:pPr>
              <w:widowControl w:val="0"/>
              <w:spacing w:line="240" w:lineRule="auto"/>
            </w:pPr>
            <w:r>
              <w:t>JPA</w:t>
            </w:r>
          </w:p>
        </w:tc>
        <w:tc>
          <w:tcPr>
            <w:tcW w:w="1305" w:type="dxa"/>
            <w:tcMar>
              <w:top w:w="100" w:type="dxa"/>
              <w:left w:w="100" w:type="dxa"/>
              <w:bottom w:w="100" w:type="dxa"/>
              <w:right w:w="100" w:type="dxa"/>
            </w:tcMar>
          </w:tcPr>
          <w:p w14:paraId="6FA13A09" w14:textId="77777777" w:rsidR="007542A2" w:rsidRDefault="004E0924">
            <w:pPr>
              <w:widowControl w:val="0"/>
              <w:spacing w:line="240" w:lineRule="auto"/>
            </w:pPr>
            <w:r>
              <w:t>23/4/1970</w:t>
            </w:r>
          </w:p>
        </w:tc>
        <w:tc>
          <w:tcPr>
            <w:tcW w:w="1080" w:type="dxa"/>
            <w:tcMar>
              <w:top w:w="100" w:type="dxa"/>
              <w:left w:w="100" w:type="dxa"/>
              <w:bottom w:w="100" w:type="dxa"/>
              <w:right w:w="100" w:type="dxa"/>
            </w:tcMar>
          </w:tcPr>
          <w:p w14:paraId="173C4F60" w14:textId="77777777" w:rsidR="007542A2" w:rsidRDefault="004E0924">
            <w:pPr>
              <w:widowControl w:val="0"/>
              <w:spacing w:line="240" w:lineRule="auto"/>
            </w:pPr>
            <w:r>
              <w:t>08:55, Monday, 16th of November 2015</w:t>
            </w:r>
          </w:p>
        </w:tc>
        <w:tc>
          <w:tcPr>
            <w:tcW w:w="1123" w:type="dxa"/>
            <w:tcMar>
              <w:top w:w="100" w:type="dxa"/>
              <w:left w:w="100" w:type="dxa"/>
              <w:bottom w:w="100" w:type="dxa"/>
              <w:right w:w="100" w:type="dxa"/>
            </w:tcMar>
          </w:tcPr>
          <w:p w14:paraId="7FBDE31F" w14:textId="77777777" w:rsidR="007542A2" w:rsidRDefault="004E0924">
            <w:pPr>
              <w:widowControl w:val="0"/>
              <w:spacing w:line="240" w:lineRule="auto"/>
            </w:pPr>
            <w:r>
              <w:t>A2 Computing</w:t>
            </w:r>
          </w:p>
        </w:tc>
        <w:tc>
          <w:tcPr>
            <w:tcW w:w="1123" w:type="dxa"/>
            <w:tcMar>
              <w:top w:w="100" w:type="dxa"/>
              <w:left w:w="100" w:type="dxa"/>
              <w:bottom w:w="100" w:type="dxa"/>
              <w:right w:w="100" w:type="dxa"/>
            </w:tcMar>
          </w:tcPr>
          <w:p w14:paraId="32BF26E1"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6A436113"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35EFFFDA"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533721E4"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051BFD8D"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1DDAB5E9" w14:textId="77777777" w:rsidR="007542A2" w:rsidRDefault="004E0924">
            <w:pPr>
              <w:widowControl w:val="0"/>
              <w:spacing w:line="240" w:lineRule="auto"/>
            </w:pPr>
            <w:r>
              <w:t>Adam Blakey, Puya Mirkarini, Lauren Scott, Brandon Moss, Jack Myers</w:t>
            </w:r>
          </w:p>
        </w:tc>
      </w:tr>
      <w:tr w:rsidR="007542A2" w14:paraId="68AB87D2" w14:textId="77777777">
        <w:tc>
          <w:tcPr>
            <w:tcW w:w="1123" w:type="dxa"/>
            <w:tcMar>
              <w:top w:w="100" w:type="dxa"/>
              <w:left w:w="100" w:type="dxa"/>
              <w:bottom w:w="100" w:type="dxa"/>
              <w:right w:w="100" w:type="dxa"/>
            </w:tcMar>
          </w:tcPr>
          <w:p w14:paraId="7F92A0C9" w14:textId="77777777" w:rsidR="007542A2" w:rsidRDefault="004E0924">
            <w:pPr>
              <w:widowControl w:val="0"/>
              <w:spacing w:line="240" w:lineRule="auto"/>
            </w:pPr>
            <w:r>
              <w:t>2</w:t>
            </w:r>
          </w:p>
        </w:tc>
        <w:tc>
          <w:tcPr>
            <w:tcW w:w="1123" w:type="dxa"/>
            <w:tcMar>
              <w:top w:w="100" w:type="dxa"/>
              <w:left w:w="100" w:type="dxa"/>
              <w:bottom w:w="100" w:type="dxa"/>
              <w:right w:w="100" w:type="dxa"/>
            </w:tcMar>
          </w:tcPr>
          <w:p w14:paraId="372F3302" w14:textId="77777777" w:rsidR="007542A2" w:rsidRDefault="004E0924">
            <w:pPr>
              <w:widowControl w:val="0"/>
              <w:spacing w:line="240" w:lineRule="auto"/>
            </w:pPr>
            <w:r>
              <w:t>Judith Wills</w:t>
            </w:r>
          </w:p>
        </w:tc>
        <w:tc>
          <w:tcPr>
            <w:tcW w:w="1123" w:type="dxa"/>
            <w:tcMar>
              <w:top w:w="100" w:type="dxa"/>
              <w:left w:w="100" w:type="dxa"/>
              <w:bottom w:w="100" w:type="dxa"/>
              <w:right w:w="100" w:type="dxa"/>
            </w:tcMar>
          </w:tcPr>
          <w:p w14:paraId="28C4B476" w14:textId="77777777" w:rsidR="007542A2" w:rsidRDefault="004E0924">
            <w:pPr>
              <w:widowControl w:val="0"/>
              <w:spacing w:line="240" w:lineRule="auto"/>
            </w:pPr>
            <w:r>
              <w:t>judith.wills@kps.woodard.co.uk</w:t>
            </w:r>
          </w:p>
        </w:tc>
        <w:tc>
          <w:tcPr>
            <w:tcW w:w="960" w:type="dxa"/>
            <w:tcMar>
              <w:top w:w="100" w:type="dxa"/>
              <w:left w:w="100" w:type="dxa"/>
              <w:bottom w:w="100" w:type="dxa"/>
              <w:right w:w="100" w:type="dxa"/>
            </w:tcMar>
          </w:tcPr>
          <w:p w14:paraId="1D4BD974" w14:textId="77777777" w:rsidR="007542A2" w:rsidRDefault="004E0924">
            <w:pPr>
              <w:widowControl w:val="0"/>
              <w:spacing w:line="240" w:lineRule="auto"/>
            </w:pPr>
            <w:r>
              <w:t>JWI</w:t>
            </w:r>
          </w:p>
        </w:tc>
        <w:tc>
          <w:tcPr>
            <w:tcW w:w="1305" w:type="dxa"/>
            <w:tcMar>
              <w:top w:w="100" w:type="dxa"/>
              <w:left w:w="100" w:type="dxa"/>
              <w:bottom w:w="100" w:type="dxa"/>
              <w:right w:w="100" w:type="dxa"/>
            </w:tcMar>
          </w:tcPr>
          <w:p w14:paraId="01E1EEAB" w14:textId="77777777" w:rsidR="007542A2" w:rsidRDefault="004E0924">
            <w:pPr>
              <w:widowControl w:val="0"/>
              <w:spacing w:line="240" w:lineRule="auto"/>
            </w:pPr>
            <w:r>
              <w:t>14/2/1987</w:t>
            </w:r>
          </w:p>
        </w:tc>
        <w:tc>
          <w:tcPr>
            <w:tcW w:w="1080" w:type="dxa"/>
            <w:tcMar>
              <w:top w:w="100" w:type="dxa"/>
              <w:left w:w="100" w:type="dxa"/>
              <w:bottom w:w="100" w:type="dxa"/>
              <w:right w:w="100" w:type="dxa"/>
            </w:tcMar>
          </w:tcPr>
          <w:p w14:paraId="538DBA16" w14:textId="77777777" w:rsidR="007542A2" w:rsidRDefault="004E0924">
            <w:pPr>
              <w:widowControl w:val="0"/>
              <w:spacing w:line="240" w:lineRule="auto"/>
            </w:pPr>
            <w:r>
              <w:t>12:00, Thursday, 19th of November 2015</w:t>
            </w:r>
          </w:p>
        </w:tc>
        <w:tc>
          <w:tcPr>
            <w:tcW w:w="1123" w:type="dxa"/>
            <w:tcMar>
              <w:top w:w="100" w:type="dxa"/>
              <w:left w:w="100" w:type="dxa"/>
              <w:bottom w:w="100" w:type="dxa"/>
              <w:right w:w="100" w:type="dxa"/>
            </w:tcMar>
          </w:tcPr>
          <w:p w14:paraId="7F28BF06" w14:textId="77777777" w:rsidR="007542A2" w:rsidRDefault="004E0924">
            <w:pPr>
              <w:widowControl w:val="0"/>
              <w:spacing w:line="240" w:lineRule="auto"/>
            </w:pPr>
            <w:r>
              <w:t>Year 9a Mathematics</w:t>
            </w:r>
          </w:p>
        </w:tc>
        <w:tc>
          <w:tcPr>
            <w:tcW w:w="1123" w:type="dxa"/>
            <w:tcMar>
              <w:top w:w="100" w:type="dxa"/>
              <w:left w:w="100" w:type="dxa"/>
              <w:bottom w:w="100" w:type="dxa"/>
              <w:right w:w="100" w:type="dxa"/>
            </w:tcMar>
          </w:tcPr>
          <w:p w14:paraId="593542A3" w14:textId="77777777" w:rsidR="007542A2" w:rsidRDefault="004E0924">
            <w:pPr>
              <w:widowControl w:val="0"/>
              <w:spacing w:line="240" w:lineRule="auto"/>
            </w:pPr>
            <w:r>
              <w:t>The top set year 9 class for maths studying for AQA maths.</w:t>
            </w:r>
          </w:p>
        </w:tc>
        <w:tc>
          <w:tcPr>
            <w:tcW w:w="705" w:type="dxa"/>
            <w:tcMar>
              <w:top w:w="100" w:type="dxa"/>
              <w:left w:w="100" w:type="dxa"/>
              <w:bottom w:w="100" w:type="dxa"/>
              <w:right w:w="100" w:type="dxa"/>
            </w:tcMar>
          </w:tcPr>
          <w:p w14:paraId="6B4A51FC"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1D382A88" w14:textId="77777777" w:rsidR="007542A2" w:rsidRDefault="004E0924">
            <w:pPr>
              <w:widowControl w:val="0"/>
              <w:spacing w:line="240" w:lineRule="auto"/>
            </w:pPr>
            <w:r>
              <w:t>Steve Oldham</w:t>
            </w:r>
          </w:p>
        </w:tc>
        <w:tc>
          <w:tcPr>
            <w:tcW w:w="690" w:type="dxa"/>
            <w:tcMar>
              <w:top w:w="100" w:type="dxa"/>
              <w:left w:w="100" w:type="dxa"/>
              <w:bottom w:w="100" w:type="dxa"/>
              <w:right w:w="100" w:type="dxa"/>
            </w:tcMar>
          </w:tcPr>
          <w:p w14:paraId="0EC47229" w14:textId="77777777" w:rsidR="007542A2" w:rsidRDefault="004E0924">
            <w:pPr>
              <w:widowControl w:val="0"/>
              <w:spacing w:line="240" w:lineRule="auto"/>
            </w:pPr>
            <w:r>
              <w:t>CO23</w:t>
            </w:r>
          </w:p>
        </w:tc>
        <w:tc>
          <w:tcPr>
            <w:tcW w:w="690" w:type="dxa"/>
            <w:tcMar>
              <w:top w:w="100" w:type="dxa"/>
              <w:left w:w="100" w:type="dxa"/>
              <w:bottom w:w="100" w:type="dxa"/>
              <w:right w:w="100" w:type="dxa"/>
            </w:tcMar>
          </w:tcPr>
          <w:p w14:paraId="215C3EB3" w14:textId="77777777" w:rsidR="007542A2" w:rsidRDefault="004E0924">
            <w:pPr>
              <w:widowControl w:val="0"/>
              <w:spacing w:line="240" w:lineRule="auto"/>
            </w:pPr>
            <w:r>
              <w:t>20</w:t>
            </w:r>
          </w:p>
        </w:tc>
        <w:tc>
          <w:tcPr>
            <w:tcW w:w="1620" w:type="dxa"/>
            <w:tcMar>
              <w:top w:w="100" w:type="dxa"/>
              <w:left w:w="100" w:type="dxa"/>
              <w:bottom w:w="100" w:type="dxa"/>
              <w:right w:w="100" w:type="dxa"/>
            </w:tcMar>
          </w:tcPr>
          <w:p w14:paraId="6ADE2E85" w14:textId="77777777" w:rsidR="007542A2" w:rsidRDefault="004E0924">
            <w:pPr>
              <w:widowControl w:val="0"/>
              <w:spacing w:line="240" w:lineRule="auto"/>
            </w:pPr>
            <w:r>
              <w:t>Billy Mason, Jon Grange, Sandra Harrington, Fred Pointon, Billy Smith</w:t>
            </w:r>
          </w:p>
        </w:tc>
      </w:tr>
      <w:tr w:rsidR="007542A2" w14:paraId="22635AAE" w14:textId="77777777">
        <w:tc>
          <w:tcPr>
            <w:tcW w:w="1123" w:type="dxa"/>
            <w:tcMar>
              <w:top w:w="100" w:type="dxa"/>
              <w:left w:w="100" w:type="dxa"/>
              <w:bottom w:w="100" w:type="dxa"/>
              <w:right w:w="100" w:type="dxa"/>
            </w:tcMar>
          </w:tcPr>
          <w:p w14:paraId="17866586" w14:textId="77777777" w:rsidR="007542A2" w:rsidRDefault="004E0924">
            <w:pPr>
              <w:widowControl w:val="0"/>
              <w:spacing w:line="240" w:lineRule="auto"/>
            </w:pPr>
            <w:r>
              <w:t>3</w:t>
            </w:r>
          </w:p>
        </w:tc>
        <w:tc>
          <w:tcPr>
            <w:tcW w:w="1123" w:type="dxa"/>
            <w:tcMar>
              <w:top w:w="100" w:type="dxa"/>
              <w:left w:w="100" w:type="dxa"/>
              <w:bottom w:w="100" w:type="dxa"/>
              <w:right w:w="100" w:type="dxa"/>
            </w:tcMar>
          </w:tcPr>
          <w:p w14:paraId="19F17E2E" w14:textId="77777777" w:rsidR="007542A2" w:rsidRDefault="004E0924">
            <w:pPr>
              <w:widowControl w:val="0"/>
              <w:spacing w:line="240" w:lineRule="auto"/>
            </w:pPr>
            <w:r>
              <w:t>Philip Sanderson</w:t>
            </w:r>
          </w:p>
        </w:tc>
        <w:tc>
          <w:tcPr>
            <w:tcW w:w="1123" w:type="dxa"/>
            <w:tcMar>
              <w:top w:w="100" w:type="dxa"/>
              <w:left w:w="100" w:type="dxa"/>
              <w:bottom w:w="100" w:type="dxa"/>
              <w:right w:w="100" w:type="dxa"/>
            </w:tcMar>
          </w:tcPr>
          <w:p w14:paraId="60825C89" w14:textId="77777777" w:rsidR="007542A2" w:rsidRDefault="004E0924">
            <w:pPr>
              <w:widowControl w:val="0"/>
              <w:spacing w:line="240" w:lineRule="auto"/>
            </w:pPr>
            <w:r>
              <w:t>philip.sanderson@kps.woodard.co.uk</w:t>
            </w:r>
          </w:p>
        </w:tc>
        <w:tc>
          <w:tcPr>
            <w:tcW w:w="960" w:type="dxa"/>
            <w:tcMar>
              <w:top w:w="100" w:type="dxa"/>
              <w:left w:w="100" w:type="dxa"/>
              <w:bottom w:w="100" w:type="dxa"/>
              <w:right w:w="100" w:type="dxa"/>
            </w:tcMar>
          </w:tcPr>
          <w:p w14:paraId="0424EBF5" w14:textId="77777777" w:rsidR="007542A2" w:rsidRDefault="004E0924">
            <w:pPr>
              <w:widowControl w:val="0"/>
              <w:spacing w:line="240" w:lineRule="auto"/>
            </w:pPr>
            <w:r>
              <w:t>PSA</w:t>
            </w:r>
          </w:p>
        </w:tc>
        <w:tc>
          <w:tcPr>
            <w:tcW w:w="1305" w:type="dxa"/>
            <w:tcMar>
              <w:top w:w="100" w:type="dxa"/>
              <w:left w:w="100" w:type="dxa"/>
              <w:bottom w:w="100" w:type="dxa"/>
              <w:right w:w="100" w:type="dxa"/>
            </w:tcMar>
          </w:tcPr>
          <w:p w14:paraId="177CD6F8" w14:textId="77777777" w:rsidR="007542A2" w:rsidRDefault="004E0924">
            <w:pPr>
              <w:widowControl w:val="0"/>
              <w:spacing w:line="240" w:lineRule="auto"/>
            </w:pPr>
            <w:r>
              <w:t>12/11/1935</w:t>
            </w:r>
          </w:p>
        </w:tc>
        <w:tc>
          <w:tcPr>
            <w:tcW w:w="1080" w:type="dxa"/>
            <w:tcMar>
              <w:top w:w="100" w:type="dxa"/>
              <w:left w:w="100" w:type="dxa"/>
              <w:bottom w:w="100" w:type="dxa"/>
              <w:right w:w="100" w:type="dxa"/>
            </w:tcMar>
          </w:tcPr>
          <w:p w14:paraId="2B4FAE14" w14:textId="77777777" w:rsidR="007542A2" w:rsidRDefault="004E0924">
            <w:pPr>
              <w:widowControl w:val="0"/>
              <w:spacing w:line="240" w:lineRule="auto"/>
            </w:pPr>
            <w:r>
              <w:t>12:55, Wednesday, 18th of November 2015</w:t>
            </w:r>
          </w:p>
        </w:tc>
        <w:tc>
          <w:tcPr>
            <w:tcW w:w="1123" w:type="dxa"/>
            <w:tcMar>
              <w:top w:w="100" w:type="dxa"/>
              <w:left w:w="100" w:type="dxa"/>
              <w:bottom w:w="100" w:type="dxa"/>
              <w:right w:w="100" w:type="dxa"/>
            </w:tcMar>
          </w:tcPr>
          <w:p w14:paraId="2AD601C5" w14:textId="77777777" w:rsidR="007542A2" w:rsidRDefault="004E0924">
            <w:pPr>
              <w:widowControl w:val="0"/>
              <w:spacing w:line="240" w:lineRule="auto"/>
            </w:pPr>
            <w:r>
              <w:t>Additional Music Session</w:t>
            </w:r>
          </w:p>
        </w:tc>
        <w:tc>
          <w:tcPr>
            <w:tcW w:w="1123" w:type="dxa"/>
            <w:tcMar>
              <w:top w:w="100" w:type="dxa"/>
              <w:left w:w="100" w:type="dxa"/>
              <w:bottom w:w="100" w:type="dxa"/>
              <w:right w:w="100" w:type="dxa"/>
            </w:tcMar>
          </w:tcPr>
          <w:p w14:paraId="6F0EA77F" w14:textId="77777777" w:rsidR="007542A2" w:rsidRDefault="004E0924">
            <w:pPr>
              <w:widowControl w:val="0"/>
              <w:spacing w:line="240" w:lineRule="auto"/>
            </w:pPr>
            <w:r>
              <w:t>An additional music session run at lunchtimes to improve students’ learning.</w:t>
            </w:r>
          </w:p>
        </w:tc>
        <w:tc>
          <w:tcPr>
            <w:tcW w:w="705" w:type="dxa"/>
            <w:tcMar>
              <w:top w:w="100" w:type="dxa"/>
              <w:left w:w="100" w:type="dxa"/>
              <w:bottom w:w="100" w:type="dxa"/>
              <w:right w:w="100" w:type="dxa"/>
            </w:tcMar>
          </w:tcPr>
          <w:p w14:paraId="203CB78A" w14:textId="77777777" w:rsidR="007542A2" w:rsidRDefault="004E0924">
            <w:pPr>
              <w:widowControl w:val="0"/>
              <w:spacing w:line="240" w:lineRule="auto"/>
            </w:pPr>
            <w:r>
              <w:t>No</w:t>
            </w:r>
          </w:p>
        </w:tc>
        <w:tc>
          <w:tcPr>
            <w:tcW w:w="1290" w:type="dxa"/>
            <w:tcMar>
              <w:top w:w="100" w:type="dxa"/>
              <w:left w:w="100" w:type="dxa"/>
              <w:bottom w:w="100" w:type="dxa"/>
              <w:right w:w="100" w:type="dxa"/>
            </w:tcMar>
          </w:tcPr>
          <w:p w14:paraId="5459DB1C"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1637A0EF" w14:textId="77777777" w:rsidR="007542A2" w:rsidRDefault="004E0924">
            <w:pPr>
              <w:widowControl w:val="0"/>
              <w:spacing w:line="240" w:lineRule="auto"/>
            </w:pPr>
            <w:r>
              <w:t>Seminar Room</w:t>
            </w:r>
          </w:p>
        </w:tc>
        <w:tc>
          <w:tcPr>
            <w:tcW w:w="690" w:type="dxa"/>
            <w:tcMar>
              <w:top w:w="100" w:type="dxa"/>
              <w:left w:w="100" w:type="dxa"/>
              <w:bottom w:w="100" w:type="dxa"/>
              <w:right w:w="100" w:type="dxa"/>
            </w:tcMar>
          </w:tcPr>
          <w:p w14:paraId="6F25A98B" w14:textId="77777777" w:rsidR="007542A2" w:rsidRDefault="004E0924">
            <w:pPr>
              <w:widowControl w:val="0"/>
              <w:spacing w:line="240" w:lineRule="auto"/>
            </w:pPr>
            <w:r>
              <w:t>10</w:t>
            </w:r>
          </w:p>
        </w:tc>
        <w:tc>
          <w:tcPr>
            <w:tcW w:w="1620" w:type="dxa"/>
            <w:tcMar>
              <w:top w:w="100" w:type="dxa"/>
              <w:left w:w="100" w:type="dxa"/>
              <w:bottom w:w="100" w:type="dxa"/>
              <w:right w:w="100" w:type="dxa"/>
            </w:tcMar>
          </w:tcPr>
          <w:p w14:paraId="12E62698" w14:textId="77777777" w:rsidR="007542A2" w:rsidRDefault="004E0924">
            <w:pPr>
              <w:widowControl w:val="0"/>
              <w:spacing w:line="240" w:lineRule="auto"/>
            </w:pPr>
            <w:r>
              <w:t>Adam Blakey, Rhiannon Soulsby, Sophie Smith, Alicia Dodds, Elliot Gray</w:t>
            </w:r>
          </w:p>
        </w:tc>
      </w:tr>
    </w:tbl>
    <w:p w14:paraId="589A874C" w14:textId="77777777" w:rsidR="007542A2" w:rsidRDefault="007542A2"/>
    <w:p w14:paraId="3B455064" w14:textId="77777777" w:rsidR="007542A2" w:rsidRDefault="004E0924">
      <w:pPr>
        <w:pStyle w:val="Heading3"/>
        <w:contextualSpacing w:val="0"/>
      </w:pPr>
      <w:bookmarkStart w:id="68" w:name="h.39raoik5h0ff" w:colFirst="0" w:colLast="0"/>
      <w:bookmarkStart w:id="69" w:name="_Toc448907984"/>
      <w:bookmarkEnd w:id="68"/>
      <w:r>
        <w:lastRenderedPageBreak/>
        <w:t>1NF (First Normal Form)</w:t>
      </w:r>
      <w:bookmarkEnd w:id="69"/>
    </w:p>
    <w:p w14:paraId="6D29E7BD" w14:textId="77777777" w:rsidR="007542A2" w:rsidRDefault="004E0924">
      <w:r>
        <w:t>From the unnormalised data above, we can see that there are definitely repeating groups of data in some of the fields.</w:t>
      </w:r>
    </w:p>
    <w:p w14:paraId="7BAC2E93" w14:textId="77777777" w:rsidR="007542A2" w:rsidRDefault="007542A2"/>
    <w:p w14:paraId="1783B36B" w14:textId="77777777" w:rsidR="007542A2" w:rsidRDefault="004E0924">
      <w:r>
        <w:t>Also, after discussion with Mr Jacobs, he has said that some of the fields are irrelevant and aren’t needed (so the date of birth field has been removed and the owner name has been split up into first name and second name [you will see that each of the attendees’ names will be split up later too]).</w:t>
      </w:r>
    </w:p>
    <w:p w14:paraId="3286C6A5" w14:textId="77777777" w:rsidR="007542A2" w:rsidRDefault="007542A2"/>
    <w:p w14:paraId="777F794F" w14:textId="77777777" w:rsidR="007542A2" w:rsidRDefault="004E0924">
      <w:r>
        <w:t>In the tables that will follow, passwords have been assigned to users with the intention that they will be able to log into the system.</w:t>
      </w:r>
    </w:p>
    <w:p w14:paraId="705DD5F0" w14:textId="77777777" w:rsidR="007542A2" w:rsidRDefault="007542A2"/>
    <w:p w14:paraId="5AE55D55" w14:textId="77777777" w:rsidR="007542A2" w:rsidRDefault="004E0924">
      <w:r>
        <w:t>Additionally, I thought that it was better to convert the dates and times to a unix timestamp so that all the data for the time is kept in one property.</w:t>
      </w:r>
    </w:p>
    <w:p w14:paraId="2C3A7D8A" w14:textId="77777777" w:rsidR="007542A2" w:rsidRDefault="007542A2"/>
    <w:p w14:paraId="5AEEF40B" w14:textId="77777777" w:rsidR="007542A2" w:rsidRDefault="004E0924">
      <w:r>
        <w:rPr>
          <w:b/>
        </w:rPr>
        <w:t>Event Bookings:</w:t>
      </w:r>
    </w:p>
    <w:tbl>
      <w:tblPr>
        <w:tblStyle w:val="ae"/>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89"/>
        <w:gridCol w:w="989"/>
        <w:gridCol w:w="989"/>
        <w:gridCol w:w="960"/>
        <w:gridCol w:w="1080"/>
        <w:gridCol w:w="989"/>
        <w:gridCol w:w="989"/>
        <w:gridCol w:w="705"/>
        <w:gridCol w:w="1290"/>
        <w:gridCol w:w="690"/>
        <w:gridCol w:w="690"/>
        <w:gridCol w:w="1620"/>
      </w:tblGrid>
      <w:tr w:rsidR="007542A2" w14:paraId="41F2EF81" w14:textId="77777777">
        <w:tc>
          <w:tcPr>
            <w:tcW w:w="989" w:type="dxa"/>
            <w:tcMar>
              <w:top w:w="100" w:type="dxa"/>
              <w:left w:w="100" w:type="dxa"/>
              <w:bottom w:w="100" w:type="dxa"/>
              <w:right w:w="100" w:type="dxa"/>
            </w:tcMar>
          </w:tcPr>
          <w:p w14:paraId="1C152CD4" w14:textId="77777777" w:rsidR="007542A2" w:rsidRDefault="004E0924">
            <w:pPr>
              <w:widowControl w:val="0"/>
              <w:spacing w:line="240" w:lineRule="auto"/>
            </w:pPr>
            <w:r>
              <w:rPr>
                <w:b/>
                <w:u w:val="single"/>
              </w:rPr>
              <w:t>Event ID</w:t>
            </w:r>
          </w:p>
        </w:tc>
        <w:tc>
          <w:tcPr>
            <w:tcW w:w="989" w:type="dxa"/>
            <w:tcMar>
              <w:top w:w="100" w:type="dxa"/>
              <w:left w:w="100" w:type="dxa"/>
              <w:bottom w:w="100" w:type="dxa"/>
              <w:right w:w="100" w:type="dxa"/>
            </w:tcMar>
          </w:tcPr>
          <w:p w14:paraId="73658AE4" w14:textId="77777777" w:rsidR="007542A2" w:rsidRDefault="004E0924">
            <w:pPr>
              <w:widowControl w:val="0"/>
              <w:spacing w:line="240" w:lineRule="auto"/>
            </w:pPr>
            <w:r>
              <w:rPr>
                <w:b/>
              </w:rPr>
              <w:t>Owner First Name</w:t>
            </w:r>
          </w:p>
        </w:tc>
        <w:tc>
          <w:tcPr>
            <w:tcW w:w="989" w:type="dxa"/>
            <w:tcMar>
              <w:top w:w="100" w:type="dxa"/>
              <w:left w:w="100" w:type="dxa"/>
              <w:bottom w:w="100" w:type="dxa"/>
              <w:right w:w="100" w:type="dxa"/>
            </w:tcMar>
          </w:tcPr>
          <w:p w14:paraId="198E50C8" w14:textId="00A20EA0" w:rsidR="007542A2" w:rsidRDefault="004E0924">
            <w:pPr>
              <w:widowControl w:val="0"/>
              <w:spacing w:line="240" w:lineRule="auto"/>
            </w:pPr>
            <w:r>
              <w:rPr>
                <w:b/>
              </w:rPr>
              <w:t xml:space="preserve">Owner Last </w:t>
            </w:r>
            <w:r w:rsidR="001721EA">
              <w:rPr>
                <w:b/>
              </w:rPr>
              <w:t>Name</w:t>
            </w:r>
          </w:p>
        </w:tc>
        <w:tc>
          <w:tcPr>
            <w:tcW w:w="989" w:type="dxa"/>
            <w:tcMar>
              <w:top w:w="100" w:type="dxa"/>
              <w:left w:w="100" w:type="dxa"/>
              <w:bottom w:w="100" w:type="dxa"/>
              <w:right w:w="100" w:type="dxa"/>
            </w:tcMar>
          </w:tcPr>
          <w:p w14:paraId="03BDB731" w14:textId="77777777" w:rsidR="007542A2" w:rsidRDefault="004E0924">
            <w:pPr>
              <w:widowControl w:val="0"/>
              <w:spacing w:line="240" w:lineRule="auto"/>
            </w:pPr>
            <w:r>
              <w:rPr>
                <w:b/>
              </w:rPr>
              <w:t>Owner Email Address</w:t>
            </w:r>
          </w:p>
        </w:tc>
        <w:tc>
          <w:tcPr>
            <w:tcW w:w="989" w:type="dxa"/>
            <w:tcMar>
              <w:top w:w="100" w:type="dxa"/>
              <w:left w:w="100" w:type="dxa"/>
              <w:bottom w:w="100" w:type="dxa"/>
              <w:right w:w="100" w:type="dxa"/>
            </w:tcMar>
          </w:tcPr>
          <w:p w14:paraId="20297E90" w14:textId="77777777" w:rsidR="007542A2" w:rsidRDefault="004E0924">
            <w:pPr>
              <w:widowControl w:val="0"/>
              <w:spacing w:line="240" w:lineRule="auto"/>
            </w:pPr>
            <w:r>
              <w:rPr>
                <w:b/>
              </w:rPr>
              <w:t>Owner Password</w:t>
            </w:r>
          </w:p>
        </w:tc>
        <w:tc>
          <w:tcPr>
            <w:tcW w:w="960" w:type="dxa"/>
            <w:tcMar>
              <w:top w:w="100" w:type="dxa"/>
              <w:left w:w="100" w:type="dxa"/>
              <w:bottom w:w="100" w:type="dxa"/>
              <w:right w:w="100" w:type="dxa"/>
            </w:tcMar>
          </w:tcPr>
          <w:p w14:paraId="72E910C8" w14:textId="77777777" w:rsidR="007542A2" w:rsidRDefault="004E0924">
            <w:pPr>
              <w:widowControl w:val="0"/>
              <w:spacing w:line="240" w:lineRule="auto"/>
            </w:pPr>
            <w:r>
              <w:rPr>
                <w:b/>
              </w:rPr>
              <w:t>Owner User ID</w:t>
            </w:r>
          </w:p>
        </w:tc>
        <w:tc>
          <w:tcPr>
            <w:tcW w:w="1080" w:type="dxa"/>
            <w:tcMar>
              <w:top w:w="100" w:type="dxa"/>
              <w:left w:w="100" w:type="dxa"/>
              <w:bottom w:w="100" w:type="dxa"/>
              <w:right w:w="100" w:type="dxa"/>
            </w:tcMar>
          </w:tcPr>
          <w:p w14:paraId="7235CAE1" w14:textId="77777777" w:rsidR="007542A2" w:rsidRDefault="004E0924">
            <w:pPr>
              <w:widowControl w:val="0"/>
              <w:spacing w:line="240" w:lineRule="auto"/>
            </w:pPr>
            <w:r>
              <w:rPr>
                <w:b/>
              </w:rPr>
              <w:t>Event Start Time</w:t>
            </w:r>
          </w:p>
        </w:tc>
        <w:tc>
          <w:tcPr>
            <w:tcW w:w="989" w:type="dxa"/>
            <w:tcMar>
              <w:top w:w="100" w:type="dxa"/>
              <w:left w:w="100" w:type="dxa"/>
              <w:bottom w:w="100" w:type="dxa"/>
              <w:right w:w="100" w:type="dxa"/>
            </w:tcMar>
          </w:tcPr>
          <w:p w14:paraId="14B50E41" w14:textId="77777777" w:rsidR="007542A2" w:rsidRDefault="004E0924">
            <w:pPr>
              <w:widowControl w:val="0"/>
              <w:spacing w:line="240" w:lineRule="auto"/>
            </w:pPr>
            <w:r>
              <w:rPr>
                <w:b/>
              </w:rPr>
              <w:t>Event Name</w:t>
            </w:r>
          </w:p>
        </w:tc>
        <w:tc>
          <w:tcPr>
            <w:tcW w:w="989" w:type="dxa"/>
            <w:tcMar>
              <w:top w:w="100" w:type="dxa"/>
              <w:left w:w="100" w:type="dxa"/>
              <w:bottom w:w="100" w:type="dxa"/>
              <w:right w:w="100" w:type="dxa"/>
            </w:tcMar>
          </w:tcPr>
          <w:p w14:paraId="00F0987A" w14:textId="77777777" w:rsidR="007542A2" w:rsidRDefault="004E0924">
            <w:pPr>
              <w:widowControl w:val="0"/>
              <w:spacing w:line="240" w:lineRule="auto"/>
            </w:pPr>
            <w:r>
              <w:rPr>
                <w:b/>
              </w:rPr>
              <w:t>Event Description</w:t>
            </w:r>
          </w:p>
        </w:tc>
        <w:tc>
          <w:tcPr>
            <w:tcW w:w="705" w:type="dxa"/>
            <w:tcMar>
              <w:top w:w="100" w:type="dxa"/>
              <w:left w:w="100" w:type="dxa"/>
              <w:bottom w:w="100" w:type="dxa"/>
              <w:right w:w="100" w:type="dxa"/>
            </w:tcMar>
          </w:tcPr>
          <w:p w14:paraId="29163107" w14:textId="77777777" w:rsidR="007542A2" w:rsidRDefault="004E0924">
            <w:pPr>
              <w:widowControl w:val="0"/>
              <w:spacing w:line="240" w:lineRule="auto"/>
            </w:pPr>
            <w:r>
              <w:rPr>
                <w:b/>
              </w:rPr>
              <w:t>Event Approved</w:t>
            </w:r>
          </w:p>
        </w:tc>
        <w:tc>
          <w:tcPr>
            <w:tcW w:w="1290" w:type="dxa"/>
            <w:tcMar>
              <w:top w:w="100" w:type="dxa"/>
              <w:left w:w="100" w:type="dxa"/>
              <w:bottom w:w="100" w:type="dxa"/>
              <w:right w:w="100" w:type="dxa"/>
            </w:tcMar>
          </w:tcPr>
          <w:p w14:paraId="53638F91" w14:textId="77777777" w:rsidR="007542A2" w:rsidRDefault="004E0924">
            <w:pPr>
              <w:widowControl w:val="0"/>
              <w:spacing w:line="240" w:lineRule="auto"/>
            </w:pPr>
            <w:r>
              <w:rPr>
                <w:b/>
              </w:rPr>
              <w:t>Event Moderated By</w:t>
            </w:r>
          </w:p>
        </w:tc>
        <w:tc>
          <w:tcPr>
            <w:tcW w:w="690" w:type="dxa"/>
            <w:tcMar>
              <w:top w:w="100" w:type="dxa"/>
              <w:left w:w="100" w:type="dxa"/>
              <w:bottom w:w="100" w:type="dxa"/>
              <w:right w:w="100" w:type="dxa"/>
            </w:tcMar>
          </w:tcPr>
          <w:p w14:paraId="2D879198" w14:textId="77777777" w:rsidR="007542A2" w:rsidRDefault="004E0924">
            <w:pPr>
              <w:widowControl w:val="0"/>
              <w:spacing w:line="240" w:lineRule="auto"/>
            </w:pPr>
            <w:r>
              <w:rPr>
                <w:b/>
              </w:rPr>
              <w:t>Room Name</w:t>
            </w:r>
          </w:p>
        </w:tc>
        <w:tc>
          <w:tcPr>
            <w:tcW w:w="690" w:type="dxa"/>
            <w:tcMar>
              <w:top w:w="100" w:type="dxa"/>
              <w:left w:w="100" w:type="dxa"/>
              <w:bottom w:w="100" w:type="dxa"/>
              <w:right w:w="100" w:type="dxa"/>
            </w:tcMar>
          </w:tcPr>
          <w:p w14:paraId="44E94331" w14:textId="77777777" w:rsidR="007542A2" w:rsidRDefault="004E0924">
            <w:pPr>
              <w:widowControl w:val="0"/>
              <w:spacing w:line="240" w:lineRule="auto"/>
            </w:pPr>
            <w:r>
              <w:rPr>
                <w:b/>
              </w:rPr>
              <w:t>Room Capacity</w:t>
            </w:r>
          </w:p>
        </w:tc>
        <w:tc>
          <w:tcPr>
            <w:tcW w:w="1620" w:type="dxa"/>
            <w:tcMar>
              <w:top w:w="100" w:type="dxa"/>
              <w:left w:w="100" w:type="dxa"/>
              <w:bottom w:w="100" w:type="dxa"/>
              <w:right w:w="100" w:type="dxa"/>
            </w:tcMar>
          </w:tcPr>
          <w:p w14:paraId="43C399E0" w14:textId="77777777" w:rsidR="007542A2" w:rsidRDefault="004E0924">
            <w:pPr>
              <w:widowControl w:val="0"/>
              <w:spacing w:line="240" w:lineRule="auto"/>
            </w:pPr>
            <w:r>
              <w:rPr>
                <w:b/>
              </w:rPr>
              <w:t>Attendee Names</w:t>
            </w:r>
          </w:p>
        </w:tc>
      </w:tr>
      <w:tr w:rsidR="007542A2" w14:paraId="073B9D64" w14:textId="77777777">
        <w:tc>
          <w:tcPr>
            <w:tcW w:w="989" w:type="dxa"/>
            <w:tcMar>
              <w:top w:w="100" w:type="dxa"/>
              <w:left w:w="100" w:type="dxa"/>
              <w:bottom w:w="100" w:type="dxa"/>
              <w:right w:w="100" w:type="dxa"/>
            </w:tcMar>
          </w:tcPr>
          <w:p w14:paraId="1FDB0C7F" w14:textId="77777777" w:rsidR="007542A2" w:rsidRDefault="004E0924">
            <w:pPr>
              <w:widowControl w:val="0"/>
              <w:spacing w:line="240" w:lineRule="auto"/>
            </w:pPr>
            <w:r>
              <w:t>1</w:t>
            </w:r>
          </w:p>
        </w:tc>
        <w:tc>
          <w:tcPr>
            <w:tcW w:w="989" w:type="dxa"/>
            <w:tcMar>
              <w:top w:w="100" w:type="dxa"/>
              <w:left w:w="100" w:type="dxa"/>
              <w:bottom w:w="100" w:type="dxa"/>
              <w:right w:w="100" w:type="dxa"/>
            </w:tcMar>
          </w:tcPr>
          <w:p w14:paraId="317B1571" w14:textId="77777777" w:rsidR="007542A2" w:rsidRDefault="004E0924">
            <w:pPr>
              <w:widowControl w:val="0"/>
              <w:spacing w:line="240" w:lineRule="auto"/>
            </w:pPr>
            <w:r>
              <w:t>Jeanette</w:t>
            </w:r>
          </w:p>
        </w:tc>
        <w:tc>
          <w:tcPr>
            <w:tcW w:w="989" w:type="dxa"/>
            <w:tcMar>
              <w:top w:w="100" w:type="dxa"/>
              <w:left w:w="100" w:type="dxa"/>
              <w:bottom w:w="100" w:type="dxa"/>
              <w:right w:w="100" w:type="dxa"/>
            </w:tcMar>
          </w:tcPr>
          <w:p w14:paraId="59F25775" w14:textId="77777777" w:rsidR="007542A2" w:rsidRDefault="004E0924">
            <w:pPr>
              <w:widowControl w:val="0"/>
              <w:spacing w:line="240" w:lineRule="auto"/>
            </w:pPr>
            <w:r>
              <w:t>Patterson</w:t>
            </w:r>
          </w:p>
        </w:tc>
        <w:tc>
          <w:tcPr>
            <w:tcW w:w="989" w:type="dxa"/>
            <w:tcMar>
              <w:top w:w="100" w:type="dxa"/>
              <w:left w:w="100" w:type="dxa"/>
              <w:bottom w:w="100" w:type="dxa"/>
              <w:right w:w="100" w:type="dxa"/>
            </w:tcMar>
          </w:tcPr>
          <w:p w14:paraId="41120150" w14:textId="77777777" w:rsidR="007542A2" w:rsidRDefault="004E0924">
            <w:pPr>
              <w:widowControl w:val="0"/>
              <w:spacing w:line="240" w:lineRule="auto"/>
            </w:pPr>
            <w:r>
              <w:t>jeanette.patterson@kps.woodard.co.uk</w:t>
            </w:r>
          </w:p>
        </w:tc>
        <w:tc>
          <w:tcPr>
            <w:tcW w:w="989" w:type="dxa"/>
            <w:tcMar>
              <w:top w:w="100" w:type="dxa"/>
              <w:left w:w="100" w:type="dxa"/>
              <w:bottom w:w="100" w:type="dxa"/>
              <w:right w:w="100" w:type="dxa"/>
            </w:tcMar>
          </w:tcPr>
          <w:p w14:paraId="6AC943C9"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463A5B2C" w14:textId="77777777" w:rsidR="007542A2" w:rsidRDefault="004E0924">
            <w:pPr>
              <w:widowControl w:val="0"/>
              <w:spacing w:line="240" w:lineRule="auto"/>
            </w:pPr>
            <w:r>
              <w:t>JPA</w:t>
            </w:r>
          </w:p>
        </w:tc>
        <w:tc>
          <w:tcPr>
            <w:tcW w:w="1080" w:type="dxa"/>
            <w:tcMar>
              <w:top w:w="100" w:type="dxa"/>
              <w:left w:w="100" w:type="dxa"/>
              <w:bottom w:w="100" w:type="dxa"/>
              <w:right w:w="100" w:type="dxa"/>
            </w:tcMar>
          </w:tcPr>
          <w:p w14:paraId="47C88937" w14:textId="77777777" w:rsidR="007542A2" w:rsidRDefault="004E0924">
            <w:pPr>
              <w:widowControl w:val="0"/>
              <w:spacing w:line="240" w:lineRule="auto"/>
            </w:pPr>
            <w:r>
              <w:t>1447664100</w:t>
            </w:r>
          </w:p>
        </w:tc>
        <w:tc>
          <w:tcPr>
            <w:tcW w:w="989" w:type="dxa"/>
            <w:tcMar>
              <w:top w:w="100" w:type="dxa"/>
              <w:left w:w="100" w:type="dxa"/>
              <w:bottom w:w="100" w:type="dxa"/>
              <w:right w:w="100" w:type="dxa"/>
            </w:tcMar>
          </w:tcPr>
          <w:p w14:paraId="7344E1D6" w14:textId="77777777" w:rsidR="007542A2" w:rsidRDefault="004E0924">
            <w:pPr>
              <w:widowControl w:val="0"/>
              <w:spacing w:line="240" w:lineRule="auto"/>
            </w:pPr>
            <w:r>
              <w:t>A2 Computing</w:t>
            </w:r>
          </w:p>
        </w:tc>
        <w:tc>
          <w:tcPr>
            <w:tcW w:w="989" w:type="dxa"/>
            <w:tcMar>
              <w:top w:w="100" w:type="dxa"/>
              <w:left w:w="100" w:type="dxa"/>
              <w:bottom w:w="100" w:type="dxa"/>
              <w:right w:w="100" w:type="dxa"/>
            </w:tcMar>
          </w:tcPr>
          <w:p w14:paraId="3498CD4C" w14:textId="77777777" w:rsidR="007542A2" w:rsidRDefault="004E0924">
            <w:pPr>
              <w:widowControl w:val="0"/>
              <w:spacing w:line="240" w:lineRule="auto"/>
            </w:pPr>
            <w:r>
              <w:t>The upper sixth computing class studying for AQA computi</w:t>
            </w:r>
            <w:r>
              <w:lastRenderedPageBreak/>
              <w:t>ng.</w:t>
            </w:r>
          </w:p>
        </w:tc>
        <w:tc>
          <w:tcPr>
            <w:tcW w:w="705" w:type="dxa"/>
            <w:tcMar>
              <w:top w:w="100" w:type="dxa"/>
              <w:left w:w="100" w:type="dxa"/>
              <w:bottom w:w="100" w:type="dxa"/>
              <w:right w:w="100" w:type="dxa"/>
            </w:tcMar>
          </w:tcPr>
          <w:p w14:paraId="6508AE81" w14:textId="77777777" w:rsidR="007542A2" w:rsidRDefault="004E0924">
            <w:pPr>
              <w:widowControl w:val="0"/>
              <w:spacing w:line="240" w:lineRule="auto"/>
            </w:pPr>
            <w:r>
              <w:lastRenderedPageBreak/>
              <w:t>Yes</w:t>
            </w:r>
          </w:p>
        </w:tc>
        <w:tc>
          <w:tcPr>
            <w:tcW w:w="1290" w:type="dxa"/>
            <w:tcMar>
              <w:top w:w="100" w:type="dxa"/>
              <w:left w:w="100" w:type="dxa"/>
              <w:bottom w:w="100" w:type="dxa"/>
              <w:right w:w="100" w:type="dxa"/>
            </w:tcMar>
          </w:tcPr>
          <w:p w14:paraId="191B7929"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4E03DBC2"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05126E5B"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2F205A79" w14:textId="77777777" w:rsidR="007542A2" w:rsidRDefault="004E0924">
            <w:pPr>
              <w:widowControl w:val="0"/>
              <w:spacing w:line="240" w:lineRule="auto"/>
            </w:pPr>
            <w:r>
              <w:t>Adam Blakey</w:t>
            </w:r>
          </w:p>
        </w:tc>
      </w:tr>
      <w:tr w:rsidR="007542A2" w14:paraId="70E79DB6" w14:textId="77777777">
        <w:tc>
          <w:tcPr>
            <w:tcW w:w="989" w:type="dxa"/>
            <w:tcMar>
              <w:top w:w="100" w:type="dxa"/>
              <w:left w:w="100" w:type="dxa"/>
              <w:bottom w:w="100" w:type="dxa"/>
              <w:right w:w="100" w:type="dxa"/>
            </w:tcMar>
          </w:tcPr>
          <w:p w14:paraId="1511B91B" w14:textId="77777777" w:rsidR="007542A2" w:rsidRDefault="004E0924">
            <w:pPr>
              <w:widowControl w:val="0"/>
              <w:spacing w:line="240" w:lineRule="auto"/>
            </w:pPr>
            <w:r>
              <w:lastRenderedPageBreak/>
              <w:t>1</w:t>
            </w:r>
          </w:p>
        </w:tc>
        <w:tc>
          <w:tcPr>
            <w:tcW w:w="989" w:type="dxa"/>
            <w:tcMar>
              <w:top w:w="100" w:type="dxa"/>
              <w:left w:w="100" w:type="dxa"/>
              <w:bottom w:w="100" w:type="dxa"/>
              <w:right w:w="100" w:type="dxa"/>
            </w:tcMar>
          </w:tcPr>
          <w:p w14:paraId="63F707FD" w14:textId="77777777" w:rsidR="007542A2" w:rsidRDefault="004E0924">
            <w:pPr>
              <w:widowControl w:val="0"/>
              <w:spacing w:line="240" w:lineRule="auto"/>
            </w:pPr>
            <w:r>
              <w:t>Jeanette</w:t>
            </w:r>
          </w:p>
        </w:tc>
        <w:tc>
          <w:tcPr>
            <w:tcW w:w="989" w:type="dxa"/>
            <w:tcMar>
              <w:top w:w="100" w:type="dxa"/>
              <w:left w:w="100" w:type="dxa"/>
              <w:bottom w:w="100" w:type="dxa"/>
              <w:right w:w="100" w:type="dxa"/>
            </w:tcMar>
          </w:tcPr>
          <w:p w14:paraId="16FA642E" w14:textId="77777777" w:rsidR="007542A2" w:rsidRDefault="004E0924">
            <w:pPr>
              <w:widowControl w:val="0"/>
              <w:spacing w:line="240" w:lineRule="auto"/>
            </w:pPr>
            <w:r>
              <w:t>Patterson</w:t>
            </w:r>
          </w:p>
        </w:tc>
        <w:tc>
          <w:tcPr>
            <w:tcW w:w="989" w:type="dxa"/>
            <w:tcMar>
              <w:top w:w="100" w:type="dxa"/>
              <w:left w:w="100" w:type="dxa"/>
              <w:bottom w:w="100" w:type="dxa"/>
              <w:right w:w="100" w:type="dxa"/>
            </w:tcMar>
          </w:tcPr>
          <w:p w14:paraId="1EE20870" w14:textId="77777777" w:rsidR="007542A2" w:rsidRDefault="004E0924">
            <w:pPr>
              <w:widowControl w:val="0"/>
              <w:spacing w:line="240" w:lineRule="auto"/>
            </w:pPr>
            <w:r>
              <w:t>jeanette.patterson@kps.woodard.co.uk</w:t>
            </w:r>
          </w:p>
        </w:tc>
        <w:tc>
          <w:tcPr>
            <w:tcW w:w="989" w:type="dxa"/>
            <w:tcMar>
              <w:top w:w="100" w:type="dxa"/>
              <w:left w:w="100" w:type="dxa"/>
              <w:bottom w:w="100" w:type="dxa"/>
              <w:right w:w="100" w:type="dxa"/>
            </w:tcMar>
          </w:tcPr>
          <w:p w14:paraId="606A6E5A"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6E185F57" w14:textId="77777777" w:rsidR="007542A2" w:rsidRDefault="004E0924">
            <w:pPr>
              <w:widowControl w:val="0"/>
              <w:spacing w:line="240" w:lineRule="auto"/>
            </w:pPr>
            <w:r>
              <w:t>JPA</w:t>
            </w:r>
          </w:p>
        </w:tc>
        <w:tc>
          <w:tcPr>
            <w:tcW w:w="1080" w:type="dxa"/>
            <w:tcMar>
              <w:top w:w="100" w:type="dxa"/>
              <w:left w:w="100" w:type="dxa"/>
              <w:bottom w:w="100" w:type="dxa"/>
              <w:right w:w="100" w:type="dxa"/>
            </w:tcMar>
          </w:tcPr>
          <w:p w14:paraId="380E74FB" w14:textId="77777777" w:rsidR="007542A2" w:rsidRDefault="004E0924">
            <w:pPr>
              <w:widowControl w:val="0"/>
              <w:spacing w:line="240" w:lineRule="auto"/>
            </w:pPr>
            <w:r>
              <w:t>1447664100</w:t>
            </w:r>
          </w:p>
        </w:tc>
        <w:tc>
          <w:tcPr>
            <w:tcW w:w="989" w:type="dxa"/>
            <w:tcMar>
              <w:top w:w="100" w:type="dxa"/>
              <w:left w:w="100" w:type="dxa"/>
              <w:bottom w:w="100" w:type="dxa"/>
              <w:right w:w="100" w:type="dxa"/>
            </w:tcMar>
          </w:tcPr>
          <w:p w14:paraId="1DAA9C13" w14:textId="77777777" w:rsidR="007542A2" w:rsidRDefault="004E0924">
            <w:pPr>
              <w:widowControl w:val="0"/>
              <w:spacing w:line="240" w:lineRule="auto"/>
            </w:pPr>
            <w:r>
              <w:t>A2 Computing</w:t>
            </w:r>
          </w:p>
        </w:tc>
        <w:tc>
          <w:tcPr>
            <w:tcW w:w="989" w:type="dxa"/>
            <w:tcMar>
              <w:top w:w="100" w:type="dxa"/>
              <w:left w:w="100" w:type="dxa"/>
              <w:bottom w:w="100" w:type="dxa"/>
              <w:right w:w="100" w:type="dxa"/>
            </w:tcMar>
          </w:tcPr>
          <w:p w14:paraId="3532450B"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648F7D0D"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6FBD558E"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4D880FC3"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77D18A52"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3CB46DDD" w14:textId="77777777" w:rsidR="007542A2" w:rsidRDefault="004E0924">
            <w:pPr>
              <w:widowControl w:val="0"/>
              <w:spacing w:line="240" w:lineRule="auto"/>
            </w:pPr>
            <w:r>
              <w:t>Puya Mirkarini</w:t>
            </w:r>
          </w:p>
        </w:tc>
      </w:tr>
      <w:tr w:rsidR="007542A2" w14:paraId="4FDE0EC9" w14:textId="77777777">
        <w:tc>
          <w:tcPr>
            <w:tcW w:w="989" w:type="dxa"/>
            <w:tcMar>
              <w:top w:w="100" w:type="dxa"/>
              <w:left w:w="100" w:type="dxa"/>
              <w:bottom w:w="100" w:type="dxa"/>
              <w:right w:w="100" w:type="dxa"/>
            </w:tcMar>
          </w:tcPr>
          <w:p w14:paraId="009A3493" w14:textId="77777777" w:rsidR="007542A2" w:rsidRDefault="004E0924">
            <w:pPr>
              <w:widowControl w:val="0"/>
              <w:spacing w:line="240" w:lineRule="auto"/>
            </w:pPr>
            <w:r>
              <w:t>1</w:t>
            </w:r>
          </w:p>
        </w:tc>
        <w:tc>
          <w:tcPr>
            <w:tcW w:w="989" w:type="dxa"/>
            <w:tcMar>
              <w:top w:w="100" w:type="dxa"/>
              <w:left w:w="100" w:type="dxa"/>
              <w:bottom w:w="100" w:type="dxa"/>
              <w:right w:w="100" w:type="dxa"/>
            </w:tcMar>
          </w:tcPr>
          <w:p w14:paraId="36DF9CC8" w14:textId="77777777" w:rsidR="007542A2" w:rsidRDefault="004E0924">
            <w:pPr>
              <w:widowControl w:val="0"/>
              <w:spacing w:line="240" w:lineRule="auto"/>
            </w:pPr>
            <w:r>
              <w:t>Jeanette</w:t>
            </w:r>
          </w:p>
        </w:tc>
        <w:tc>
          <w:tcPr>
            <w:tcW w:w="989" w:type="dxa"/>
            <w:tcMar>
              <w:top w:w="100" w:type="dxa"/>
              <w:left w:w="100" w:type="dxa"/>
              <w:bottom w:w="100" w:type="dxa"/>
              <w:right w:w="100" w:type="dxa"/>
            </w:tcMar>
          </w:tcPr>
          <w:p w14:paraId="3B8E7308" w14:textId="77777777" w:rsidR="007542A2" w:rsidRDefault="004E0924">
            <w:pPr>
              <w:widowControl w:val="0"/>
              <w:spacing w:line="240" w:lineRule="auto"/>
            </w:pPr>
            <w:r>
              <w:t>Patterson</w:t>
            </w:r>
          </w:p>
        </w:tc>
        <w:tc>
          <w:tcPr>
            <w:tcW w:w="989" w:type="dxa"/>
            <w:tcMar>
              <w:top w:w="100" w:type="dxa"/>
              <w:left w:w="100" w:type="dxa"/>
              <w:bottom w:w="100" w:type="dxa"/>
              <w:right w:w="100" w:type="dxa"/>
            </w:tcMar>
          </w:tcPr>
          <w:p w14:paraId="62DFDF0F" w14:textId="77777777" w:rsidR="007542A2" w:rsidRDefault="004E0924">
            <w:pPr>
              <w:widowControl w:val="0"/>
              <w:spacing w:line="240" w:lineRule="auto"/>
            </w:pPr>
            <w:r>
              <w:t>jeanette.patterson@kps.woodard.co.uk</w:t>
            </w:r>
          </w:p>
        </w:tc>
        <w:tc>
          <w:tcPr>
            <w:tcW w:w="989" w:type="dxa"/>
            <w:tcMar>
              <w:top w:w="100" w:type="dxa"/>
              <w:left w:w="100" w:type="dxa"/>
              <w:bottom w:w="100" w:type="dxa"/>
              <w:right w:w="100" w:type="dxa"/>
            </w:tcMar>
          </w:tcPr>
          <w:p w14:paraId="417D2488"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78EF4653" w14:textId="77777777" w:rsidR="007542A2" w:rsidRDefault="004E0924">
            <w:pPr>
              <w:widowControl w:val="0"/>
              <w:spacing w:line="240" w:lineRule="auto"/>
            </w:pPr>
            <w:r>
              <w:t>JPA</w:t>
            </w:r>
          </w:p>
        </w:tc>
        <w:tc>
          <w:tcPr>
            <w:tcW w:w="1080" w:type="dxa"/>
            <w:tcMar>
              <w:top w:w="100" w:type="dxa"/>
              <w:left w:w="100" w:type="dxa"/>
              <w:bottom w:w="100" w:type="dxa"/>
              <w:right w:w="100" w:type="dxa"/>
            </w:tcMar>
          </w:tcPr>
          <w:p w14:paraId="0E69E4F4" w14:textId="77777777" w:rsidR="007542A2" w:rsidRDefault="004E0924">
            <w:pPr>
              <w:widowControl w:val="0"/>
              <w:spacing w:line="240" w:lineRule="auto"/>
            </w:pPr>
            <w:r>
              <w:t>1447664100</w:t>
            </w:r>
          </w:p>
        </w:tc>
        <w:tc>
          <w:tcPr>
            <w:tcW w:w="989" w:type="dxa"/>
            <w:tcMar>
              <w:top w:w="100" w:type="dxa"/>
              <w:left w:w="100" w:type="dxa"/>
              <w:bottom w:w="100" w:type="dxa"/>
              <w:right w:w="100" w:type="dxa"/>
            </w:tcMar>
          </w:tcPr>
          <w:p w14:paraId="0F810F6E" w14:textId="77777777" w:rsidR="007542A2" w:rsidRDefault="004E0924">
            <w:pPr>
              <w:widowControl w:val="0"/>
              <w:spacing w:line="240" w:lineRule="auto"/>
            </w:pPr>
            <w:r>
              <w:t>A2 Computing</w:t>
            </w:r>
          </w:p>
        </w:tc>
        <w:tc>
          <w:tcPr>
            <w:tcW w:w="989" w:type="dxa"/>
            <w:tcMar>
              <w:top w:w="100" w:type="dxa"/>
              <w:left w:w="100" w:type="dxa"/>
              <w:bottom w:w="100" w:type="dxa"/>
              <w:right w:w="100" w:type="dxa"/>
            </w:tcMar>
          </w:tcPr>
          <w:p w14:paraId="65399792"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6D78A71C"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48AFCCAA"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1B4B7A64"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39A2FFA2"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3D35B142" w14:textId="77777777" w:rsidR="007542A2" w:rsidRDefault="004E0924">
            <w:pPr>
              <w:widowControl w:val="0"/>
              <w:spacing w:line="240" w:lineRule="auto"/>
            </w:pPr>
            <w:r>
              <w:t>Lauren Scott</w:t>
            </w:r>
          </w:p>
        </w:tc>
      </w:tr>
      <w:tr w:rsidR="007542A2" w14:paraId="0E7B7D6F" w14:textId="77777777">
        <w:tc>
          <w:tcPr>
            <w:tcW w:w="989" w:type="dxa"/>
            <w:tcMar>
              <w:top w:w="100" w:type="dxa"/>
              <w:left w:w="100" w:type="dxa"/>
              <w:bottom w:w="100" w:type="dxa"/>
              <w:right w:w="100" w:type="dxa"/>
            </w:tcMar>
          </w:tcPr>
          <w:p w14:paraId="14EA1EBF" w14:textId="77777777" w:rsidR="007542A2" w:rsidRDefault="004E0924">
            <w:pPr>
              <w:widowControl w:val="0"/>
              <w:spacing w:line="240" w:lineRule="auto"/>
            </w:pPr>
            <w:r>
              <w:t>1</w:t>
            </w:r>
          </w:p>
        </w:tc>
        <w:tc>
          <w:tcPr>
            <w:tcW w:w="989" w:type="dxa"/>
            <w:tcMar>
              <w:top w:w="100" w:type="dxa"/>
              <w:left w:w="100" w:type="dxa"/>
              <w:bottom w:w="100" w:type="dxa"/>
              <w:right w:w="100" w:type="dxa"/>
            </w:tcMar>
          </w:tcPr>
          <w:p w14:paraId="74AA442C" w14:textId="77777777" w:rsidR="007542A2" w:rsidRDefault="004E0924">
            <w:pPr>
              <w:widowControl w:val="0"/>
              <w:spacing w:line="240" w:lineRule="auto"/>
            </w:pPr>
            <w:r>
              <w:t>Jeanette</w:t>
            </w:r>
          </w:p>
        </w:tc>
        <w:tc>
          <w:tcPr>
            <w:tcW w:w="989" w:type="dxa"/>
            <w:tcMar>
              <w:top w:w="100" w:type="dxa"/>
              <w:left w:w="100" w:type="dxa"/>
              <w:bottom w:w="100" w:type="dxa"/>
              <w:right w:w="100" w:type="dxa"/>
            </w:tcMar>
          </w:tcPr>
          <w:p w14:paraId="4306546E" w14:textId="77777777" w:rsidR="007542A2" w:rsidRDefault="004E0924">
            <w:pPr>
              <w:widowControl w:val="0"/>
              <w:spacing w:line="240" w:lineRule="auto"/>
            </w:pPr>
            <w:r>
              <w:t>Patterson</w:t>
            </w:r>
          </w:p>
        </w:tc>
        <w:tc>
          <w:tcPr>
            <w:tcW w:w="989" w:type="dxa"/>
            <w:tcMar>
              <w:top w:w="100" w:type="dxa"/>
              <w:left w:w="100" w:type="dxa"/>
              <w:bottom w:w="100" w:type="dxa"/>
              <w:right w:w="100" w:type="dxa"/>
            </w:tcMar>
          </w:tcPr>
          <w:p w14:paraId="64E1D0F5" w14:textId="77777777" w:rsidR="007542A2" w:rsidRDefault="004E0924">
            <w:pPr>
              <w:widowControl w:val="0"/>
              <w:spacing w:line="240" w:lineRule="auto"/>
            </w:pPr>
            <w:r>
              <w:t>jeanette.patterson@kps.woodard.co.uk</w:t>
            </w:r>
          </w:p>
        </w:tc>
        <w:tc>
          <w:tcPr>
            <w:tcW w:w="989" w:type="dxa"/>
            <w:tcMar>
              <w:top w:w="100" w:type="dxa"/>
              <w:left w:w="100" w:type="dxa"/>
              <w:bottom w:w="100" w:type="dxa"/>
              <w:right w:w="100" w:type="dxa"/>
            </w:tcMar>
          </w:tcPr>
          <w:p w14:paraId="461A2E68"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757318BB" w14:textId="77777777" w:rsidR="007542A2" w:rsidRDefault="004E0924">
            <w:pPr>
              <w:widowControl w:val="0"/>
              <w:spacing w:line="240" w:lineRule="auto"/>
            </w:pPr>
            <w:r>
              <w:t>JPA</w:t>
            </w:r>
          </w:p>
        </w:tc>
        <w:tc>
          <w:tcPr>
            <w:tcW w:w="1080" w:type="dxa"/>
            <w:tcMar>
              <w:top w:w="100" w:type="dxa"/>
              <w:left w:w="100" w:type="dxa"/>
              <w:bottom w:w="100" w:type="dxa"/>
              <w:right w:w="100" w:type="dxa"/>
            </w:tcMar>
          </w:tcPr>
          <w:p w14:paraId="5B88ACAD" w14:textId="77777777" w:rsidR="007542A2" w:rsidRDefault="004E0924">
            <w:pPr>
              <w:widowControl w:val="0"/>
              <w:spacing w:line="240" w:lineRule="auto"/>
            </w:pPr>
            <w:r>
              <w:t>1447664100</w:t>
            </w:r>
          </w:p>
        </w:tc>
        <w:tc>
          <w:tcPr>
            <w:tcW w:w="989" w:type="dxa"/>
            <w:tcMar>
              <w:top w:w="100" w:type="dxa"/>
              <w:left w:w="100" w:type="dxa"/>
              <w:bottom w:w="100" w:type="dxa"/>
              <w:right w:w="100" w:type="dxa"/>
            </w:tcMar>
          </w:tcPr>
          <w:p w14:paraId="255554AC" w14:textId="77777777" w:rsidR="007542A2" w:rsidRDefault="004E0924">
            <w:pPr>
              <w:widowControl w:val="0"/>
              <w:spacing w:line="240" w:lineRule="auto"/>
            </w:pPr>
            <w:r>
              <w:t>A2 Computing</w:t>
            </w:r>
          </w:p>
        </w:tc>
        <w:tc>
          <w:tcPr>
            <w:tcW w:w="989" w:type="dxa"/>
            <w:tcMar>
              <w:top w:w="100" w:type="dxa"/>
              <w:left w:w="100" w:type="dxa"/>
              <w:bottom w:w="100" w:type="dxa"/>
              <w:right w:w="100" w:type="dxa"/>
            </w:tcMar>
          </w:tcPr>
          <w:p w14:paraId="559E0C92" w14:textId="77777777" w:rsidR="007542A2" w:rsidRDefault="004E0924">
            <w:pPr>
              <w:widowControl w:val="0"/>
              <w:spacing w:line="240" w:lineRule="auto"/>
            </w:pPr>
            <w:r>
              <w:t xml:space="preserve">The upper sixth computing class </w:t>
            </w:r>
            <w:r>
              <w:lastRenderedPageBreak/>
              <w:t>studying for AQA computing.</w:t>
            </w:r>
          </w:p>
        </w:tc>
        <w:tc>
          <w:tcPr>
            <w:tcW w:w="705" w:type="dxa"/>
            <w:tcMar>
              <w:top w:w="100" w:type="dxa"/>
              <w:left w:w="100" w:type="dxa"/>
              <w:bottom w:w="100" w:type="dxa"/>
              <w:right w:w="100" w:type="dxa"/>
            </w:tcMar>
          </w:tcPr>
          <w:p w14:paraId="2B551ED2" w14:textId="77777777" w:rsidR="007542A2" w:rsidRDefault="004E0924">
            <w:pPr>
              <w:widowControl w:val="0"/>
              <w:spacing w:line="240" w:lineRule="auto"/>
            </w:pPr>
            <w:r>
              <w:lastRenderedPageBreak/>
              <w:t>Yes</w:t>
            </w:r>
          </w:p>
        </w:tc>
        <w:tc>
          <w:tcPr>
            <w:tcW w:w="1290" w:type="dxa"/>
            <w:tcMar>
              <w:top w:w="100" w:type="dxa"/>
              <w:left w:w="100" w:type="dxa"/>
              <w:bottom w:w="100" w:type="dxa"/>
              <w:right w:w="100" w:type="dxa"/>
            </w:tcMar>
          </w:tcPr>
          <w:p w14:paraId="7B8C39B3"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4D8E78F2"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6DC2AB8F"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603C905F" w14:textId="77777777" w:rsidR="007542A2" w:rsidRDefault="004E0924">
            <w:pPr>
              <w:widowControl w:val="0"/>
              <w:spacing w:line="240" w:lineRule="auto"/>
            </w:pPr>
            <w:r>
              <w:t>Brandon Moss</w:t>
            </w:r>
          </w:p>
        </w:tc>
      </w:tr>
      <w:tr w:rsidR="007542A2" w14:paraId="7DC917EB" w14:textId="77777777">
        <w:tc>
          <w:tcPr>
            <w:tcW w:w="989" w:type="dxa"/>
            <w:tcMar>
              <w:top w:w="100" w:type="dxa"/>
              <w:left w:w="100" w:type="dxa"/>
              <w:bottom w:w="100" w:type="dxa"/>
              <w:right w:w="100" w:type="dxa"/>
            </w:tcMar>
          </w:tcPr>
          <w:p w14:paraId="3287B489" w14:textId="77777777" w:rsidR="007542A2" w:rsidRDefault="004E0924">
            <w:pPr>
              <w:widowControl w:val="0"/>
              <w:spacing w:line="240" w:lineRule="auto"/>
            </w:pPr>
            <w:r>
              <w:lastRenderedPageBreak/>
              <w:t>1</w:t>
            </w:r>
          </w:p>
        </w:tc>
        <w:tc>
          <w:tcPr>
            <w:tcW w:w="989" w:type="dxa"/>
            <w:tcMar>
              <w:top w:w="100" w:type="dxa"/>
              <w:left w:w="100" w:type="dxa"/>
              <w:bottom w:w="100" w:type="dxa"/>
              <w:right w:w="100" w:type="dxa"/>
            </w:tcMar>
          </w:tcPr>
          <w:p w14:paraId="1B25C1DD" w14:textId="77777777" w:rsidR="007542A2" w:rsidRDefault="004E0924">
            <w:pPr>
              <w:widowControl w:val="0"/>
              <w:spacing w:line="240" w:lineRule="auto"/>
            </w:pPr>
            <w:r>
              <w:t>Jeanette</w:t>
            </w:r>
          </w:p>
        </w:tc>
        <w:tc>
          <w:tcPr>
            <w:tcW w:w="989" w:type="dxa"/>
            <w:tcMar>
              <w:top w:w="100" w:type="dxa"/>
              <w:left w:w="100" w:type="dxa"/>
              <w:bottom w:w="100" w:type="dxa"/>
              <w:right w:w="100" w:type="dxa"/>
            </w:tcMar>
          </w:tcPr>
          <w:p w14:paraId="128B09D0" w14:textId="77777777" w:rsidR="007542A2" w:rsidRDefault="004E0924">
            <w:pPr>
              <w:widowControl w:val="0"/>
              <w:spacing w:line="240" w:lineRule="auto"/>
            </w:pPr>
            <w:r>
              <w:t>Patterson</w:t>
            </w:r>
          </w:p>
        </w:tc>
        <w:tc>
          <w:tcPr>
            <w:tcW w:w="989" w:type="dxa"/>
            <w:tcMar>
              <w:top w:w="100" w:type="dxa"/>
              <w:left w:w="100" w:type="dxa"/>
              <w:bottom w:w="100" w:type="dxa"/>
              <w:right w:w="100" w:type="dxa"/>
            </w:tcMar>
          </w:tcPr>
          <w:p w14:paraId="7B0431D2" w14:textId="77777777" w:rsidR="007542A2" w:rsidRDefault="004E0924">
            <w:pPr>
              <w:widowControl w:val="0"/>
              <w:spacing w:line="240" w:lineRule="auto"/>
            </w:pPr>
            <w:r>
              <w:t>jeanette.patterson@kps.woodard.co.uk</w:t>
            </w:r>
          </w:p>
        </w:tc>
        <w:tc>
          <w:tcPr>
            <w:tcW w:w="989" w:type="dxa"/>
            <w:tcMar>
              <w:top w:w="100" w:type="dxa"/>
              <w:left w:w="100" w:type="dxa"/>
              <w:bottom w:w="100" w:type="dxa"/>
              <w:right w:w="100" w:type="dxa"/>
            </w:tcMar>
          </w:tcPr>
          <w:p w14:paraId="6AF84D82" w14:textId="77777777" w:rsidR="007542A2" w:rsidRDefault="004E0924">
            <w:pPr>
              <w:widowControl w:val="0"/>
              <w:spacing w:line="240" w:lineRule="auto"/>
            </w:pPr>
            <w:r>
              <w:t>password123</w:t>
            </w:r>
          </w:p>
        </w:tc>
        <w:tc>
          <w:tcPr>
            <w:tcW w:w="960" w:type="dxa"/>
            <w:tcMar>
              <w:top w:w="100" w:type="dxa"/>
              <w:left w:w="100" w:type="dxa"/>
              <w:bottom w:w="100" w:type="dxa"/>
              <w:right w:w="100" w:type="dxa"/>
            </w:tcMar>
          </w:tcPr>
          <w:p w14:paraId="52C256C2" w14:textId="77777777" w:rsidR="007542A2" w:rsidRDefault="004E0924">
            <w:pPr>
              <w:widowControl w:val="0"/>
              <w:spacing w:line="240" w:lineRule="auto"/>
            </w:pPr>
            <w:r>
              <w:t>JPA</w:t>
            </w:r>
          </w:p>
        </w:tc>
        <w:tc>
          <w:tcPr>
            <w:tcW w:w="1080" w:type="dxa"/>
            <w:tcMar>
              <w:top w:w="100" w:type="dxa"/>
              <w:left w:w="100" w:type="dxa"/>
              <w:bottom w:w="100" w:type="dxa"/>
              <w:right w:w="100" w:type="dxa"/>
            </w:tcMar>
          </w:tcPr>
          <w:p w14:paraId="048724ED" w14:textId="77777777" w:rsidR="007542A2" w:rsidRDefault="004E0924">
            <w:pPr>
              <w:widowControl w:val="0"/>
              <w:spacing w:line="240" w:lineRule="auto"/>
            </w:pPr>
            <w:r>
              <w:t>1447664100</w:t>
            </w:r>
          </w:p>
        </w:tc>
        <w:tc>
          <w:tcPr>
            <w:tcW w:w="989" w:type="dxa"/>
            <w:tcMar>
              <w:top w:w="100" w:type="dxa"/>
              <w:left w:w="100" w:type="dxa"/>
              <w:bottom w:w="100" w:type="dxa"/>
              <w:right w:w="100" w:type="dxa"/>
            </w:tcMar>
          </w:tcPr>
          <w:p w14:paraId="4FA04069" w14:textId="77777777" w:rsidR="007542A2" w:rsidRDefault="004E0924">
            <w:pPr>
              <w:widowControl w:val="0"/>
              <w:spacing w:line="240" w:lineRule="auto"/>
            </w:pPr>
            <w:r>
              <w:t>A2 Computing</w:t>
            </w:r>
          </w:p>
        </w:tc>
        <w:tc>
          <w:tcPr>
            <w:tcW w:w="989" w:type="dxa"/>
            <w:tcMar>
              <w:top w:w="100" w:type="dxa"/>
              <w:left w:w="100" w:type="dxa"/>
              <w:bottom w:w="100" w:type="dxa"/>
              <w:right w:w="100" w:type="dxa"/>
            </w:tcMar>
          </w:tcPr>
          <w:p w14:paraId="51D3CB58" w14:textId="77777777" w:rsidR="007542A2" w:rsidRDefault="004E0924">
            <w:pPr>
              <w:widowControl w:val="0"/>
              <w:spacing w:line="240" w:lineRule="auto"/>
            </w:pPr>
            <w:r>
              <w:t>The upper sixth computing class studying for AQA computing.</w:t>
            </w:r>
          </w:p>
        </w:tc>
        <w:tc>
          <w:tcPr>
            <w:tcW w:w="705" w:type="dxa"/>
            <w:tcMar>
              <w:top w:w="100" w:type="dxa"/>
              <w:left w:w="100" w:type="dxa"/>
              <w:bottom w:w="100" w:type="dxa"/>
              <w:right w:w="100" w:type="dxa"/>
            </w:tcMar>
          </w:tcPr>
          <w:p w14:paraId="452CC895"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6217DF42" w14:textId="77777777" w:rsidR="007542A2" w:rsidRDefault="004E0924">
            <w:pPr>
              <w:widowControl w:val="0"/>
              <w:spacing w:line="240" w:lineRule="auto"/>
            </w:pPr>
            <w:r>
              <w:t>Jon Jacobs</w:t>
            </w:r>
          </w:p>
        </w:tc>
        <w:tc>
          <w:tcPr>
            <w:tcW w:w="690" w:type="dxa"/>
            <w:tcMar>
              <w:top w:w="100" w:type="dxa"/>
              <w:left w:w="100" w:type="dxa"/>
              <w:bottom w:w="100" w:type="dxa"/>
              <w:right w:w="100" w:type="dxa"/>
            </w:tcMar>
          </w:tcPr>
          <w:p w14:paraId="48DCCCBB" w14:textId="77777777" w:rsidR="007542A2" w:rsidRDefault="004E0924">
            <w:pPr>
              <w:widowControl w:val="0"/>
              <w:spacing w:line="240" w:lineRule="auto"/>
            </w:pPr>
            <w:r>
              <w:t>C14</w:t>
            </w:r>
          </w:p>
        </w:tc>
        <w:tc>
          <w:tcPr>
            <w:tcW w:w="690" w:type="dxa"/>
            <w:tcMar>
              <w:top w:w="100" w:type="dxa"/>
              <w:left w:w="100" w:type="dxa"/>
              <w:bottom w:w="100" w:type="dxa"/>
              <w:right w:w="100" w:type="dxa"/>
            </w:tcMar>
          </w:tcPr>
          <w:p w14:paraId="59A6EF09" w14:textId="77777777" w:rsidR="007542A2" w:rsidRDefault="004E0924">
            <w:pPr>
              <w:widowControl w:val="0"/>
              <w:spacing w:line="240" w:lineRule="auto"/>
            </w:pPr>
            <w:r>
              <w:t>25</w:t>
            </w:r>
          </w:p>
        </w:tc>
        <w:tc>
          <w:tcPr>
            <w:tcW w:w="1620" w:type="dxa"/>
            <w:tcMar>
              <w:top w:w="100" w:type="dxa"/>
              <w:left w:w="100" w:type="dxa"/>
              <w:bottom w:w="100" w:type="dxa"/>
              <w:right w:w="100" w:type="dxa"/>
            </w:tcMar>
          </w:tcPr>
          <w:p w14:paraId="742D0296" w14:textId="77777777" w:rsidR="007542A2" w:rsidRDefault="004E0924">
            <w:pPr>
              <w:widowControl w:val="0"/>
              <w:spacing w:line="240" w:lineRule="auto"/>
            </w:pPr>
            <w:r>
              <w:t>Jack Myers</w:t>
            </w:r>
          </w:p>
        </w:tc>
      </w:tr>
      <w:tr w:rsidR="007542A2" w14:paraId="08FB73F5" w14:textId="77777777">
        <w:tc>
          <w:tcPr>
            <w:tcW w:w="989" w:type="dxa"/>
            <w:tcMar>
              <w:top w:w="100" w:type="dxa"/>
              <w:left w:w="100" w:type="dxa"/>
              <w:bottom w:w="100" w:type="dxa"/>
              <w:right w:w="100" w:type="dxa"/>
            </w:tcMar>
          </w:tcPr>
          <w:p w14:paraId="26A79413" w14:textId="77777777" w:rsidR="007542A2" w:rsidRDefault="004E0924">
            <w:pPr>
              <w:widowControl w:val="0"/>
              <w:spacing w:line="240" w:lineRule="auto"/>
            </w:pPr>
            <w:r>
              <w:t>2</w:t>
            </w:r>
          </w:p>
        </w:tc>
        <w:tc>
          <w:tcPr>
            <w:tcW w:w="989" w:type="dxa"/>
            <w:tcMar>
              <w:top w:w="100" w:type="dxa"/>
              <w:left w:w="100" w:type="dxa"/>
              <w:bottom w:w="100" w:type="dxa"/>
              <w:right w:w="100" w:type="dxa"/>
            </w:tcMar>
          </w:tcPr>
          <w:p w14:paraId="05E86091" w14:textId="77777777" w:rsidR="007542A2" w:rsidRDefault="004E0924">
            <w:pPr>
              <w:widowControl w:val="0"/>
              <w:spacing w:line="240" w:lineRule="auto"/>
            </w:pPr>
            <w:r>
              <w:t>Judith</w:t>
            </w:r>
          </w:p>
        </w:tc>
        <w:tc>
          <w:tcPr>
            <w:tcW w:w="989" w:type="dxa"/>
            <w:tcMar>
              <w:top w:w="100" w:type="dxa"/>
              <w:left w:w="100" w:type="dxa"/>
              <w:bottom w:w="100" w:type="dxa"/>
              <w:right w:w="100" w:type="dxa"/>
            </w:tcMar>
          </w:tcPr>
          <w:p w14:paraId="3ECD4EFA" w14:textId="77777777" w:rsidR="007542A2" w:rsidRDefault="004E0924">
            <w:pPr>
              <w:widowControl w:val="0"/>
              <w:spacing w:line="240" w:lineRule="auto"/>
            </w:pPr>
            <w:r>
              <w:t>Wills</w:t>
            </w:r>
          </w:p>
        </w:tc>
        <w:tc>
          <w:tcPr>
            <w:tcW w:w="989" w:type="dxa"/>
            <w:tcMar>
              <w:top w:w="100" w:type="dxa"/>
              <w:left w:w="100" w:type="dxa"/>
              <w:bottom w:w="100" w:type="dxa"/>
              <w:right w:w="100" w:type="dxa"/>
            </w:tcMar>
          </w:tcPr>
          <w:p w14:paraId="655B9E6A" w14:textId="77777777" w:rsidR="007542A2" w:rsidRDefault="004E0924">
            <w:pPr>
              <w:widowControl w:val="0"/>
              <w:spacing w:line="240" w:lineRule="auto"/>
            </w:pPr>
            <w:r>
              <w:t>judith.wills@kps.woodard.co.uk</w:t>
            </w:r>
          </w:p>
        </w:tc>
        <w:tc>
          <w:tcPr>
            <w:tcW w:w="989" w:type="dxa"/>
            <w:tcMar>
              <w:top w:w="100" w:type="dxa"/>
              <w:left w:w="100" w:type="dxa"/>
              <w:bottom w:w="100" w:type="dxa"/>
              <w:right w:w="100" w:type="dxa"/>
            </w:tcMar>
          </w:tcPr>
          <w:p w14:paraId="06D9414C" w14:textId="77777777" w:rsidR="007542A2" w:rsidRDefault="004E0924">
            <w:pPr>
              <w:widowControl w:val="0"/>
              <w:spacing w:line="240" w:lineRule="auto"/>
            </w:pPr>
            <w:r>
              <w:t>hello789</w:t>
            </w:r>
          </w:p>
        </w:tc>
        <w:tc>
          <w:tcPr>
            <w:tcW w:w="960" w:type="dxa"/>
            <w:tcMar>
              <w:top w:w="100" w:type="dxa"/>
              <w:left w:w="100" w:type="dxa"/>
              <w:bottom w:w="100" w:type="dxa"/>
              <w:right w:w="100" w:type="dxa"/>
            </w:tcMar>
          </w:tcPr>
          <w:p w14:paraId="57AAAC97" w14:textId="77777777" w:rsidR="007542A2" w:rsidRDefault="004E0924">
            <w:pPr>
              <w:widowControl w:val="0"/>
              <w:spacing w:line="240" w:lineRule="auto"/>
            </w:pPr>
            <w:r>
              <w:t>JWI</w:t>
            </w:r>
          </w:p>
        </w:tc>
        <w:tc>
          <w:tcPr>
            <w:tcW w:w="1080" w:type="dxa"/>
            <w:tcMar>
              <w:top w:w="100" w:type="dxa"/>
              <w:left w:w="100" w:type="dxa"/>
              <w:bottom w:w="100" w:type="dxa"/>
              <w:right w:w="100" w:type="dxa"/>
            </w:tcMar>
          </w:tcPr>
          <w:p w14:paraId="49AC0E99" w14:textId="77777777" w:rsidR="007542A2" w:rsidRDefault="004E0924">
            <w:pPr>
              <w:widowControl w:val="0"/>
              <w:spacing w:line="240" w:lineRule="auto"/>
            </w:pPr>
            <w:r>
              <w:t>1447934400</w:t>
            </w:r>
          </w:p>
        </w:tc>
        <w:tc>
          <w:tcPr>
            <w:tcW w:w="989" w:type="dxa"/>
            <w:tcMar>
              <w:top w:w="100" w:type="dxa"/>
              <w:left w:w="100" w:type="dxa"/>
              <w:bottom w:w="100" w:type="dxa"/>
              <w:right w:w="100" w:type="dxa"/>
            </w:tcMar>
          </w:tcPr>
          <w:p w14:paraId="68B8D314" w14:textId="77777777" w:rsidR="007542A2" w:rsidRDefault="004E0924">
            <w:pPr>
              <w:widowControl w:val="0"/>
              <w:spacing w:line="240" w:lineRule="auto"/>
            </w:pPr>
            <w:r>
              <w:t>Year 9a Mathematics</w:t>
            </w:r>
          </w:p>
        </w:tc>
        <w:tc>
          <w:tcPr>
            <w:tcW w:w="989" w:type="dxa"/>
            <w:tcMar>
              <w:top w:w="100" w:type="dxa"/>
              <w:left w:w="100" w:type="dxa"/>
              <w:bottom w:w="100" w:type="dxa"/>
              <w:right w:w="100" w:type="dxa"/>
            </w:tcMar>
          </w:tcPr>
          <w:p w14:paraId="15869BC2" w14:textId="77777777" w:rsidR="007542A2" w:rsidRDefault="004E0924">
            <w:pPr>
              <w:widowControl w:val="0"/>
              <w:spacing w:line="240" w:lineRule="auto"/>
            </w:pPr>
            <w:r>
              <w:t>The top set year 9 class for maths studying for AQA maths.</w:t>
            </w:r>
          </w:p>
        </w:tc>
        <w:tc>
          <w:tcPr>
            <w:tcW w:w="705" w:type="dxa"/>
            <w:tcMar>
              <w:top w:w="100" w:type="dxa"/>
              <w:left w:w="100" w:type="dxa"/>
              <w:bottom w:w="100" w:type="dxa"/>
              <w:right w:w="100" w:type="dxa"/>
            </w:tcMar>
          </w:tcPr>
          <w:p w14:paraId="68120DC2" w14:textId="77777777" w:rsidR="007542A2" w:rsidRDefault="004E0924">
            <w:pPr>
              <w:widowControl w:val="0"/>
              <w:spacing w:line="240" w:lineRule="auto"/>
            </w:pPr>
            <w:r>
              <w:t>Yes</w:t>
            </w:r>
          </w:p>
        </w:tc>
        <w:tc>
          <w:tcPr>
            <w:tcW w:w="1290" w:type="dxa"/>
            <w:tcMar>
              <w:top w:w="100" w:type="dxa"/>
              <w:left w:w="100" w:type="dxa"/>
              <w:bottom w:w="100" w:type="dxa"/>
              <w:right w:w="100" w:type="dxa"/>
            </w:tcMar>
          </w:tcPr>
          <w:p w14:paraId="17A6B2BB" w14:textId="77777777" w:rsidR="007542A2" w:rsidRDefault="004E0924">
            <w:pPr>
              <w:widowControl w:val="0"/>
              <w:spacing w:line="240" w:lineRule="auto"/>
            </w:pPr>
            <w:r>
              <w:t>Steve Oldham</w:t>
            </w:r>
          </w:p>
        </w:tc>
        <w:tc>
          <w:tcPr>
            <w:tcW w:w="690" w:type="dxa"/>
            <w:tcMar>
              <w:top w:w="100" w:type="dxa"/>
              <w:left w:w="100" w:type="dxa"/>
              <w:bottom w:w="100" w:type="dxa"/>
              <w:right w:w="100" w:type="dxa"/>
            </w:tcMar>
          </w:tcPr>
          <w:p w14:paraId="71236EF2" w14:textId="77777777" w:rsidR="007542A2" w:rsidRDefault="004E0924">
            <w:pPr>
              <w:widowControl w:val="0"/>
              <w:spacing w:line="240" w:lineRule="auto"/>
            </w:pPr>
            <w:r>
              <w:t>CO23</w:t>
            </w:r>
          </w:p>
        </w:tc>
        <w:tc>
          <w:tcPr>
            <w:tcW w:w="690" w:type="dxa"/>
            <w:tcMar>
              <w:top w:w="100" w:type="dxa"/>
              <w:left w:w="100" w:type="dxa"/>
              <w:bottom w:w="100" w:type="dxa"/>
              <w:right w:w="100" w:type="dxa"/>
            </w:tcMar>
          </w:tcPr>
          <w:p w14:paraId="776430E6" w14:textId="77777777" w:rsidR="007542A2" w:rsidRDefault="004E0924">
            <w:pPr>
              <w:widowControl w:val="0"/>
              <w:spacing w:line="240" w:lineRule="auto"/>
            </w:pPr>
            <w:r>
              <w:t>20</w:t>
            </w:r>
          </w:p>
        </w:tc>
        <w:tc>
          <w:tcPr>
            <w:tcW w:w="1620" w:type="dxa"/>
            <w:tcMar>
              <w:top w:w="100" w:type="dxa"/>
              <w:left w:w="100" w:type="dxa"/>
              <w:bottom w:w="100" w:type="dxa"/>
              <w:right w:w="100" w:type="dxa"/>
            </w:tcMar>
          </w:tcPr>
          <w:p w14:paraId="59B4D27A" w14:textId="77777777" w:rsidR="007542A2" w:rsidRDefault="004E0924">
            <w:pPr>
              <w:widowControl w:val="0"/>
              <w:spacing w:line="240" w:lineRule="auto"/>
            </w:pPr>
            <w:r>
              <w:t>Billy Mason</w:t>
            </w:r>
          </w:p>
        </w:tc>
      </w:tr>
      <w:tr w:rsidR="007542A2" w14:paraId="5861F57D" w14:textId="77777777">
        <w:trPr>
          <w:trHeight w:val="420"/>
        </w:trPr>
        <w:tc>
          <w:tcPr>
            <w:tcW w:w="989" w:type="dxa"/>
            <w:tcMar>
              <w:top w:w="100" w:type="dxa"/>
              <w:left w:w="100" w:type="dxa"/>
              <w:bottom w:w="100" w:type="dxa"/>
              <w:right w:w="100" w:type="dxa"/>
            </w:tcMar>
          </w:tcPr>
          <w:p w14:paraId="319C251E" w14:textId="77777777" w:rsidR="007542A2" w:rsidRDefault="007542A2">
            <w:pPr>
              <w:widowControl w:val="0"/>
              <w:spacing w:line="240" w:lineRule="auto"/>
            </w:pPr>
          </w:p>
        </w:tc>
        <w:tc>
          <w:tcPr>
            <w:tcW w:w="12969" w:type="dxa"/>
            <w:gridSpan w:val="13"/>
            <w:tcMar>
              <w:top w:w="100" w:type="dxa"/>
              <w:left w:w="100" w:type="dxa"/>
              <w:bottom w:w="100" w:type="dxa"/>
              <w:right w:w="100" w:type="dxa"/>
            </w:tcMar>
          </w:tcPr>
          <w:p w14:paraId="4E48C2B2" w14:textId="77777777" w:rsidR="007542A2" w:rsidRDefault="004E0924">
            <w:pPr>
              <w:widowControl w:val="0"/>
              <w:spacing w:line="240" w:lineRule="auto"/>
            </w:pPr>
            <w:r>
              <w:t>Etc. for other pupils.</w:t>
            </w:r>
          </w:p>
        </w:tc>
      </w:tr>
      <w:tr w:rsidR="007542A2" w14:paraId="47F23BA4" w14:textId="77777777">
        <w:tc>
          <w:tcPr>
            <w:tcW w:w="989" w:type="dxa"/>
            <w:tcMar>
              <w:top w:w="100" w:type="dxa"/>
              <w:left w:w="100" w:type="dxa"/>
              <w:bottom w:w="100" w:type="dxa"/>
              <w:right w:w="100" w:type="dxa"/>
            </w:tcMar>
          </w:tcPr>
          <w:p w14:paraId="4113998C" w14:textId="77777777" w:rsidR="007542A2" w:rsidRDefault="004E0924">
            <w:pPr>
              <w:widowControl w:val="0"/>
              <w:spacing w:line="240" w:lineRule="auto"/>
            </w:pPr>
            <w:r>
              <w:t>3</w:t>
            </w:r>
          </w:p>
        </w:tc>
        <w:tc>
          <w:tcPr>
            <w:tcW w:w="989" w:type="dxa"/>
            <w:tcMar>
              <w:top w:w="100" w:type="dxa"/>
              <w:left w:w="100" w:type="dxa"/>
              <w:bottom w:w="100" w:type="dxa"/>
              <w:right w:w="100" w:type="dxa"/>
            </w:tcMar>
          </w:tcPr>
          <w:p w14:paraId="27F6613C" w14:textId="77777777" w:rsidR="007542A2" w:rsidRDefault="004E0924">
            <w:pPr>
              <w:widowControl w:val="0"/>
              <w:spacing w:line="240" w:lineRule="auto"/>
            </w:pPr>
            <w:r>
              <w:t xml:space="preserve">Philip </w:t>
            </w:r>
          </w:p>
        </w:tc>
        <w:tc>
          <w:tcPr>
            <w:tcW w:w="989" w:type="dxa"/>
            <w:tcMar>
              <w:top w:w="100" w:type="dxa"/>
              <w:left w:w="100" w:type="dxa"/>
              <w:bottom w:w="100" w:type="dxa"/>
              <w:right w:w="100" w:type="dxa"/>
            </w:tcMar>
          </w:tcPr>
          <w:p w14:paraId="31FCF850" w14:textId="77777777" w:rsidR="007542A2" w:rsidRDefault="004E0924">
            <w:pPr>
              <w:widowControl w:val="0"/>
              <w:spacing w:line="240" w:lineRule="auto"/>
            </w:pPr>
            <w:r>
              <w:t>Sander</w:t>
            </w:r>
            <w:r>
              <w:lastRenderedPageBreak/>
              <w:t>son</w:t>
            </w:r>
          </w:p>
        </w:tc>
        <w:tc>
          <w:tcPr>
            <w:tcW w:w="989" w:type="dxa"/>
            <w:tcMar>
              <w:top w:w="100" w:type="dxa"/>
              <w:left w:w="100" w:type="dxa"/>
              <w:bottom w:w="100" w:type="dxa"/>
              <w:right w:w="100" w:type="dxa"/>
            </w:tcMar>
          </w:tcPr>
          <w:p w14:paraId="50CEF3C5" w14:textId="77777777" w:rsidR="007542A2" w:rsidRDefault="004E0924">
            <w:pPr>
              <w:widowControl w:val="0"/>
              <w:spacing w:line="240" w:lineRule="auto"/>
            </w:pPr>
            <w:r>
              <w:lastRenderedPageBreak/>
              <w:t>philip.s</w:t>
            </w:r>
            <w:r>
              <w:lastRenderedPageBreak/>
              <w:t>anderson@kps.woodard.co.uk</w:t>
            </w:r>
          </w:p>
        </w:tc>
        <w:tc>
          <w:tcPr>
            <w:tcW w:w="989" w:type="dxa"/>
            <w:tcMar>
              <w:top w:w="100" w:type="dxa"/>
              <w:left w:w="100" w:type="dxa"/>
              <w:bottom w:w="100" w:type="dxa"/>
              <w:right w:w="100" w:type="dxa"/>
            </w:tcMar>
          </w:tcPr>
          <w:p w14:paraId="2E6ABD2F" w14:textId="77777777" w:rsidR="007542A2" w:rsidRDefault="004E0924">
            <w:pPr>
              <w:widowControl w:val="0"/>
              <w:spacing w:line="240" w:lineRule="auto"/>
            </w:pPr>
            <w:r>
              <w:lastRenderedPageBreak/>
              <w:t>philips4</w:t>
            </w:r>
          </w:p>
        </w:tc>
        <w:tc>
          <w:tcPr>
            <w:tcW w:w="960" w:type="dxa"/>
            <w:tcMar>
              <w:top w:w="100" w:type="dxa"/>
              <w:left w:w="100" w:type="dxa"/>
              <w:bottom w:w="100" w:type="dxa"/>
              <w:right w:w="100" w:type="dxa"/>
            </w:tcMar>
          </w:tcPr>
          <w:p w14:paraId="4FE88E23" w14:textId="77777777" w:rsidR="007542A2" w:rsidRDefault="004E0924">
            <w:pPr>
              <w:widowControl w:val="0"/>
              <w:spacing w:line="240" w:lineRule="auto"/>
            </w:pPr>
            <w:r>
              <w:t>PSA</w:t>
            </w:r>
          </w:p>
        </w:tc>
        <w:tc>
          <w:tcPr>
            <w:tcW w:w="1080" w:type="dxa"/>
            <w:tcMar>
              <w:top w:w="100" w:type="dxa"/>
              <w:left w:w="100" w:type="dxa"/>
              <w:bottom w:w="100" w:type="dxa"/>
              <w:right w:w="100" w:type="dxa"/>
            </w:tcMar>
          </w:tcPr>
          <w:p w14:paraId="27A1BB4B" w14:textId="77777777" w:rsidR="007542A2" w:rsidRDefault="004E0924">
            <w:pPr>
              <w:widowControl w:val="0"/>
              <w:spacing w:line="240" w:lineRule="auto"/>
            </w:pPr>
            <w:r>
              <w:t>1447851</w:t>
            </w:r>
            <w:r>
              <w:lastRenderedPageBreak/>
              <w:t>300</w:t>
            </w:r>
          </w:p>
        </w:tc>
        <w:tc>
          <w:tcPr>
            <w:tcW w:w="989" w:type="dxa"/>
            <w:tcMar>
              <w:top w:w="100" w:type="dxa"/>
              <w:left w:w="100" w:type="dxa"/>
              <w:bottom w:w="100" w:type="dxa"/>
              <w:right w:w="100" w:type="dxa"/>
            </w:tcMar>
          </w:tcPr>
          <w:p w14:paraId="029AF947" w14:textId="77777777" w:rsidR="007542A2" w:rsidRDefault="004E0924">
            <w:pPr>
              <w:widowControl w:val="0"/>
              <w:spacing w:line="240" w:lineRule="auto"/>
            </w:pPr>
            <w:r>
              <w:lastRenderedPageBreak/>
              <w:t>Additio</w:t>
            </w:r>
            <w:r>
              <w:lastRenderedPageBreak/>
              <w:t>nal Music Session</w:t>
            </w:r>
          </w:p>
        </w:tc>
        <w:tc>
          <w:tcPr>
            <w:tcW w:w="989" w:type="dxa"/>
            <w:tcMar>
              <w:top w:w="100" w:type="dxa"/>
              <w:left w:w="100" w:type="dxa"/>
              <w:bottom w:w="100" w:type="dxa"/>
              <w:right w:w="100" w:type="dxa"/>
            </w:tcMar>
          </w:tcPr>
          <w:p w14:paraId="0E59C1C8" w14:textId="77777777" w:rsidR="007542A2" w:rsidRDefault="004E0924">
            <w:pPr>
              <w:widowControl w:val="0"/>
              <w:spacing w:line="240" w:lineRule="auto"/>
            </w:pPr>
            <w:r>
              <w:lastRenderedPageBreak/>
              <w:t xml:space="preserve">An </w:t>
            </w:r>
            <w:r>
              <w:lastRenderedPageBreak/>
              <w:t>additional music session run at lunchtimes to improve students’ learning.</w:t>
            </w:r>
          </w:p>
        </w:tc>
        <w:tc>
          <w:tcPr>
            <w:tcW w:w="705" w:type="dxa"/>
            <w:tcMar>
              <w:top w:w="100" w:type="dxa"/>
              <w:left w:w="100" w:type="dxa"/>
              <w:bottom w:w="100" w:type="dxa"/>
              <w:right w:w="100" w:type="dxa"/>
            </w:tcMar>
          </w:tcPr>
          <w:p w14:paraId="246BD6D9" w14:textId="77777777" w:rsidR="007542A2" w:rsidRDefault="004E0924">
            <w:pPr>
              <w:widowControl w:val="0"/>
              <w:spacing w:line="240" w:lineRule="auto"/>
            </w:pPr>
            <w:r>
              <w:lastRenderedPageBreak/>
              <w:t>No</w:t>
            </w:r>
          </w:p>
        </w:tc>
        <w:tc>
          <w:tcPr>
            <w:tcW w:w="1290" w:type="dxa"/>
            <w:tcMar>
              <w:top w:w="100" w:type="dxa"/>
              <w:left w:w="100" w:type="dxa"/>
              <w:bottom w:w="100" w:type="dxa"/>
              <w:right w:w="100" w:type="dxa"/>
            </w:tcMar>
          </w:tcPr>
          <w:p w14:paraId="581E0E5C" w14:textId="77777777" w:rsidR="007542A2" w:rsidRDefault="004E0924">
            <w:pPr>
              <w:widowControl w:val="0"/>
              <w:spacing w:line="240" w:lineRule="auto"/>
            </w:pPr>
            <w:r>
              <w:t xml:space="preserve">Jon </w:t>
            </w:r>
            <w:r>
              <w:lastRenderedPageBreak/>
              <w:t>Jacobs</w:t>
            </w:r>
          </w:p>
        </w:tc>
        <w:tc>
          <w:tcPr>
            <w:tcW w:w="690" w:type="dxa"/>
            <w:tcMar>
              <w:top w:w="100" w:type="dxa"/>
              <w:left w:w="100" w:type="dxa"/>
              <w:bottom w:w="100" w:type="dxa"/>
              <w:right w:w="100" w:type="dxa"/>
            </w:tcMar>
          </w:tcPr>
          <w:p w14:paraId="1419BCDC" w14:textId="77777777" w:rsidR="007542A2" w:rsidRDefault="004E0924">
            <w:pPr>
              <w:widowControl w:val="0"/>
              <w:spacing w:line="240" w:lineRule="auto"/>
            </w:pPr>
            <w:r>
              <w:lastRenderedPageBreak/>
              <w:t>Sem</w:t>
            </w:r>
            <w:r>
              <w:lastRenderedPageBreak/>
              <w:t>inar Room</w:t>
            </w:r>
          </w:p>
        </w:tc>
        <w:tc>
          <w:tcPr>
            <w:tcW w:w="690" w:type="dxa"/>
            <w:tcMar>
              <w:top w:w="100" w:type="dxa"/>
              <w:left w:w="100" w:type="dxa"/>
              <w:bottom w:w="100" w:type="dxa"/>
              <w:right w:w="100" w:type="dxa"/>
            </w:tcMar>
          </w:tcPr>
          <w:p w14:paraId="3A6F0ACE" w14:textId="77777777" w:rsidR="007542A2" w:rsidRDefault="004E0924">
            <w:pPr>
              <w:widowControl w:val="0"/>
              <w:spacing w:line="240" w:lineRule="auto"/>
            </w:pPr>
            <w:r>
              <w:lastRenderedPageBreak/>
              <w:t>10</w:t>
            </w:r>
          </w:p>
        </w:tc>
        <w:tc>
          <w:tcPr>
            <w:tcW w:w="1620" w:type="dxa"/>
            <w:tcMar>
              <w:top w:w="100" w:type="dxa"/>
              <w:left w:w="100" w:type="dxa"/>
              <w:bottom w:w="100" w:type="dxa"/>
              <w:right w:w="100" w:type="dxa"/>
            </w:tcMar>
          </w:tcPr>
          <w:p w14:paraId="50FE543B" w14:textId="77777777" w:rsidR="007542A2" w:rsidRDefault="004E0924">
            <w:pPr>
              <w:widowControl w:val="0"/>
              <w:spacing w:line="240" w:lineRule="auto"/>
            </w:pPr>
            <w:r>
              <w:t>Adam Blakey</w:t>
            </w:r>
          </w:p>
        </w:tc>
      </w:tr>
      <w:tr w:rsidR="007542A2" w14:paraId="408F9734" w14:textId="77777777">
        <w:trPr>
          <w:trHeight w:val="420"/>
        </w:trPr>
        <w:tc>
          <w:tcPr>
            <w:tcW w:w="989" w:type="dxa"/>
            <w:tcMar>
              <w:top w:w="100" w:type="dxa"/>
              <w:left w:w="100" w:type="dxa"/>
              <w:bottom w:w="100" w:type="dxa"/>
              <w:right w:w="100" w:type="dxa"/>
            </w:tcMar>
          </w:tcPr>
          <w:p w14:paraId="32E6E51C" w14:textId="77777777" w:rsidR="007542A2" w:rsidRDefault="007542A2">
            <w:pPr>
              <w:widowControl w:val="0"/>
              <w:spacing w:line="240" w:lineRule="auto"/>
            </w:pPr>
          </w:p>
        </w:tc>
        <w:tc>
          <w:tcPr>
            <w:tcW w:w="12969" w:type="dxa"/>
            <w:gridSpan w:val="13"/>
            <w:tcMar>
              <w:top w:w="100" w:type="dxa"/>
              <w:left w:w="100" w:type="dxa"/>
              <w:bottom w:w="100" w:type="dxa"/>
              <w:right w:w="100" w:type="dxa"/>
            </w:tcMar>
          </w:tcPr>
          <w:p w14:paraId="5EF0378A" w14:textId="77777777" w:rsidR="007542A2" w:rsidRDefault="004E0924">
            <w:pPr>
              <w:widowControl w:val="0"/>
              <w:spacing w:line="240" w:lineRule="auto"/>
            </w:pPr>
            <w:r>
              <w:t>Etc. for other pupils.</w:t>
            </w:r>
          </w:p>
        </w:tc>
      </w:tr>
    </w:tbl>
    <w:p w14:paraId="5FA87936" w14:textId="77777777" w:rsidR="007542A2" w:rsidRDefault="007542A2"/>
    <w:p w14:paraId="5D3EE5DB" w14:textId="77777777" w:rsidR="007542A2" w:rsidRDefault="004E0924">
      <w:pPr>
        <w:pStyle w:val="Heading3"/>
        <w:contextualSpacing w:val="0"/>
      </w:pPr>
      <w:bookmarkStart w:id="70" w:name="h.r48ge6dqg07j" w:colFirst="0" w:colLast="0"/>
      <w:bookmarkStart w:id="71" w:name="_Toc448907985"/>
      <w:bookmarkEnd w:id="70"/>
      <w:r>
        <w:t>2NF (Second Normal Form)</w:t>
      </w:r>
      <w:bookmarkEnd w:id="71"/>
    </w:p>
    <w:p w14:paraId="5104E936" w14:textId="77777777" w:rsidR="007542A2" w:rsidRDefault="004E0924">
      <w:r>
        <w:t>We will now split the data into relations where the data relies only on dependant keys. However, ultimately, the data will be linked together into single events (and so each entity will eventually need to relate to an event record).</w:t>
      </w:r>
    </w:p>
    <w:p w14:paraId="4473909D" w14:textId="77777777" w:rsidR="007542A2" w:rsidRDefault="007542A2"/>
    <w:p w14:paraId="207FA244" w14:textId="77777777" w:rsidR="007542A2" w:rsidRDefault="004E0924">
      <w:r>
        <w:t>I will also only pick a couple records for each entity to demonstrate the normalisation process so that the point is still clear whilst not taking up an unnecessary amount of page space.</w:t>
      </w:r>
    </w:p>
    <w:p w14:paraId="5B80CC44" w14:textId="77777777" w:rsidR="007542A2" w:rsidRDefault="007542A2"/>
    <w:p w14:paraId="77292411" w14:textId="77777777" w:rsidR="007542A2" w:rsidRDefault="004E0924">
      <w:r>
        <w:rPr>
          <w:b/>
        </w:rPr>
        <w:t>Teachers:</w:t>
      </w:r>
    </w:p>
    <w:tbl>
      <w:tblPr>
        <w:tblStyle w:val="af"/>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1"/>
        <w:gridCol w:w="2791"/>
        <w:gridCol w:w="2792"/>
        <w:gridCol w:w="2792"/>
        <w:gridCol w:w="2792"/>
      </w:tblGrid>
      <w:tr w:rsidR="007542A2" w14:paraId="585AC7D8" w14:textId="77777777">
        <w:tc>
          <w:tcPr>
            <w:tcW w:w="2791" w:type="dxa"/>
            <w:tcMar>
              <w:top w:w="100" w:type="dxa"/>
              <w:left w:w="100" w:type="dxa"/>
              <w:bottom w:w="100" w:type="dxa"/>
              <w:right w:w="100" w:type="dxa"/>
            </w:tcMar>
          </w:tcPr>
          <w:p w14:paraId="00599871" w14:textId="77777777" w:rsidR="007542A2" w:rsidRDefault="004E0924">
            <w:pPr>
              <w:widowControl w:val="0"/>
              <w:spacing w:line="240" w:lineRule="auto"/>
            </w:pPr>
            <w:r>
              <w:rPr>
                <w:b/>
                <w:u w:val="single"/>
              </w:rPr>
              <w:t>ID</w:t>
            </w:r>
          </w:p>
        </w:tc>
        <w:tc>
          <w:tcPr>
            <w:tcW w:w="2791" w:type="dxa"/>
            <w:tcMar>
              <w:top w:w="100" w:type="dxa"/>
              <w:left w:w="100" w:type="dxa"/>
              <w:bottom w:w="100" w:type="dxa"/>
              <w:right w:w="100" w:type="dxa"/>
            </w:tcMar>
          </w:tcPr>
          <w:p w14:paraId="0839C8B3" w14:textId="77777777" w:rsidR="007542A2" w:rsidRDefault="004E0924">
            <w:pPr>
              <w:widowControl w:val="0"/>
              <w:spacing w:line="240" w:lineRule="auto"/>
            </w:pPr>
            <w:r>
              <w:rPr>
                <w:b/>
              </w:rPr>
              <w:t>First Name</w:t>
            </w:r>
          </w:p>
        </w:tc>
        <w:tc>
          <w:tcPr>
            <w:tcW w:w="2791" w:type="dxa"/>
            <w:tcMar>
              <w:top w:w="100" w:type="dxa"/>
              <w:left w:w="100" w:type="dxa"/>
              <w:bottom w:w="100" w:type="dxa"/>
              <w:right w:w="100" w:type="dxa"/>
            </w:tcMar>
          </w:tcPr>
          <w:p w14:paraId="2BD51D7F" w14:textId="77777777" w:rsidR="007542A2" w:rsidRDefault="004E0924">
            <w:pPr>
              <w:widowControl w:val="0"/>
              <w:spacing w:line="240" w:lineRule="auto"/>
            </w:pPr>
            <w:r>
              <w:rPr>
                <w:b/>
              </w:rPr>
              <w:t>Last Name</w:t>
            </w:r>
          </w:p>
        </w:tc>
        <w:tc>
          <w:tcPr>
            <w:tcW w:w="2791" w:type="dxa"/>
            <w:tcMar>
              <w:top w:w="100" w:type="dxa"/>
              <w:left w:w="100" w:type="dxa"/>
              <w:bottom w:w="100" w:type="dxa"/>
              <w:right w:w="100" w:type="dxa"/>
            </w:tcMar>
          </w:tcPr>
          <w:p w14:paraId="29D96845" w14:textId="77777777" w:rsidR="007542A2" w:rsidRDefault="004E0924">
            <w:pPr>
              <w:widowControl w:val="0"/>
              <w:spacing w:line="240" w:lineRule="auto"/>
            </w:pPr>
            <w:r>
              <w:rPr>
                <w:b/>
              </w:rPr>
              <w:t>Email</w:t>
            </w:r>
          </w:p>
        </w:tc>
        <w:tc>
          <w:tcPr>
            <w:tcW w:w="2791" w:type="dxa"/>
            <w:tcMar>
              <w:top w:w="100" w:type="dxa"/>
              <w:left w:w="100" w:type="dxa"/>
              <w:bottom w:w="100" w:type="dxa"/>
              <w:right w:w="100" w:type="dxa"/>
            </w:tcMar>
          </w:tcPr>
          <w:p w14:paraId="1481F32D" w14:textId="77777777" w:rsidR="007542A2" w:rsidRDefault="004E0924">
            <w:pPr>
              <w:widowControl w:val="0"/>
              <w:spacing w:line="240" w:lineRule="auto"/>
            </w:pPr>
            <w:r>
              <w:rPr>
                <w:b/>
              </w:rPr>
              <w:t>Password</w:t>
            </w:r>
          </w:p>
        </w:tc>
      </w:tr>
      <w:tr w:rsidR="007542A2" w14:paraId="158A6F95" w14:textId="77777777">
        <w:tc>
          <w:tcPr>
            <w:tcW w:w="2791" w:type="dxa"/>
            <w:tcMar>
              <w:top w:w="100" w:type="dxa"/>
              <w:left w:w="100" w:type="dxa"/>
              <w:bottom w:w="100" w:type="dxa"/>
              <w:right w:w="100" w:type="dxa"/>
            </w:tcMar>
          </w:tcPr>
          <w:p w14:paraId="2DB19E65" w14:textId="77777777" w:rsidR="007542A2" w:rsidRDefault="004E0924">
            <w:pPr>
              <w:widowControl w:val="0"/>
              <w:spacing w:line="240" w:lineRule="auto"/>
            </w:pPr>
            <w:r>
              <w:t>JPA</w:t>
            </w:r>
          </w:p>
        </w:tc>
        <w:tc>
          <w:tcPr>
            <w:tcW w:w="2791" w:type="dxa"/>
            <w:tcMar>
              <w:top w:w="100" w:type="dxa"/>
              <w:left w:w="100" w:type="dxa"/>
              <w:bottom w:w="100" w:type="dxa"/>
              <w:right w:w="100" w:type="dxa"/>
            </w:tcMar>
          </w:tcPr>
          <w:p w14:paraId="121660A9" w14:textId="77777777" w:rsidR="007542A2" w:rsidRDefault="004E0924">
            <w:pPr>
              <w:widowControl w:val="0"/>
              <w:spacing w:line="240" w:lineRule="auto"/>
            </w:pPr>
            <w:r>
              <w:t>Jeanette</w:t>
            </w:r>
          </w:p>
        </w:tc>
        <w:tc>
          <w:tcPr>
            <w:tcW w:w="2791" w:type="dxa"/>
            <w:tcMar>
              <w:top w:w="100" w:type="dxa"/>
              <w:left w:w="100" w:type="dxa"/>
              <w:bottom w:w="100" w:type="dxa"/>
              <w:right w:w="100" w:type="dxa"/>
            </w:tcMar>
          </w:tcPr>
          <w:p w14:paraId="7F86F04F" w14:textId="77777777" w:rsidR="007542A2" w:rsidRDefault="004E0924">
            <w:pPr>
              <w:widowControl w:val="0"/>
              <w:spacing w:line="240" w:lineRule="auto"/>
            </w:pPr>
            <w:r>
              <w:t>Patterson</w:t>
            </w:r>
          </w:p>
        </w:tc>
        <w:tc>
          <w:tcPr>
            <w:tcW w:w="2791" w:type="dxa"/>
            <w:tcMar>
              <w:top w:w="100" w:type="dxa"/>
              <w:left w:w="100" w:type="dxa"/>
              <w:bottom w:w="100" w:type="dxa"/>
              <w:right w:w="100" w:type="dxa"/>
            </w:tcMar>
          </w:tcPr>
          <w:p w14:paraId="76BDFA63" w14:textId="77777777" w:rsidR="007542A2" w:rsidRDefault="004E0924">
            <w:pPr>
              <w:widowControl w:val="0"/>
              <w:spacing w:line="240" w:lineRule="auto"/>
            </w:pPr>
            <w:r>
              <w:t>jeanette.patterson@kps.woodard.co.uk</w:t>
            </w:r>
          </w:p>
        </w:tc>
        <w:tc>
          <w:tcPr>
            <w:tcW w:w="2791" w:type="dxa"/>
            <w:tcMar>
              <w:top w:w="100" w:type="dxa"/>
              <w:left w:w="100" w:type="dxa"/>
              <w:bottom w:w="100" w:type="dxa"/>
              <w:right w:w="100" w:type="dxa"/>
            </w:tcMar>
          </w:tcPr>
          <w:p w14:paraId="713B932F" w14:textId="77777777" w:rsidR="007542A2" w:rsidRDefault="004E0924">
            <w:pPr>
              <w:widowControl w:val="0"/>
              <w:spacing w:line="240" w:lineRule="auto"/>
            </w:pPr>
            <w:r>
              <w:t>password123</w:t>
            </w:r>
          </w:p>
        </w:tc>
      </w:tr>
      <w:tr w:rsidR="007542A2" w14:paraId="3628BEEE" w14:textId="77777777">
        <w:tc>
          <w:tcPr>
            <w:tcW w:w="2791" w:type="dxa"/>
            <w:tcMar>
              <w:top w:w="100" w:type="dxa"/>
              <w:left w:w="100" w:type="dxa"/>
              <w:bottom w:w="100" w:type="dxa"/>
              <w:right w:w="100" w:type="dxa"/>
            </w:tcMar>
          </w:tcPr>
          <w:p w14:paraId="7AE76431" w14:textId="77777777" w:rsidR="007542A2" w:rsidRDefault="004E0924">
            <w:pPr>
              <w:widowControl w:val="0"/>
              <w:spacing w:line="240" w:lineRule="auto"/>
            </w:pPr>
            <w:r>
              <w:lastRenderedPageBreak/>
              <w:t>JWI</w:t>
            </w:r>
          </w:p>
        </w:tc>
        <w:tc>
          <w:tcPr>
            <w:tcW w:w="2791" w:type="dxa"/>
            <w:tcMar>
              <w:top w:w="100" w:type="dxa"/>
              <w:left w:w="100" w:type="dxa"/>
              <w:bottom w:w="100" w:type="dxa"/>
              <w:right w:w="100" w:type="dxa"/>
            </w:tcMar>
          </w:tcPr>
          <w:p w14:paraId="19FBAD6E" w14:textId="77777777" w:rsidR="007542A2" w:rsidRDefault="004E0924">
            <w:pPr>
              <w:widowControl w:val="0"/>
              <w:spacing w:line="240" w:lineRule="auto"/>
            </w:pPr>
            <w:r>
              <w:t>Judith</w:t>
            </w:r>
          </w:p>
        </w:tc>
        <w:tc>
          <w:tcPr>
            <w:tcW w:w="2791" w:type="dxa"/>
            <w:tcMar>
              <w:top w:w="100" w:type="dxa"/>
              <w:left w:w="100" w:type="dxa"/>
              <w:bottom w:w="100" w:type="dxa"/>
              <w:right w:w="100" w:type="dxa"/>
            </w:tcMar>
          </w:tcPr>
          <w:p w14:paraId="673911BA" w14:textId="77777777" w:rsidR="007542A2" w:rsidRDefault="004E0924">
            <w:pPr>
              <w:widowControl w:val="0"/>
              <w:spacing w:line="240" w:lineRule="auto"/>
            </w:pPr>
            <w:r>
              <w:t>Wills</w:t>
            </w:r>
          </w:p>
        </w:tc>
        <w:tc>
          <w:tcPr>
            <w:tcW w:w="2791" w:type="dxa"/>
            <w:tcMar>
              <w:top w:w="100" w:type="dxa"/>
              <w:left w:w="100" w:type="dxa"/>
              <w:bottom w:w="100" w:type="dxa"/>
              <w:right w:w="100" w:type="dxa"/>
            </w:tcMar>
          </w:tcPr>
          <w:p w14:paraId="1369F253" w14:textId="77777777" w:rsidR="007542A2" w:rsidRDefault="004E0924">
            <w:pPr>
              <w:widowControl w:val="0"/>
              <w:spacing w:line="240" w:lineRule="auto"/>
            </w:pPr>
            <w:r>
              <w:t>judith.wills@kps.woodard.co.uk</w:t>
            </w:r>
          </w:p>
        </w:tc>
        <w:tc>
          <w:tcPr>
            <w:tcW w:w="2791" w:type="dxa"/>
            <w:tcMar>
              <w:top w:w="100" w:type="dxa"/>
              <w:left w:w="100" w:type="dxa"/>
              <w:bottom w:w="100" w:type="dxa"/>
              <w:right w:w="100" w:type="dxa"/>
            </w:tcMar>
          </w:tcPr>
          <w:p w14:paraId="62822740" w14:textId="77777777" w:rsidR="007542A2" w:rsidRDefault="004E0924">
            <w:pPr>
              <w:widowControl w:val="0"/>
              <w:spacing w:line="240" w:lineRule="auto"/>
            </w:pPr>
            <w:r>
              <w:t>hello789</w:t>
            </w:r>
          </w:p>
        </w:tc>
      </w:tr>
    </w:tbl>
    <w:p w14:paraId="543193E4" w14:textId="77777777" w:rsidR="007542A2" w:rsidRDefault="007542A2"/>
    <w:p w14:paraId="0D036D18" w14:textId="77777777" w:rsidR="007542A2" w:rsidRDefault="004E0924">
      <w:r>
        <w:rPr>
          <w:b/>
        </w:rPr>
        <w:t>Students:</w:t>
      </w:r>
    </w:p>
    <w:tbl>
      <w:tblPr>
        <w:tblStyle w:val="af0"/>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7542A2" w14:paraId="656C0D68" w14:textId="77777777">
        <w:tc>
          <w:tcPr>
            <w:tcW w:w="3489" w:type="dxa"/>
            <w:tcMar>
              <w:top w:w="100" w:type="dxa"/>
              <w:left w:w="100" w:type="dxa"/>
              <w:bottom w:w="100" w:type="dxa"/>
              <w:right w:w="100" w:type="dxa"/>
            </w:tcMar>
          </w:tcPr>
          <w:p w14:paraId="577CEE56" w14:textId="77777777" w:rsidR="007542A2" w:rsidRDefault="004E0924">
            <w:pPr>
              <w:widowControl w:val="0"/>
              <w:spacing w:line="240" w:lineRule="auto"/>
            </w:pPr>
            <w:r>
              <w:rPr>
                <w:b/>
                <w:u w:val="single"/>
              </w:rPr>
              <w:t>ID</w:t>
            </w:r>
          </w:p>
        </w:tc>
        <w:tc>
          <w:tcPr>
            <w:tcW w:w="3489" w:type="dxa"/>
            <w:tcMar>
              <w:top w:w="100" w:type="dxa"/>
              <w:left w:w="100" w:type="dxa"/>
              <w:bottom w:w="100" w:type="dxa"/>
              <w:right w:w="100" w:type="dxa"/>
            </w:tcMar>
          </w:tcPr>
          <w:p w14:paraId="6ED0310E" w14:textId="77777777" w:rsidR="007542A2" w:rsidRDefault="004E0924">
            <w:pPr>
              <w:widowControl w:val="0"/>
              <w:spacing w:line="240" w:lineRule="auto"/>
            </w:pPr>
            <w:r>
              <w:rPr>
                <w:b/>
              </w:rPr>
              <w:t>First Name</w:t>
            </w:r>
          </w:p>
        </w:tc>
        <w:tc>
          <w:tcPr>
            <w:tcW w:w="3489" w:type="dxa"/>
            <w:tcMar>
              <w:top w:w="100" w:type="dxa"/>
              <w:left w:w="100" w:type="dxa"/>
              <w:bottom w:w="100" w:type="dxa"/>
              <w:right w:w="100" w:type="dxa"/>
            </w:tcMar>
          </w:tcPr>
          <w:p w14:paraId="43F6E1CB" w14:textId="77777777" w:rsidR="007542A2" w:rsidRDefault="004E0924">
            <w:pPr>
              <w:widowControl w:val="0"/>
              <w:spacing w:line="240" w:lineRule="auto"/>
            </w:pPr>
            <w:r>
              <w:rPr>
                <w:b/>
              </w:rPr>
              <w:t>Last Name</w:t>
            </w:r>
          </w:p>
        </w:tc>
        <w:tc>
          <w:tcPr>
            <w:tcW w:w="3489" w:type="dxa"/>
            <w:tcMar>
              <w:top w:w="100" w:type="dxa"/>
              <w:left w:w="100" w:type="dxa"/>
              <w:bottom w:w="100" w:type="dxa"/>
              <w:right w:w="100" w:type="dxa"/>
            </w:tcMar>
          </w:tcPr>
          <w:p w14:paraId="7140FE63" w14:textId="77777777" w:rsidR="007542A2" w:rsidRDefault="004E0924">
            <w:pPr>
              <w:widowControl w:val="0"/>
              <w:spacing w:line="240" w:lineRule="auto"/>
            </w:pPr>
            <w:r>
              <w:rPr>
                <w:b/>
              </w:rPr>
              <w:t>Email</w:t>
            </w:r>
          </w:p>
        </w:tc>
      </w:tr>
      <w:tr w:rsidR="007542A2" w14:paraId="6A78A2C3" w14:textId="77777777">
        <w:tc>
          <w:tcPr>
            <w:tcW w:w="3489" w:type="dxa"/>
            <w:tcMar>
              <w:top w:w="100" w:type="dxa"/>
              <w:left w:w="100" w:type="dxa"/>
              <w:bottom w:w="100" w:type="dxa"/>
              <w:right w:w="100" w:type="dxa"/>
            </w:tcMar>
          </w:tcPr>
          <w:p w14:paraId="7D4B28EB" w14:textId="77777777" w:rsidR="007542A2" w:rsidRDefault="004E0924">
            <w:pPr>
              <w:widowControl w:val="0"/>
              <w:spacing w:line="240" w:lineRule="auto"/>
            </w:pPr>
            <w:r>
              <w:t>03PointonF</w:t>
            </w:r>
          </w:p>
        </w:tc>
        <w:tc>
          <w:tcPr>
            <w:tcW w:w="3489" w:type="dxa"/>
            <w:tcMar>
              <w:top w:w="100" w:type="dxa"/>
              <w:left w:w="100" w:type="dxa"/>
              <w:bottom w:w="100" w:type="dxa"/>
              <w:right w:w="100" w:type="dxa"/>
            </w:tcMar>
          </w:tcPr>
          <w:p w14:paraId="476DACEB" w14:textId="77777777" w:rsidR="007542A2" w:rsidRDefault="004E0924">
            <w:pPr>
              <w:widowControl w:val="0"/>
              <w:spacing w:line="240" w:lineRule="auto"/>
            </w:pPr>
            <w:r>
              <w:t>Fred</w:t>
            </w:r>
          </w:p>
        </w:tc>
        <w:tc>
          <w:tcPr>
            <w:tcW w:w="3489" w:type="dxa"/>
            <w:tcMar>
              <w:top w:w="100" w:type="dxa"/>
              <w:left w:w="100" w:type="dxa"/>
              <w:bottom w:w="100" w:type="dxa"/>
              <w:right w:w="100" w:type="dxa"/>
            </w:tcMar>
          </w:tcPr>
          <w:p w14:paraId="558F7C6D" w14:textId="77777777" w:rsidR="007542A2" w:rsidRDefault="004E0924">
            <w:pPr>
              <w:widowControl w:val="0"/>
              <w:spacing w:line="240" w:lineRule="auto"/>
            </w:pPr>
            <w:r>
              <w:t>Pointon</w:t>
            </w:r>
          </w:p>
        </w:tc>
        <w:tc>
          <w:tcPr>
            <w:tcW w:w="3489" w:type="dxa"/>
            <w:tcMar>
              <w:top w:w="100" w:type="dxa"/>
              <w:left w:w="100" w:type="dxa"/>
              <w:bottom w:w="100" w:type="dxa"/>
              <w:right w:w="100" w:type="dxa"/>
            </w:tcMar>
          </w:tcPr>
          <w:p w14:paraId="7CA53F41" w14:textId="77777777" w:rsidR="007542A2" w:rsidRDefault="004E0924">
            <w:pPr>
              <w:widowControl w:val="0"/>
              <w:spacing w:line="240" w:lineRule="auto"/>
            </w:pPr>
            <w:r>
              <w:t>03pointonf@kps.woodard.co.uk</w:t>
            </w:r>
          </w:p>
        </w:tc>
      </w:tr>
      <w:tr w:rsidR="007542A2" w14:paraId="4533F56E" w14:textId="77777777">
        <w:tc>
          <w:tcPr>
            <w:tcW w:w="3489" w:type="dxa"/>
            <w:tcMar>
              <w:top w:w="100" w:type="dxa"/>
              <w:left w:w="100" w:type="dxa"/>
              <w:bottom w:w="100" w:type="dxa"/>
              <w:right w:w="100" w:type="dxa"/>
            </w:tcMar>
          </w:tcPr>
          <w:p w14:paraId="31090050" w14:textId="77777777" w:rsidR="007542A2" w:rsidRDefault="004E0924">
            <w:pPr>
              <w:widowControl w:val="0"/>
              <w:spacing w:line="240" w:lineRule="auto"/>
            </w:pPr>
            <w:r>
              <w:t>02BlakeyA</w:t>
            </w:r>
          </w:p>
        </w:tc>
        <w:tc>
          <w:tcPr>
            <w:tcW w:w="3489" w:type="dxa"/>
            <w:tcMar>
              <w:top w:w="100" w:type="dxa"/>
              <w:left w:w="100" w:type="dxa"/>
              <w:bottom w:w="100" w:type="dxa"/>
              <w:right w:w="100" w:type="dxa"/>
            </w:tcMar>
          </w:tcPr>
          <w:p w14:paraId="415DBF00" w14:textId="77777777" w:rsidR="007542A2" w:rsidRDefault="004E0924">
            <w:pPr>
              <w:widowControl w:val="0"/>
              <w:spacing w:line="240" w:lineRule="auto"/>
            </w:pPr>
            <w:r>
              <w:t>Adam</w:t>
            </w:r>
          </w:p>
        </w:tc>
        <w:tc>
          <w:tcPr>
            <w:tcW w:w="3489" w:type="dxa"/>
            <w:tcMar>
              <w:top w:w="100" w:type="dxa"/>
              <w:left w:w="100" w:type="dxa"/>
              <w:bottom w:w="100" w:type="dxa"/>
              <w:right w:w="100" w:type="dxa"/>
            </w:tcMar>
          </w:tcPr>
          <w:p w14:paraId="447536D8" w14:textId="77777777" w:rsidR="007542A2" w:rsidRDefault="004E0924">
            <w:pPr>
              <w:widowControl w:val="0"/>
              <w:spacing w:line="240" w:lineRule="auto"/>
            </w:pPr>
            <w:r>
              <w:t>Blakey</w:t>
            </w:r>
          </w:p>
        </w:tc>
        <w:tc>
          <w:tcPr>
            <w:tcW w:w="3489" w:type="dxa"/>
            <w:tcMar>
              <w:top w:w="100" w:type="dxa"/>
              <w:left w:w="100" w:type="dxa"/>
              <w:bottom w:w="100" w:type="dxa"/>
              <w:right w:w="100" w:type="dxa"/>
            </w:tcMar>
          </w:tcPr>
          <w:p w14:paraId="5FC5E01F" w14:textId="77777777" w:rsidR="007542A2" w:rsidRDefault="004E0924">
            <w:pPr>
              <w:widowControl w:val="0"/>
              <w:spacing w:line="240" w:lineRule="auto"/>
            </w:pPr>
            <w:r>
              <w:t>02blakeya@kps.woodard.co.uk</w:t>
            </w:r>
          </w:p>
        </w:tc>
      </w:tr>
    </w:tbl>
    <w:p w14:paraId="755B5393" w14:textId="77777777" w:rsidR="007542A2" w:rsidRDefault="007542A2"/>
    <w:p w14:paraId="4BA22DB5" w14:textId="77777777" w:rsidR="007542A2" w:rsidRDefault="004E0924">
      <w:r>
        <w:t>One thing to notice about the two tables above: They’re very similar! In the next normalisation stage, we shall group these tables together and use a user level to differentiate between teachers and students. We’ve also used the student’s ID and email address in the format as the one that they use on school computers (so that they can easily be found on other systems as well as this one). We will also be allowing students to log into the system to view events (so they will also need a password field). The updated table will look something like:</w:t>
      </w:r>
    </w:p>
    <w:p w14:paraId="27C0439C" w14:textId="77777777" w:rsidR="007542A2" w:rsidRDefault="007542A2"/>
    <w:p w14:paraId="15EE7CC2" w14:textId="77777777" w:rsidR="007542A2" w:rsidRDefault="004E0924">
      <w:r>
        <w:rPr>
          <w:b/>
        </w:rPr>
        <w:t>Users:</w:t>
      </w:r>
    </w:p>
    <w:tbl>
      <w:tblPr>
        <w:tblStyle w:val="af1"/>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7"/>
        <w:gridCol w:w="2327"/>
        <w:gridCol w:w="2326"/>
        <w:gridCol w:w="2326"/>
        <w:gridCol w:w="2326"/>
        <w:gridCol w:w="2326"/>
      </w:tblGrid>
      <w:tr w:rsidR="007542A2" w14:paraId="4D3FBEA8" w14:textId="77777777">
        <w:tc>
          <w:tcPr>
            <w:tcW w:w="2326" w:type="dxa"/>
            <w:tcMar>
              <w:top w:w="100" w:type="dxa"/>
              <w:left w:w="100" w:type="dxa"/>
              <w:bottom w:w="100" w:type="dxa"/>
              <w:right w:w="100" w:type="dxa"/>
            </w:tcMar>
          </w:tcPr>
          <w:p w14:paraId="7934E415" w14:textId="77777777" w:rsidR="007542A2" w:rsidRDefault="004E0924">
            <w:pPr>
              <w:widowControl w:val="0"/>
              <w:spacing w:line="240" w:lineRule="auto"/>
            </w:pPr>
            <w:r>
              <w:rPr>
                <w:b/>
                <w:u w:val="single"/>
              </w:rPr>
              <w:t>ID</w:t>
            </w:r>
          </w:p>
        </w:tc>
        <w:tc>
          <w:tcPr>
            <w:tcW w:w="2326" w:type="dxa"/>
            <w:tcMar>
              <w:top w:w="100" w:type="dxa"/>
              <w:left w:w="100" w:type="dxa"/>
              <w:bottom w:w="100" w:type="dxa"/>
              <w:right w:w="100" w:type="dxa"/>
            </w:tcMar>
          </w:tcPr>
          <w:p w14:paraId="7D1EF003" w14:textId="77777777" w:rsidR="007542A2" w:rsidRDefault="004E0924">
            <w:pPr>
              <w:widowControl w:val="0"/>
              <w:spacing w:line="240" w:lineRule="auto"/>
            </w:pPr>
            <w:r>
              <w:rPr>
                <w:b/>
              </w:rPr>
              <w:t>First Name</w:t>
            </w:r>
          </w:p>
        </w:tc>
        <w:tc>
          <w:tcPr>
            <w:tcW w:w="2326" w:type="dxa"/>
            <w:tcMar>
              <w:top w:w="100" w:type="dxa"/>
              <w:left w:w="100" w:type="dxa"/>
              <w:bottom w:w="100" w:type="dxa"/>
              <w:right w:w="100" w:type="dxa"/>
            </w:tcMar>
          </w:tcPr>
          <w:p w14:paraId="26EAA2FF" w14:textId="77777777" w:rsidR="007542A2" w:rsidRDefault="004E0924">
            <w:pPr>
              <w:widowControl w:val="0"/>
              <w:spacing w:line="240" w:lineRule="auto"/>
            </w:pPr>
            <w:r>
              <w:rPr>
                <w:b/>
              </w:rPr>
              <w:t>Last Name</w:t>
            </w:r>
          </w:p>
        </w:tc>
        <w:tc>
          <w:tcPr>
            <w:tcW w:w="2326" w:type="dxa"/>
            <w:tcMar>
              <w:top w:w="100" w:type="dxa"/>
              <w:left w:w="100" w:type="dxa"/>
              <w:bottom w:w="100" w:type="dxa"/>
              <w:right w:w="100" w:type="dxa"/>
            </w:tcMar>
          </w:tcPr>
          <w:p w14:paraId="127BC683" w14:textId="77777777" w:rsidR="007542A2" w:rsidRDefault="004E0924">
            <w:pPr>
              <w:widowControl w:val="0"/>
              <w:spacing w:line="240" w:lineRule="auto"/>
            </w:pPr>
            <w:r>
              <w:rPr>
                <w:b/>
              </w:rPr>
              <w:t>Email</w:t>
            </w:r>
          </w:p>
        </w:tc>
        <w:tc>
          <w:tcPr>
            <w:tcW w:w="2326" w:type="dxa"/>
            <w:tcMar>
              <w:top w:w="100" w:type="dxa"/>
              <w:left w:w="100" w:type="dxa"/>
              <w:bottom w:w="100" w:type="dxa"/>
              <w:right w:w="100" w:type="dxa"/>
            </w:tcMar>
          </w:tcPr>
          <w:p w14:paraId="317B5A12" w14:textId="77777777" w:rsidR="007542A2" w:rsidRDefault="004E0924">
            <w:pPr>
              <w:widowControl w:val="0"/>
              <w:spacing w:line="240" w:lineRule="auto"/>
            </w:pPr>
            <w:r>
              <w:rPr>
                <w:b/>
              </w:rPr>
              <w:t>Password</w:t>
            </w:r>
          </w:p>
        </w:tc>
        <w:tc>
          <w:tcPr>
            <w:tcW w:w="2326" w:type="dxa"/>
            <w:tcMar>
              <w:top w:w="100" w:type="dxa"/>
              <w:left w:w="100" w:type="dxa"/>
              <w:bottom w:w="100" w:type="dxa"/>
              <w:right w:w="100" w:type="dxa"/>
            </w:tcMar>
          </w:tcPr>
          <w:p w14:paraId="643B2D25" w14:textId="77777777" w:rsidR="007542A2" w:rsidRDefault="004E0924">
            <w:pPr>
              <w:widowControl w:val="0"/>
              <w:spacing w:line="240" w:lineRule="auto"/>
            </w:pPr>
            <w:r>
              <w:rPr>
                <w:b/>
              </w:rPr>
              <w:t>User Level</w:t>
            </w:r>
          </w:p>
        </w:tc>
      </w:tr>
      <w:tr w:rsidR="007542A2" w14:paraId="7F3161ED" w14:textId="77777777">
        <w:tc>
          <w:tcPr>
            <w:tcW w:w="2326" w:type="dxa"/>
            <w:tcMar>
              <w:top w:w="100" w:type="dxa"/>
              <w:left w:w="100" w:type="dxa"/>
              <w:bottom w:w="100" w:type="dxa"/>
              <w:right w:w="100" w:type="dxa"/>
            </w:tcMar>
          </w:tcPr>
          <w:p w14:paraId="2182012F" w14:textId="77777777" w:rsidR="007542A2" w:rsidRDefault="004E0924">
            <w:pPr>
              <w:widowControl w:val="0"/>
              <w:spacing w:line="240" w:lineRule="auto"/>
            </w:pPr>
            <w:r>
              <w:t>JPA</w:t>
            </w:r>
          </w:p>
        </w:tc>
        <w:tc>
          <w:tcPr>
            <w:tcW w:w="2326" w:type="dxa"/>
            <w:tcMar>
              <w:top w:w="100" w:type="dxa"/>
              <w:left w:w="100" w:type="dxa"/>
              <w:bottom w:w="100" w:type="dxa"/>
              <w:right w:w="100" w:type="dxa"/>
            </w:tcMar>
          </w:tcPr>
          <w:p w14:paraId="13742CDD" w14:textId="77777777" w:rsidR="007542A2" w:rsidRDefault="004E0924">
            <w:pPr>
              <w:widowControl w:val="0"/>
              <w:spacing w:line="240" w:lineRule="auto"/>
            </w:pPr>
            <w:r>
              <w:t>Jeanette</w:t>
            </w:r>
          </w:p>
        </w:tc>
        <w:tc>
          <w:tcPr>
            <w:tcW w:w="2326" w:type="dxa"/>
            <w:tcMar>
              <w:top w:w="100" w:type="dxa"/>
              <w:left w:w="100" w:type="dxa"/>
              <w:bottom w:w="100" w:type="dxa"/>
              <w:right w:w="100" w:type="dxa"/>
            </w:tcMar>
          </w:tcPr>
          <w:p w14:paraId="6AE9C405" w14:textId="77777777" w:rsidR="007542A2" w:rsidRDefault="004E0924">
            <w:pPr>
              <w:widowControl w:val="0"/>
              <w:spacing w:line="240" w:lineRule="auto"/>
            </w:pPr>
            <w:r>
              <w:t>Patterson</w:t>
            </w:r>
          </w:p>
        </w:tc>
        <w:tc>
          <w:tcPr>
            <w:tcW w:w="2326" w:type="dxa"/>
            <w:tcMar>
              <w:top w:w="100" w:type="dxa"/>
              <w:left w:w="100" w:type="dxa"/>
              <w:bottom w:w="100" w:type="dxa"/>
              <w:right w:w="100" w:type="dxa"/>
            </w:tcMar>
          </w:tcPr>
          <w:p w14:paraId="2511D453" w14:textId="77777777" w:rsidR="007542A2" w:rsidRDefault="004E0924">
            <w:pPr>
              <w:widowControl w:val="0"/>
              <w:spacing w:line="240" w:lineRule="auto"/>
            </w:pPr>
            <w:r>
              <w:t>jeanette.patterson@kps.woodard.co.uk</w:t>
            </w:r>
          </w:p>
        </w:tc>
        <w:tc>
          <w:tcPr>
            <w:tcW w:w="2326" w:type="dxa"/>
            <w:tcMar>
              <w:top w:w="100" w:type="dxa"/>
              <w:left w:w="100" w:type="dxa"/>
              <w:bottom w:w="100" w:type="dxa"/>
              <w:right w:w="100" w:type="dxa"/>
            </w:tcMar>
          </w:tcPr>
          <w:p w14:paraId="380B4C32" w14:textId="77777777" w:rsidR="007542A2" w:rsidRDefault="004E0924">
            <w:pPr>
              <w:widowControl w:val="0"/>
              <w:spacing w:line="240" w:lineRule="auto"/>
            </w:pPr>
            <w:r>
              <w:t>password123</w:t>
            </w:r>
          </w:p>
        </w:tc>
        <w:tc>
          <w:tcPr>
            <w:tcW w:w="2326" w:type="dxa"/>
            <w:tcMar>
              <w:top w:w="100" w:type="dxa"/>
              <w:left w:w="100" w:type="dxa"/>
              <w:bottom w:w="100" w:type="dxa"/>
              <w:right w:w="100" w:type="dxa"/>
            </w:tcMar>
          </w:tcPr>
          <w:p w14:paraId="2476DE0D" w14:textId="77777777" w:rsidR="007542A2" w:rsidRDefault="004E0924">
            <w:pPr>
              <w:widowControl w:val="0"/>
              <w:spacing w:line="240" w:lineRule="auto"/>
            </w:pPr>
            <w:r>
              <w:t>2</w:t>
            </w:r>
          </w:p>
        </w:tc>
      </w:tr>
      <w:tr w:rsidR="007542A2" w14:paraId="4BC10E4A" w14:textId="77777777">
        <w:tc>
          <w:tcPr>
            <w:tcW w:w="2326" w:type="dxa"/>
            <w:tcMar>
              <w:top w:w="100" w:type="dxa"/>
              <w:left w:w="100" w:type="dxa"/>
              <w:bottom w:w="100" w:type="dxa"/>
              <w:right w:w="100" w:type="dxa"/>
            </w:tcMar>
          </w:tcPr>
          <w:p w14:paraId="2486ACB2" w14:textId="77777777" w:rsidR="007542A2" w:rsidRDefault="004E0924">
            <w:pPr>
              <w:widowControl w:val="0"/>
              <w:spacing w:line="240" w:lineRule="auto"/>
            </w:pPr>
            <w:r>
              <w:t>02BlakeyA</w:t>
            </w:r>
          </w:p>
        </w:tc>
        <w:tc>
          <w:tcPr>
            <w:tcW w:w="2326" w:type="dxa"/>
            <w:tcMar>
              <w:top w:w="100" w:type="dxa"/>
              <w:left w:w="100" w:type="dxa"/>
              <w:bottom w:w="100" w:type="dxa"/>
              <w:right w:w="100" w:type="dxa"/>
            </w:tcMar>
          </w:tcPr>
          <w:p w14:paraId="5D9BFC35" w14:textId="77777777" w:rsidR="007542A2" w:rsidRDefault="004E0924">
            <w:pPr>
              <w:widowControl w:val="0"/>
              <w:spacing w:line="240" w:lineRule="auto"/>
            </w:pPr>
            <w:r>
              <w:t>Adam</w:t>
            </w:r>
          </w:p>
        </w:tc>
        <w:tc>
          <w:tcPr>
            <w:tcW w:w="2326" w:type="dxa"/>
            <w:tcMar>
              <w:top w:w="100" w:type="dxa"/>
              <w:left w:w="100" w:type="dxa"/>
              <w:bottom w:w="100" w:type="dxa"/>
              <w:right w:w="100" w:type="dxa"/>
            </w:tcMar>
          </w:tcPr>
          <w:p w14:paraId="44276B66" w14:textId="77777777" w:rsidR="007542A2" w:rsidRDefault="004E0924">
            <w:pPr>
              <w:widowControl w:val="0"/>
              <w:spacing w:line="240" w:lineRule="auto"/>
            </w:pPr>
            <w:r>
              <w:t>Blakey</w:t>
            </w:r>
          </w:p>
        </w:tc>
        <w:tc>
          <w:tcPr>
            <w:tcW w:w="2326" w:type="dxa"/>
            <w:tcMar>
              <w:top w:w="100" w:type="dxa"/>
              <w:left w:w="100" w:type="dxa"/>
              <w:bottom w:w="100" w:type="dxa"/>
              <w:right w:w="100" w:type="dxa"/>
            </w:tcMar>
          </w:tcPr>
          <w:p w14:paraId="37500258" w14:textId="77777777" w:rsidR="007542A2" w:rsidRDefault="004E0924">
            <w:pPr>
              <w:widowControl w:val="0"/>
              <w:spacing w:line="240" w:lineRule="auto"/>
            </w:pPr>
            <w:r>
              <w:t>02blakeya@kps.woodard.co.uk</w:t>
            </w:r>
          </w:p>
        </w:tc>
        <w:tc>
          <w:tcPr>
            <w:tcW w:w="2326" w:type="dxa"/>
            <w:tcMar>
              <w:top w:w="100" w:type="dxa"/>
              <w:left w:w="100" w:type="dxa"/>
              <w:bottom w:w="100" w:type="dxa"/>
              <w:right w:w="100" w:type="dxa"/>
            </w:tcMar>
          </w:tcPr>
          <w:p w14:paraId="1376BF17" w14:textId="77777777" w:rsidR="007542A2" w:rsidRDefault="004E0924">
            <w:pPr>
              <w:widowControl w:val="0"/>
              <w:spacing w:line="240" w:lineRule="auto"/>
            </w:pPr>
            <w:r>
              <w:t>password</w:t>
            </w:r>
          </w:p>
        </w:tc>
        <w:tc>
          <w:tcPr>
            <w:tcW w:w="2326" w:type="dxa"/>
            <w:tcMar>
              <w:top w:w="100" w:type="dxa"/>
              <w:left w:w="100" w:type="dxa"/>
              <w:bottom w:w="100" w:type="dxa"/>
              <w:right w:w="100" w:type="dxa"/>
            </w:tcMar>
          </w:tcPr>
          <w:p w14:paraId="4D8D9605" w14:textId="77777777" w:rsidR="007542A2" w:rsidRDefault="004E0924">
            <w:pPr>
              <w:widowControl w:val="0"/>
              <w:spacing w:line="240" w:lineRule="auto"/>
            </w:pPr>
            <w:r>
              <w:t>1</w:t>
            </w:r>
          </w:p>
        </w:tc>
      </w:tr>
    </w:tbl>
    <w:p w14:paraId="484E09DE" w14:textId="77777777" w:rsidR="007542A2" w:rsidRDefault="007542A2"/>
    <w:p w14:paraId="74DD7372" w14:textId="77777777" w:rsidR="007542A2" w:rsidRDefault="004E0924">
      <w:r>
        <w:rPr>
          <w:b/>
        </w:rPr>
        <w:t>Events:</w:t>
      </w:r>
    </w:p>
    <w:tbl>
      <w:tblPr>
        <w:tblStyle w:val="af2"/>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4"/>
        <w:gridCol w:w="1744"/>
        <w:gridCol w:w="1745"/>
        <w:gridCol w:w="1745"/>
        <w:gridCol w:w="1745"/>
        <w:gridCol w:w="1745"/>
        <w:gridCol w:w="1745"/>
        <w:gridCol w:w="1745"/>
      </w:tblGrid>
      <w:tr w:rsidR="007542A2" w14:paraId="556D925D" w14:textId="77777777">
        <w:tc>
          <w:tcPr>
            <w:tcW w:w="1744" w:type="dxa"/>
            <w:tcMar>
              <w:top w:w="100" w:type="dxa"/>
              <w:left w:w="100" w:type="dxa"/>
              <w:bottom w:w="100" w:type="dxa"/>
              <w:right w:w="100" w:type="dxa"/>
            </w:tcMar>
          </w:tcPr>
          <w:p w14:paraId="6EA2C888" w14:textId="77777777" w:rsidR="007542A2" w:rsidRDefault="004E0924">
            <w:pPr>
              <w:widowControl w:val="0"/>
              <w:spacing w:line="240" w:lineRule="auto"/>
            </w:pPr>
            <w:r>
              <w:rPr>
                <w:b/>
                <w:u w:val="single"/>
              </w:rPr>
              <w:t>ID</w:t>
            </w:r>
          </w:p>
        </w:tc>
        <w:tc>
          <w:tcPr>
            <w:tcW w:w="1744" w:type="dxa"/>
            <w:tcMar>
              <w:top w:w="100" w:type="dxa"/>
              <w:left w:w="100" w:type="dxa"/>
              <w:bottom w:w="100" w:type="dxa"/>
              <w:right w:w="100" w:type="dxa"/>
            </w:tcMar>
          </w:tcPr>
          <w:p w14:paraId="75F40DCD" w14:textId="77777777" w:rsidR="007542A2" w:rsidRDefault="004E0924">
            <w:pPr>
              <w:widowControl w:val="0"/>
              <w:spacing w:line="240" w:lineRule="auto"/>
            </w:pPr>
            <w:r>
              <w:rPr>
                <w:b/>
              </w:rPr>
              <w:t>Name</w:t>
            </w:r>
          </w:p>
        </w:tc>
        <w:tc>
          <w:tcPr>
            <w:tcW w:w="1744" w:type="dxa"/>
            <w:tcMar>
              <w:top w:w="100" w:type="dxa"/>
              <w:left w:w="100" w:type="dxa"/>
              <w:bottom w:w="100" w:type="dxa"/>
              <w:right w:w="100" w:type="dxa"/>
            </w:tcMar>
          </w:tcPr>
          <w:p w14:paraId="2EC2702E" w14:textId="77777777" w:rsidR="007542A2" w:rsidRDefault="004E0924">
            <w:pPr>
              <w:widowControl w:val="0"/>
              <w:spacing w:line="240" w:lineRule="auto"/>
            </w:pPr>
            <w:r>
              <w:rPr>
                <w:b/>
              </w:rPr>
              <w:t>Start Time</w:t>
            </w:r>
          </w:p>
        </w:tc>
        <w:tc>
          <w:tcPr>
            <w:tcW w:w="1744" w:type="dxa"/>
            <w:tcMar>
              <w:top w:w="100" w:type="dxa"/>
              <w:left w:w="100" w:type="dxa"/>
              <w:bottom w:w="100" w:type="dxa"/>
              <w:right w:w="100" w:type="dxa"/>
            </w:tcMar>
          </w:tcPr>
          <w:p w14:paraId="74564E2E" w14:textId="77777777" w:rsidR="007542A2" w:rsidRDefault="004E0924">
            <w:pPr>
              <w:widowControl w:val="0"/>
              <w:spacing w:line="240" w:lineRule="auto"/>
            </w:pPr>
            <w:r>
              <w:rPr>
                <w:b/>
              </w:rPr>
              <w:t>Description</w:t>
            </w:r>
          </w:p>
        </w:tc>
        <w:tc>
          <w:tcPr>
            <w:tcW w:w="1744" w:type="dxa"/>
            <w:tcMar>
              <w:top w:w="100" w:type="dxa"/>
              <w:left w:w="100" w:type="dxa"/>
              <w:bottom w:w="100" w:type="dxa"/>
              <w:right w:w="100" w:type="dxa"/>
            </w:tcMar>
          </w:tcPr>
          <w:p w14:paraId="2E0220C4" w14:textId="77777777" w:rsidR="007542A2" w:rsidRDefault="004E0924">
            <w:pPr>
              <w:widowControl w:val="0"/>
              <w:spacing w:line="240" w:lineRule="auto"/>
            </w:pPr>
            <w:r>
              <w:rPr>
                <w:b/>
              </w:rPr>
              <w:t>Room ID</w:t>
            </w:r>
          </w:p>
        </w:tc>
        <w:tc>
          <w:tcPr>
            <w:tcW w:w="1744" w:type="dxa"/>
            <w:tcMar>
              <w:top w:w="100" w:type="dxa"/>
              <w:left w:w="100" w:type="dxa"/>
              <w:bottom w:w="100" w:type="dxa"/>
              <w:right w:w="100" w:type="dxa"/>
            </w:tcMar>
          </w:tcPr>
          <w:p w14:paraId="22AFC1F7" w14:textId="77777777" w:rsidR="007542A2" w:rsidRDefault="004E0924">
            <w:pPr>
              <w:widowControl w:val="0"/>
              <w:spacing w:line="240" w:lineRule="auto"/>
            </w:pPr>
            <w:r>
              <w:rPr>
                <w:b/>
              </w:rPr>
              <w:t>Owner ID</w:t>
            </w:r>
          </w:p>
        </w:tc>
        <w:tc>
          <w:tcPr>
            <w:tcW w:w="1744" w:type="dxa"/>
            <w:tcMar>
              <w:top w:w="100" w:type="dxa"/>
              <w:left w:w="100" w:type="dxa"/>
              <w:bottom w:w="100" w:type="dxa"/>
              <w:right w:w="100" w:type="dxa"/>
            </w:tcMar>
          </w:tcPr>
          <w:p w14:paraId="4BB0F480" w14:textId="77777777" w:rsidR="007542A2" w:rsidRDefault="004E0924">
            <w:pPr>
              <w:widowControl w:val="0"/>
              <w:spacing w:line="240" w:lineRule="auto"/>
            </w:pPr>
            <w:r>
              <w:rPr>
                <w:b/>
              </w:rPr>
              <w:t>Approved</w:t>
            </w:r>
          </w:p>
        </w:tc>
        <w:tc>
          <w:tcPr>
            <w:tcW w:w="1744" w:type="dxa"/>
            <w:tcMar>
              <w:top w:w="100" w:type="dxa"/>
              <w:left w:w="100" w:type="dxa"/>
              <w:bottom w:w="100" w:type="dxa"/>
              <w:right w:w="100" w:type="dxa"/>
            </w:tcMar>
          </w:tcPr>
          <w:p w14:paraId="5EA0AF2F" w14:textId="77777777" w:rsidR="007542A2" w:rsidRDefault="004E0924">
            <w:pPr>
              <w:widowControl w:val="0"/>
              <w:spacing w:line="240" w:lineRule="auto"/>
            </w:pPr>
            <w:r>
              <w:rPr>
                <w:b/>
              </w:rPr>
              <w:t>Moderated By</w:t>
            </w:r>
          </w:p>
        </w:tc>
      </w:tr>
      <w:tr w:rsidR="007542A2" w14:paraId="09B9D5B4" w14:textId="77777777">
        <w:tc>
          <w:tcPr>
            <w:tcW w:w="1744" w:type="dxa"/>
            <w:tcMar>
              <w:top w:w="100" w:type="dxa"/>
              <w:left w:w="100" w:type="dxa"/>
              <w:bottom w:w="100" w:type="dxa"/>
              <w:right w:w="100" w:type="dxa"/>
            </w:tcMar>
          </w:tcPr>
          <w:p w14:paraId="6794D007" w14:textId="77777777" w:rsidR="007542A2" w:rsidRDefault="004E0924">
            <w:pPr>
              <w:widowControl w:val="0"/>
              <w:spacing w:line="240" w:lineRule="auto"/>
            </w:pPr>
            <w:r>
              <w:lastRenderedPageBreak/>
              <w:t>1</w:t>
            </w:r>
          </w:p>
        </w:tc>
        <w:tc>
          <w:tcPr>
            <w:tcW w:w="1744" w:type="dxa"/>
            <w:tcMar>
              <w:top w:w="100" w:type="dxa"/>
              <w:left w:w="100" w:type="dxa"/>
              <w:bottom w:w="100" w:type="dxa"/>
              <w:right w:w="100" w:type="dxa"/>
            </w:tcMar>
          </w:tcPr>
          <w:p w14:paraId="52FD7901" w14:textId="77777777" w:rsidR="007542A2" w:rsidRDefault="004E0924">
            <w:pPr>
              <w:widowControl w:val="0"/>
              <w:spacing w:line="240" w:lineRule="auto"/>
            </w:pPr>
            <w:r>
              <w:t>A2 Computing</w:t>
            </w:r>
          </w:p>
        </w:tc>
        <w:tc>
          <w:tcPr>
            <w:tcW w:w="1744" w:type="dxa"/>
            <w:tcMar>
              <w:top w:w="100" w:type="dxa"/>
              <w:left w:w="100" w:type="dxa"/>
              <w:bottom w:w="100" w:type="dxa"/>
              <w:right w:w="100" w:type="dxa"/>
            </w:tcMar>
          </w:tcPr>
          <w:p w14:paraId="6117FABF" w14:textId="77777777" w:rsidR="007542A2" w:rsidRDefault="004E0924">
            <w:pPr>
              <w:widowControl w:val="0"/>
              <w:spacing w:line="240" w:lineRule="auto"/>
            </w:pPr>
            <w:r>
              <w:t>1447664100</w:t>
            </w:r>
          </w:p>
        </w:tc>
        <w:tc>
          <w:tcPr>
            <w:tcW w:w="1744" w:type="dxa"/>
            <w:tcMar>
              <w:top w:w="100" w:type="dxa"/>
              <w:left w:w="100" w:type="dxa"/>
              <w:bottom w:w="100" w:type="dxa"/>
              <w:right w:w="100" w:type="dxa"/>
            </w:tcMar>
          </w:tcPr>
          <w:p w14:paraId="6FFB53FD" w14:textId="77777777" w:rsidR="007542A2" w:rsidRDefault="004E0924">
            <w:pPr>
              <w:widowControl w:val="0"/>
              <w:spacing w:line="240" w:lineRule="auto"/>
            </w:pPr>
            <w:r>
              <w:t>The upper sixth computing class studying for AQA computing.</w:t>
            </w:r>
          </w:p>
        </w:tc>
        <w:tc>
          <w:tcPr>
            <w:tcW w:w="1744" w:type="dxa"/>
            <w:tcMar>
              <w:top w:w="100" w:type="dxa"/>
              <w:left w:w="100" w:type="dxa"/>
              <w:bottom w:w="100" w:type="dxa"/>
              <w:right w:w="100" w:type="dxa"/>
            </w:tcMar>
          </w:tcPr>
          <w:p w14:paraId="17D2129D" w14:textId="77777777" w:rsidR="007542A2" w:rsidRDefault="004E0924">
            <w:pPr>
              <w:widowControl w:val="0"/>
              <w:spacing w:line="240" w:lineRule="auto"/>
            </w:pPr>
            <w:r>
              <w:t>C14</w:t>
            </w:r>
          </w:p>
        </w:tc>
        <w:tc>
          <w:tcPr>
            <w:tcW w:w="1744" w:type="dxa"/>
            <w:tcMar>
              <w:top w:w="100" w:type="dxa"/>
              <w:left w:w="100" w:type="dxa"/>
              <w:bottom w:w="100" w:type="dxa"/>
              <w:right w:w="100" w:type="dxa"/>
            </w:tcMar>
          </w:tcPr>
          <w:p w14:paraId="7120D4B1" w14:textId="77777777" w:rsidR="007542A2" w:rsidRDefault="004E0924">
            <w:pPr>
              <w:widowControl w:val="0"/>
              <w:spacing w:line="240" w:lineRule="auto"/>
            </w:pPr>
            <w:r>
              <w:t>JPA</w:t>
            </w:r>
          </w:p>
        </w:tc>
        <w:tc>
          <w:tcPr>
            <w:tcW w:w="1744" w:type="dxa"/>
            <w:tcMar>
              <w:top w:w="100" w:type="dxa"/>
              <w:left w:w="100" w:type="dxa"/>
              <w:bottom w:w="100" w:type="dxa"/>
              <w:right w:w="100" w:type="dxa"/>
            </w:tcMar>
          </w:tcPr>
          <w:p w14:paraId="138C8B55" w14:textId="77777777" w:rsidR="007542A2" w:rsidRDefault="004E0924">
            <w:pPr>
              <w:widowControl w:val="0"/>
              <w:spacing w:line="240" w:lineRule="auto"/>
            </w:pPr>
            <w:r>
              <w:t>Yes</w:t>
            </w:r>
          </w:p>
        </w:tc>
        <w:tc>
          <w:tcPr>
            <w:tcW w:w="1744" w:type="dxa"/>
            <w:tcMar>
              <w:top w:w="100" w:type="dxa"/>
              <w:left w:w="100" w:type="dxa"/>
              <w:bottom w:w="100" w:type="dxa"/>
              <w:right w:w="100" w:type="dxa"/>
            </w:tcMar>
          </w:tcPr>
          <w:p w14:paraId="11C9E744" w14:textId="77777777" w:rsidR="007542A2" w:rsidRDefault="004E0924">
            <w:pPr>
              <w:widowControl w:val="0"/>
              <w:spacing w:line="240" w:lineRule="auto"/>
            </w:pPr>
            <w:r>
              <w:t>JonJacobs</w:t>
            </w:r>
          </w:p>
        </w:tc>
      </w:tr>
      <w:tr w:rsidR="007542A2" w14:paraId="78084BA5" w14:textId="77777777">
        <w:tc>
          <w:tcPr>
            <w:tcW w:w="1744" w:type="dxa"/>
            <w:tcMar>
              <w:top w:w="100" w:type="dxa"/>
              <w:left w:w="100" w:type="dxa"/>
              <w:bottom w:w="100" w:type="dxa"/>
              <w:right w:w="100" w:type="dxa"/>
            </w:tcMar>
          </w:tcPr>
          <w:p w14:paraId="3947FE22" w14:textId="77777777" w:rsidR="007542A2" w:rsidRDefault="004E0924">
            <w:pPr>
              <w:widowControl w:val="0"/>
              <w:spacing w:line="240" w:lineRule="auto"/>
            </w:pPr>
            <w:r>
              <w:t>2</w:t>
            </w:r>
          </w:p>
        </w:tc>
        <w:tc>
          <w:tcPr>
            <w:tcW w:w="1744" w:type="dxa"/>
            <w:tcMar>
              <w:top w:w="100" w:type="dxa"/>
              <w:left w:w="100" w:type="dxa"/>
              <w:bottom w:w="100" w:type="dxa"/>
              <w:right w:w="100" w:type="dxa"/>
            </w:tcMar>
          </w:tcPr>
          <w:p w14:paraId="19ED2A7B" w14:textId="77777777" w:rsidR="007542A2" w:rsidRDefault="004E0924">
            <w:pPr>
              <w:widowControl w:val="0"/>
              <w:spacing w:line="240" w:lineRule="auto"/>
            </w:pPr>
            <w:r>
              <w:t>Year 9a Mathematics</w:t>
            </w:r>
          </w:p>
        </w:tc>
        <w:tc>
          <w:tcPr>
            <w:tcW w:w="1744" w:type="dxa"/>
            <w:tcMar>
              <w:top w:w="100" w:type="dxa"/>
              <w:left w:w="100" w:type="dxa"/>
              <w:bottom w:w="100" w:type="dxa"/>
              <w:right w:w="100" w:type="dxa"/>
            </w:tcMar>
          </w:tcPr>
          <w:p w14:paraId="3A837924" w14:textId="77777777" w:rsidR="007542A2" w:rsidRDefault="004E0924">
            <w:pPr>
              <w:widowControl w:val="0"/>
              <w:spacing w:line="240" w:lineRule="auto"/>
            </w:pPr>
            <w:r>
              <w:t>1447934400</w:t>
            </w:r>
          </w:p>
        </w:tc>
        <w:tc>
          <w:tcPr>
            <w:tcW w:w="1744" w:type="dxa"/>
            <w:tcMar>
              <w:top w:w="100" w:type="dxa"/>
              <w:left w:w="100" w:type="dxa"/>
              <w:bottom w:w="100" w:type="dxa"/>
              <w:right w:w="100" w:type="dxa"/>
            </w:tcMar>
          </w:tcPr>
          <w:p w14:paraId="60CB265A" w14:textId="7CA9B448" w:rsidR="007542A2" w:rsidRDefault="004E0924">
            <w:pPr>
              <w:widowControl w:val="0"/>
              <w:spacing w:line="240" w:lineRule="auto"/>
            </w:pPr>
            <w:r>
              <w:t xml:space="preserve">The top set year 9 class for maths </w:t>
            </w:r>
            <w:r w:rsidR="001721EA">
              <w:t>student</w:t>
            </w:r>
            <w:r>
              <w:t xml:space="preserve"> for AQA maths.</w:t>
            </w:r>
          </w:p>
        </w:tc>
        <w:tc>
          <w:tcPr>
            <w:tcW w:w="1744" w:type="dxa"/>
            <w:tcMar>
              <w:top w:w="100" w:type="dxa"/>
              <w:left w:w="100" w:type="dxa"/>
              <w:bottom w:w="100" w:type="dxa"/>
              <w:right w:w="100" w:type="dxa"/>
            </w:tcMar>
          </w:tcPr>
          <w:p w14:paraId="6C8B4773" w14:textId="77777777" w:rsidR="007542A2" w:rsidRDefault="004E0924">
            <w:pPr>
              <w:widowControl w:val="0"/>
              <w:spacing w:line="240" w:lineRule="auto"/>
            </w:pPr>
            <w:r>
              <w:t>CO23</w:t>
            </w:r>
          </w:p>
        </w:tc>
        <w:tc>
          <w:tcPr>
            <w:tcW w:w="1744" w:type="dxa"/>
            <w:tcMar>
              <w:top w:w="100" w:type="dxa"/>
              <w:left w:w="100" w:type="dxa"/>
              <w:bottom w:w="100" w:type="dxa"/>
              <w:right w:w="100" w:type="dxa"/>
            </w:tcMar>
          </w:tcPr>
          <w:p w14:paraId="3640F12D" w14:textId="77777777" w:rsidR="007542A2" w:rsidRDefault="004E0924">
            <w:pPr>
              <w:widowControl w:val="0"/>
              <w:spacing w:line="240" w:lineRule="auto"/>
            </w:pPr>
            <w:r>
              <w:t>JWI</w:t>
            </w:r>
          </w:p>
        </w:tc>
        <w:tc>
          <w:tcPr>
            <w:tcW w:w="1744" w:type="dxa"/>
            <w:tcMar>
              <w:top w:w="100" w:type="dxa"/>
              <w:left w:w="100" w:type="dxa"/>
              <w:bottom w:w="100" w:type="dxa"/>
              <w:right w:w="100" w:type="dxa"/>
            </w:tcMar>
          </w:tcPr>
          <w:p w14:paraId="7471227D" w14:textId="77777777" w:rsidR="007542A2" w:rsidRDefault="004E0924">
            <w:pPr>
              <w:widowControl w:val="0"/>
              <w:spacing w:line="240" w:lineRule="auto"/>
            </w:pPr>
            <w:r>
              <w:t>Yes</w:t>
            </w:r>
          </w:p>
        </w:tc>
        <w:tc>
          <w:tcPr>
            <w:tcW w:w="1744" w:type="dxa"/>
            <w:tcMar>
              <w:top w:w="100" w:type="dxa"/>
              <w:left w:w="100" w:type="dxa"/>
              <w:bottom w:w="100" w:type="dxa"/>
              <w:right w:w="100" w:type="dxa"/>
            </w:tcMar>
          </w:tcPr>
          <w:p w14:paraId="3344F8C4" w14:textId="77777777" w:rsidR="007542A2" w:rsidRDefault="004E0924">
            <w:pPr>
              <w:widowControl w:val="0"/>
              <w:spacing w:line="240" w:lineRule="auto"/>
            </w:pPr>
            <w:r>
              <w:t>SteveOldham</w:t>
            </w:r>
          </w:p>
        </w:tc>
      </w:tr>
    </w:tbl>
    <w:p w14:paraId="714AEDFA" w14:textId="77777777" w:rsidR="007542A2" w:rsidRDefault="007542A2"/>
    <w:p w14:paraId="62988588" w14:textId="77777777" w:rsidR="007542A2" w:rsidRDefault="004E0924">
      <w:r>
        <w:t>Also notice that administrators could fit into the above user table, and let’s assign administrators with a user level of 3 (to tell them apart from other users).</w:t>
      </w:r>
    </w:p>
    <w:p w14:paraId="10479A09" w14:textId="77777777" w:rsidR="007542A2" w:rsidRDefault="007542A2"/>
    <w:p w14:paraId="25ED06C4" w14:textId="77777777" w:rsidR="007542A2" w:rsidRDefault="004E0924">
      <w:r>
        <w:rPr>
          <w:b/>
        </w:rPr>
        <w:t>Users:</w:t>
      </w:r>
    </w:p>
    <w:tbl>
      <w:tblPr>
        <w:tblStyle w:val="af3"/>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7"/>
        <w:gridCol w:w="2327"/>
        <w:gridCol w:w="2326"/>
        <w:gridCol w:w="2326"/>
        <w:gridCol w:w="2326"/>
        <w:gridCol w:w="2326"/>
      </w:tblGrid>
      <w:tr w:rsidR="007542A2" w14:paraId="72579B1F" w14:textId="77777777">
        <w:tc>
          <w:tcPr>
            <w:tcW w:w="2326" w:type="dxa"/>
            <w:tcMar>
              <w:top w:w="100" w:type="dxa"/>
              <w:left w:w="100" w:type="dxa"/>
              <w:bottom w:w="100" w:type="dxa"/>
              <w:right w:w="100" w:type="dxa"/>
            </w:tcMar>
          </w:tcPr>
          <w:p w14:paraId="11294939" w14:textId="77777777" w:rsidR="007542A2" w:rsidRDefault="004E0924">
            <w:pPr>
              <w:widowControl w:val="0"/>
              <w:spacing w:line="240" w:lineRule="auto"/>
            </w:pPr>
            <w:r>
              <w:rPr>
                <w:b/>
                <w:u w:val="single"/>
              </w:rPr>
              <w:t>ID</w:t>
            </w:r>
          </w:p>
        </w:tc>
        <w:tc>
          <w:tcPr>
            <w:tcW w:w="2326" w:type="dxa"/>
            <w:tcMar>
              <w:top w:w="100" w:type="dxa"/>
              <w:left w:w="100" w:type="dxa"/>
              <w:bottom w:w="100" w:type="dxa"/>
              <w:right w:w="100" w:type="dxa"/>
            </w:tcMar>
          </w:tcPr>
          <w:p w14:paraId="77EAD623" w14:textId="77777777" w:rsidR="007542A2" w:rsidRDefault="004E0924">
            <w:pPr>
              <w:widowControl w:val="0"/>
              <w:spacing w:line="240" w:lineRule="auto"/>
            </w:pPr>
            <w:r>
              <w:rPr>
                <w:b/>
              </w:rPr>
              <w:t>First Name</w:t>
            </w:r>
          </w:p>
        </w:tc>
        <w:tc>
          <w:tcPr>
            <w:tcW w:w="2326" w:type="dxa"/>
            <w:tcMar>
              <w:top w:w="100" w:type="dxa"/>
              <w:left w:w="100" w:type="dxa"/>
              <w:bottom w:w="100" w:type="dxa"/>
              <w:right w:w="100" w:type="dxa"/>
            </w:tcMar>
          </w:tcPr>
          <w:p w14:paraId="0725F308" w14:textId="77777777" w:rsidR="007542A2" w:rsidRDefault="004E0924">
            <w:pPr>
              <w:widowControl w:val="0"/>
              <w:spacing w:line="240" w:lineRule="auto"/>
            </w:pPr>
            <w:r>
              <w:rPr>
                <w:b/>
              </w:rPr>
              <w:t>Last Name</w:t>
            </w:r>
          </w:p>
        </w:tc>
        <w:tc>
          <w:tcPr>
            <w:tcW w:w="2326" w:type="dxa"/>
            <w:tcMar>
              <w:top w:w="100" w:type="dxa"/>
              <w:left w:w="100" w:type="dxa"/>
              <w:bottom w:w="100" w:type="dxa"/>
              <w:right w:w="100" w:type="dxa"/>
            </w:tcMar>
          </w:tcPr>
          <w:p w14:paraId="55E92630" w14:textId="77777777" w:rsidR="007542A2" w:rsidRDefault="004E0924">
            <w:pPr>
              <w:widowControl w:val="0"/>
              <w:spacing w:line="240" w:lineRule="auto"/>
            </w:pPr>
            <w:r>
              <w:rPr>
                <w:b/>
              </w:rPr>
              <w:t>Email</w:t>
            </w:r>
          </w:p>
        </w:tc>
        <w:tc>
          <w:tcPr>
            <w:tcW w:w="2326" w:type="dxa"/>
            <w:tcMar>
              <w:top w:w="100" w:type="dxa"/>
              <w:left w:w="100" w:type="dxa"/>
              <w:bottom w:w="100" w:type="dxa"/>
              <w:right w:w="100" w:type="dxa"/>
            </w:tcMar>
          </w:tcPr>
          <w:p w14:paraId="6C6AE6B0" w14:textId="77777777" w:rsidR="007542A2" w:rsidRDefault="004E0924">
            <w:pPr>
              <w:widowControl w:val="0"/>
              <w:spacing w:line="240" w:lineRule="auto"/>
            </w:pPr>
            <w:r>
              <w:rPr>
                <w:b/>
              </w:rPr>
              <w:t>Password</w:t>
            </w:r>
          </w:p>
        </w:tc>
        <w:tc>
          <w:tcPr>
            <w:tcW w:w="2326" w:type="dxa"/>
            <w:tcMar>
              <w:top w:w="100" w:type="dxa"/>
              <w:left w:w="100" w:type="dxa"/>
              <w:bottom w:w="100" w:type="dxa"/>
              <w:right w:w="100" w:type="dxa"/>
            </w:tcMar>
          </w:tcPr>
          <w:p w14:paraId="5C20D350" w14:textId="77777777" w:rsidR="007542A2" w:rsidRDefault="004E0924">
            <w:pPr>
              <w:widowControl w:val="0"/>
              <w:spacing w:line="240" w:lineRule="auto"/>
            </w:pPr>
            <w:r>
              <w:rPr>
                <w:b/>
              </w:rPr>
              <w:t>User Level</w:t>
            </w:r>
          </w:p>
        </w:tc>
      </w:tr>
      <w:tr w:rsidR="007542A2" w14:paraId="07593A72" w14:textId="77777777">
        <w:tc>
          <w:tcPr>
            <w:tcW w:w="2326" w:type="dxa"/>
            <w:tcMar>
              <w:top w:w="100" w:type="dxa"/>
              <w:left w:w="100" w:type="dxa"/>
              <w:bottom w:w="100" w:type="dxa"/>
              <w:right w:w="100" w:type="dxa"/>
            </w:tcMar>
          </w:tcPr>
          <w:p w14:paraId="25E6E628" w14:textId="77777777" w:rsidR="007542A2" w:rsidRDefault="004E0924">
            <w:pPr>
              <w:widowControl w:val="0"/>
              <w:spacing w:line="240" w:lineRule="auto"/>
            </w:pPr>
            <w:r>
              <w:t>JonJacobs</w:t>
            </w:r>
          </w:p>
        </w:tc>
        <w:tc>
          <w:tcPr>
            <w:tcW w:w="2326" w:type="dxa"/>
            <w:tcMar>
              <w:top w:w="100" w:type="dxa"/>
              <w:left w:w="100" w:type="dxa"/>
              <w:bottom w:w="100" w:type="dxa"/>
              <w:right w:w="100" w:type="dxa"/>
            </w:tcMar>
          </w:tcPr>
          <w:p w14:paraId="2618439B" w14:textId="77777777" w:rsidR="007542A2" w:rsidRDefault="004E0924">
            <w:pPr>
              <w:widowControl w:val="0"/>
              <w:spacing w:line="240" w:lineRule="auto"/>
            </w:pPr>
            <w:r>
              <w:t>Jon</w:t>
            </w:r>
          </w:p>
        </w:tc>
        <w:tc>
          <w:tcPr>
            <w:tcW w:w="2326" w:type="dxa"/>
            <w:tcMar>
              <w:top w:w="100" w:type="dxa"/>
              <w:left w:w="100" w:type="dxa"/>
              <w:bottom w:w="100" w:type="dxa"/>
              <w:right w:w="100" w:type="dxa"/>
            </w:tcMar>
          </w:tcPr>
          <w:p w14:paraId="0BE65832" w14:textId="77777777" w:rsidR="007542A2" w:rsidRDefault="004E0924">
            <w:pPr>
              <w:widowControl w:val="0"/>
              <w:spacing w:line="240" w:lineRule="auto"/>
            </w:pPr>
            <w:r>
              <w:t>Jacobs</w:t>
            </w:r>
          </w:p>
        </w:tc>
        <w:tc>
          <w:tcPr>
            <w:tcW w:w="2326" w:type="dxa"/>
            <w:tcMar>
              <w:top w:w="100" w:type="dxa"/>
              <w:left w:w="100" w:type="dxa"/>
              <w:bottom w:w="100" w:type="dxa"/>
              <w:right w:w="100" w:type="dxa"/>
            </w:tcMar>
          </w:tcPr>
          <w:p w14:paraId="1ED22333" w14:textId="77777777" w:rsidR="007542A2" w:rsidRDefault="004E0924">
            <w:pPr>
              <w:widowControl w:val="0"/>
              <w:spacing w:line="240" w:lineRule="auto"/>
            </w:pPr>
            <w:r>
              <w:t>jon.jacobs@kps.woodard.co.uk</w:t>
            </w:r>
          </w:p>
        </w:tc>
        <w:tc>
          <w:tcPr>
            <w:tcW w:w="2326" w:type="dxa"/>
            <w:tcMar>
              <w:top w:w="100" w:type="dxa"/>
              <w:left w:w="100" w:type="dxa"/>
              <w:bottom w:w="100" w:type="dxa"/>
              <w:right w:w="100" w:type="dxa"/>
            </w:tcMar>
          </w:tcPr>
          <w:p w14:paraId="7E9D155E" w14:textId="77777777" w:rsidR="007542A2" w:rsidRDefault="004E0924">
            <w:pPr>
              <w:widowControl w:val="0"/>
              <w:spacing w:line="240" w:lineRule="auto"/>
            </w:pPr>
            <w:r>
              <w:t>jonspassword</w:t>
            </w:r>
          </w:p>
        </w:tc>
        <w:tc>
          <w:tcPr>
            <w:tcW w:w="2326" w:type="dxa"/>
            <w:tcMar>
              <w:top w:w="100" w:type="dxa"/>
              <w:left w:w="100" w:type="dxa"/>
              <w:bottom w:w="100" w:type="dxa"/>
              <w:right w:w="100" w:type="dxa"/>
            </w:tcMar>
          </w:tcPr>
          <w:p w14:paraId="6B49C00A" w14:textId="77777777" w:rsidR="007542A2" w:rsidRDefault="004E0924">
            <w:pPr>
              <w:widowControl w:val="0"/>
              <w:spacing w:line="240" w:lineRule="auto"/>
            </w:pPr>
            <w:r>
              <w:t>3</w:t>
            </w:r>
          </w:p>
        </w:tc>
      </w:tr>
      <w:tr w:rsidR="007542A2" w14:paraId="0EA191A8" w14:textId="77777777">
        <w:tc>
          <w:tcPr>
            <w:tcW w:w="2326" w:type="dxa"/>
            <w:tcMar>
              <w:top w:w="100" w:type="dxa"/>
              <w:left w:w="100" w:type="dxa"/>
              <w:bottom w:w="100" w:type="dxa"/>
              <w:right w:w="100" w:type="dxa"/>
            </w:tcMar>
          </w:tcPr>
          <w:p w14:paraId="0523CFCE" w14:textId="77777777" w:rsidR="007542A2" w:rsidRDefault="004E0924">
            <w:pPr>
              <w:widowControl w:val="0"/>
              <w:spacing w:line="240" w:lineRule="auto"/>
            </w:pPr>
            <w:r>
              <w:t>02BlakeyA</w:t>
            </w:r>
          </w:p>
        </w:tc>
        <w:tc>
          <w:tcPr>
            <w:tcW w:w="2326" w:type="dxa"/>
            <w:tcMar>
              <w:top w:w="100" w:type="dxa"/>
              <w:left w:w="100" w:type="dxa"/>
              <w:bottom w:w="100" w:type="dxa"/>
              <w:right w:w="100" w:type="dxa"/>
            </w:tcMar>
          </w:tcPr>
          <w:p w14:paraId="49E7C1A4" w14:textId="77777777" w:rsidR="007542A2" w:rsidRDefault="004E0924">
            <w:pPr>
              <w:widowControl w:val="0"/>
              <w:spacing w:line="240" w:lineRule="auto"/>
            </w:pPr>
            <w:r>
              <w:t>Adam</w:t>
            </w:r>
          </w:p>
        </w:tc>
        <w:tc>
          <w:tcPr>
            <w:tcW w:w="2326" w:type="dxa"/>
            <w:tcMar>
              <w:top w:w="100" w:type="dxa"/>
              <w:left w:w="100" w:type="dxa"/>
              <w:bottom w:w="100" w:type="dxa"/>
              <w:right w:w="100" w:type="dxa"/>
            </w:tcMar>
          </w:tcPr>
          <w:p w14:paraId="5AFC8612" w14:textId="77777777" w:rsidR="007542A2" w:rsidRDefault="004E0924">
            <w:pPr>
              <w:widowControl w:val="0"/>
              <w:spacing w:line="240" w:lineRule="auto"/>
            </w:pPr>
            <w:r>
              <w:t>Blakey</w:t>
            </w:r>
          </w:p>
        </w:tc>
        <w:tc>
          <w:tcPr>
            <w:tcW w:w="2326" w:type="dxa"/>
            <w:tcMar>
              <w:top w:w="100" w:type="dxa"/>
              <w:left w:w="100" w:type="dxa"/>
              <w:bottom w:w="100" w:type="dxa"/>
              <w:right w:w="100" w:type="dxa"/>
            </w:tcMar>
          </w:tcPr>
          <w:p w14:paraId="24B0440C" w14:textId="77777777" w:rsidR="007542A2" w:rsidRDefault="004E0924">
            <w:pPr>
              <w:widowControl w:val="0"/>
              <w:spacing w:line="240" w:lineRule="auto"/>
            </w:pPr>
            <w:r>
              <w:t>02blakeya@kps.woodard.co.uk</w:t>
            </w:r>
          </w:p>
        </w:tc>
        <w:tc>
          <w:tcPr>
            <w:tcW w:w="2326" w:type="dxa"/>
            <w:tcMar>
              <w:top w:w="100" w:type="dxa"/>
              <w:left w:w="100" w:type="dxa"/>
              <w:bottom w:w="100" w:type="dxa"/>
              <w:right w:w="100" w:type="dxa"/>
            </w:tcMar>
          </w:tcPr>
          <w:p w14:paraId="192F3C3B" w14:textId="77777777" w:rsidR="007542A2" w:rsidRDefault="004E0924">
            <w:pPr>
              <w:widowControl w:val="0"/>
              <w:spacing w:line="240" w:lineRule="auto"/>
            </w:pPr>
            <w:r>
              <w:t>password</w:t>
            </w:r>
          </w:p>
        </w:tc>
        <w:tc>
          <w:tcPr>
            <w:tcW w:w="2326" w:type="dxa"/>
            <w:tcMar>
              <w:top w:w="100" w:type="dxa"/>
              <w:left w:w="100" w:type="dxa"/>
              <w:bottom w:w="100" w:type="dxa"/>
              <w:right w:w="100" w:type="dxa"/>
            </w:tcMar>
          </w:tcPr>
          <w:p w14:paraId="44265BEE" w14:textId="77777777" w:rsidR="007542A2" w:rsidRDefault="004E0924">
            <w:pPr>
              <w:widowControl w:val="0"/>
              <w:spacing w:line="240" w:lineRule="auto"/>
            </w:pPr>
            <w:r>
              <w:t>1</w:t>
            </w:r>
          </w:p>
        </w:tc>
      </w:tr>
    </w:tbl>
    <w:p w14:paraId="675D857D" w14:textId="77777777" w:rsidR="007542A2" w:rsidRDefault="007542A2"/>
    <w:p w14:paraId="09D6F3BD" w14:textId="77777777" w:rsidR="007542A2" w:rsidRDefault="004E0924">
      <w:r>
        <w:rPr>
          <w:b/>
        </w:rPr>
        <w:t>Rooms:</w:t>
      </w:r>
    </w:p>
    <w:tbl>
      <w:tblPr>
        <w:tblStyle w:val="af4"/>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7542A2" w14:paraId="3081775E" w14:textId="77777777">
        <w:tc>
          <w:tcPr>
            <w:tcW w:w="4652" w:type="dxa"/>
            <w:tcMar>
              <w:top w:w="100" w:type="dxa"/>
              <w:left w:w="100" w:type="dxa"/>
              <w:bottom w:w="100" w:type="dxa"/>
              <w:right w:w="100" w:type="dxa"/>
            </w:tcMar>
          </w:tcPr>
          <w:p w14:paraId="16515FA5" w14:textId="77777777" w:rsidR="007542A2" w:rsidRDefault="004E0924">
            <w:pPr>
              <w:widowControl w:val="0"/>
              <w:spacing w:line="240" w:lineRule="auto"/>
            </w:pPr>
            <w:r>
              <w:rPr>
                <w:b/>
                <w:u w:val="single"/>
              </w:rPr>
              <w:t>ID</w:t>
            </w:r>
          </w:p>
        </w:tc>
        <w:tc>
          <w:tcPr>
            <w:tcW w:w="4652" w:type="dxa"/>
            <w:tcMar>
              <w:top w:w="100" w:type="dxa"/>
              <w:left w:w="100" w:type="dxa"/>
              <w:bottom w:w="100" w:type="dxa"/>
              <w:right w:w="100" w:type="dxa"/>
            </w:tcMar>
          </w:tcPr>
          <w:p w14:paraId="4ACF0971" w14:textId="77777777" w:rsidR="007542A2" w:rsidRDefault="004E0924">
            <w:pPr>
              <w:widowControl w:val="0"/>
              <w:spacing w:line="240" w:lineRule="auto"/>
            </w:pPr>
            <w:r>
              <w:rPr>
                <w:b/>
              </w:rPr>
              <w:t>Name</w:t>
            </w:r>
          </w:p>
        </w:tc>
        <w:tc>
          <w:tcPr>
            <w:tcW w:w="4652" w:type="dxa"/>
            <w:tcMar>
              <w:top w:w="100" w:type="dxa"/>
              <w:left w:w="100" w:type="dxa"/>
              <w:bottom w:w="100" w:type="dxa"/>
              <w:right w:w="100" w:type="dxa"/>
            </w:tcMar>
          </w:tcPr>
          <w:p w14:paraId="03AA1F5A" w14:textId="77777777" w:rsidR="007542A2" w:rsidRDefault="004E0924">
            <w:pPr>
              <w:widowControl w:val="0"/>
              <w:spacing w:line="240" w:lineRule="auto"/>
            </w:pPr>
            <w:r>
              <w:rPr>
                <w:b/>
              </w:rPr>
              <w:t>Capacity</w:t>
            </w:r>
          </w:p>
        </w:tc>
      </w:tr>
      <w:tr w:rsidR="007542A2" w14:paraId="5E0C0627" w14:textId="77777777">
        <w:tc>
          <w:tcPr>
            <w:tcW w:w="4652" w:type="dxa"/>
            <w:tcMar>
              <w:top w:w="100" w:type="dxa"/>
              <w:left w:w="100" w:type="dxa"/>
              <w:bottom w:w="100" w:type="dxa"/>
              <w:right w:w="100" w:type="dxa"/>
            </w:tcMar>
          </w:tcPr>
          <w:p w14:paraId="71CD2969" w14:textId="77777777" w:rsidR="007542A2" w:rsidRDefault="004E0924">
            <w:pPr>
              <w:widowControl w:val="0"/>
              <w:spacing w:line="240" w:lineRule="auto"/>
            </w:pPr>
            <w:r>
              <w:t>C14</w:t>
            </w:r>
          </w:p>
        </w:tc>
        <w:tc>
          <w:tcPr>
            <w:tcW w:w="4652" w:type="dxa"/>
            <w:tcMar>
              <w:top w:w="100" w:type="dxa"/>
              <w:left w:w="100" w:type="dxa"/>
              <w:bottom w:w="100" w:type="dxa"/>
              <w:right w:w="100" w:type="dxa"/>
            </w:tcMar>
          </w:tcPr>
          <w:p w14:paraId="66BAA04C" w14:textId="77777777" w:rsidR="007542A2" w:rsidRDefault="004E0924">
            <w:pPr>
              <w:widowControl w:val="0"/>
              <w:spacing w:line="240" w:lineRule="auto"/>
            </w:pPr>
            <w:r>
              <w:t>C14</w:t>
            </w:r>
          </w:p>
        </w:tc>
        <w:tc>
          <w:tcPr>
            <w:tcW w:w="4652" w:type="dxa"/>
            <w:tcMar>
              <w:top w:w="100" w:type="dxa"/>
              <w:left w:w="100" w:type="dxa"/>
              <w:bottom w:w="100" w:type="dxa"/>
              <w:right w:w="100" w:type="dxa"/>
            </w:tcMar>
          </w:tcPr>
          <w:p w14:paraId="20A466E4" w14:textId="77777777" w:rsidR="007542A2" w:rsidRDefault="004E0924">
            <w:pPr>
              <w:widowControl w:val="0"/>
              <w:spacing w:line="240" w:lineRule="auto"/>
            </w:pPr>
            <w:r>
              <w:t>25</w:t>
            </w:r>
          </w:p>
        </w:tc>
      </w:tr>
      <w:tr w:rsidR="007542A2" w14:paraId="23A5DAC2" w14:textId="77777777">
        <w:tc>
          <w:tcPr>
            <w:tcW w:w="4652" w:type="dxa"/>
            <w:tcMar>
              <w:top w:w="100" w:type="dxa"/>
              <w:left w:w="100" w:type="dxa"/>
              <w:bottom w:w="100" w:type="dxa"/>
              <w:right w:w="100" w:type="dxa"/>
            </w:tcMar>
          </w:tcPr>
          <w:p w14:paraId="0E54F165" w14:textId="77777777" w:rsidR="007542A2" w:rsidRDefault="004E0924">
            <w:pPr>
              <w:widowControl w:val="0"/>
              <w:spacing w:line="240" w:lineRule="auto"/>
            </w:pPr>
            <w:r>
              <w:t>CO23</w:t>
            </w:r>
          </w:p>
        </w:tc>
        <w:tc>
          <w:tcPr>
            <w:tcW w:w="4652" w:type="dxa"/>
            <w:tcMar>
              <w:top w:w="100" w:type="dxa"/>
              <w:left w:w="100" w:type="dxa"/>
              <w:bottom w:w="100" w:type="dxa"/>
              <w:right w:w="100" w:type="dxa"/>
            </w:tcMar>
          </w:tcPr>
          <w:p w14:paraId="6BBD6064" w14:textId="77777777" w:rsidR="007542A2" w:rsidRDefault="004E0924">
            <w:pPr>
              <w:widowControl w:val="0"/>
              <w:spacing w:line="240" w:lineRule="auto"/>
            </w:pPr>
            <w:r>
              <w:t>CO23</w:t>
            </w:r>
          </w:p>
        </w:tc>
        <w:tc>
          <w:tcPr>
            <w:tcW w:w="4652" w:type="dxa"/>
            <w:tcMar>
              <w:top w:w="100" w:type="dxa"/>
              <w:left w:w="100" w:type="dxa"/>
              <w:bottom w:w="100" w:type="dxa"/>
              <w:right w:w="100" w:type="dxa"/>
            </w:tcMar>
          </w:tcPr>
          <w:p w14:paraId="5B27DF14" w14:textId="77777777" w:rsidR="007542A2" w:rsidRDefault="004E0924">
            <w:pPr>
              <w:widowControl w:val="0"/>
              <w:spacing w:line="240" w:lineRule="auto"/>
            </w:pPr>
            <w:r>
              <w:t>20</w:t>
            </w:r>
          </w:p>
        </w:tc>
      </w:tr>
    </w:tbl>
    <w:p w14:paraId="2CC60BCF" w14:textId="77777777" w:rsidR="007542A2" w:rsidRDefault="007542A2"/>
    <w:p w14:paraId="44BFDB0B" w14:textId="77777777" w:rsidR="007542A2" w:rsidRDefault="004E0924">
      <w:r>
        <w:rPr>
          <w:b/>
        </w:rPr>
        <w:t>Attendees:</w:t>
      </w:r>
    </w:p>
    <w:tbl>
      <w:tblPr>
        <w:tblStyle w:val="af5"/>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7542A2" w14:paraId="206CF41B" w14:textId="77777777">
        <w:tc>
          <w:tcPr>
            <w:tcW w:w="4652" w:type="dxa"/>
            <w:tcMar>
              <w:top w:w="100" w:type="dxa"/>
              <w:left w:w="100" w:type="dxa"/>
              <w:bottom w:w="100" w:type="dxa"/>
              <w:right w:w="100" w:type="dxa"/>
            </w:tcMar>
          </w:tcPr>
          <w:p w14:paraId="0F42FC7B" w14:textId="77777777" w:rsidR="007542A2" w:rsidRDefault="004E0924">
            <w:pPr>
              <w:widowControl w:val="0"/>
              <w:spacing w:line="240" w:lineRule="auto"/>
            </w:pPr>
            <w:r>
              <w:rPr>
                <w:b/>
                <w:u w:val="single"/>
              </w:rPr>
              <w:t>ID</w:t>
            </w:r>
          </w:p>
        </w:tc>
        <w:tc>
          <w:tcPr>
            <w:tcW w:w="4652" w:type="dxa"/>
            <w:tcMar>
              <w:top w:w="100" w:type="dxa"/>
              <w:left w:w="100" w:type="dxa"/>
              <w:bottom w:w="100" w:type="dxa"/>
              <w:right w:w="100" w:type="dxa"/>
            </w:tcMar>
          </w:tcPr>
          <w:p w14:paraId="17DCB91A" w14:textId="77777777" w:rsidR="007542A2" w:rsidRDefault="004E0924">
            <w:pPr>
              <w:widowControl w:val="0"/>
              <w:spacing w:line="240" w:lineRule="auto"/>
            </w:pPr>
            <w:r>
              <w:rPr>
                <w:b/>
              </w:rPr>
              <w:t>UserID</w:t>
            </w:r>
          </w:p>
        </w:tc>
        <w:tc>
          <w:tcPr>
            <w:tcW w:w="4652" w:type="dxa"/>
            <w:tcMar>
              <w:top w:w="100" w:type="dxa"/>
              <w:left w:w="100" w:type="dxa"/>
              <w:bottom w:w="100" w:type="dxa"/>
              <w:right w:w="100" w:type="dxa"/>
            </w:tcMar>
          </w:tcPr>
          <w:p w14:paraId="09B5D9B0" w14:textId="77777777" w:rsidR="007542A2" w:rsidRDefault="004E0924">
            <w:pPr>
              <w:widowControl w:val="0"/>
              <w:spacing w:line="240" w:lineRule="auto"/>
            </w:pPr>
            <w:r>
              <w:rPr>
                <w:b/>
              </w:rPr>
              <w:t>EventID</w:t>
            </w:r>
          </w:p>
        </w:tc>
      </w:tr>
      <w:tr w:rsidR="007542A2" w14:paraId="2703F0CD" w14:textId="77777777">
        <w:tc>
          <w:tcPr>
            <w:tcW w:w="4652" w:type="dxa"/>
            <w:tcMar>
              <w:top w:w="100" w:type="dxa"/>
              <w:left w:w="100" w:type="dxa"/>
              <w:bottom w:w="100" w:type="dxa"/>
              <w:right w:w="100" w:type="dxa"/>
            </w:tcMar>
          </w:tcPr>
          <w:p w14:paraId="0EDD6802" w14:textId="77777777" w:rsidR="007542A2" w:rsidRDefault="004E0924">
            <w:pPr>
              <w:widowControl w:val="0"/>
              <w:spacing w:line="240" w:lineRule="auto"/>
            </w:pPr>
            <w:r>
              <w:t>1</w:t>
            </w:r>
          </w:p>
        </w:tc>
        <w:tc>
          <w:tcPr>
            <w:tcW w:w="4652" w:type="dxa"/>
            <w:tcMar>
              <w:top w:w="100" w:type="dxa"/>
              <w:left w:w="100" w:type="dxa"/>
              <w:bottom w:w="100" w:type="dxa"/>
              <w:right w:w="100" w:type="dxa"/>
            </w:tcMar>
          </w:tcPr>
          <w:p w14:paraId="5EEBD10B" w14:textId="77777777" w:rsidR="007542A2" w:rsidRDefault="004E0924">
            <w:pPr>
              <w:widowControl w:val="0"/>
              <w:spacing w:line="240" w:lineRule="auto"/>
            </w:pPr>
            <w:r>
              <w:t>02BlakeyA</w:t>
            </w:r>
          </w:p>
        </w:tc>
        <w:tc>
          <w:tcPr>
            <w:tcW w:w="4652" w:type="dxa"/>
            <w:tcMar>
              <w:top w:w="100" w:type="dxa"/>
              <w:left w:w="100" w:type="dxa"/>
              <w:bottom w:w="100" w:type="dxa"/>
              <w:right w:w="100" w:type="dxa"/>
            </w:tcMar>
          </w:tcPr>
          <w:p w14:paraId="17BF754E" w14:textId="77777777" w:rsidR="007542A2" w:rsidRDefault="004E0924">
            <w:pPr>
              <w:widowControl w:val="0"/>
              <w:spacing w:line="240" w:lineRule="auto"/>
            </w:pPr>
            <w:r>
              <w:t>1</w:t>
            </w:r>
          </w:p>
        </w:tc>
      </w:tr>
      <w:tr w:rsidR="007542A2" w14:paraId="3218678D" w14:textId="77777777">
        <w:tc>
          <w:tcPr>
            <w:tcW w:w="4652" w:type="dxa"/>
            <w:tcMar>
              <w:top w:w="100" w:type="dxa"/>
              <w:left w:w="100" w:type="dxa"/>
              <w:bottom w:w="100" w:type="dxa"/>
              <w:right w:w="100" w:type="dxa"/>
            </w:tcMar>
          </w:tcPr>
          <w:p w14:paraId="5D39BC8A" w14:textId="77777777" w:rsidR="007542A2" w:rsidRDefault="004E0924">
            <w:pPr>
              <w:widowControl w:val="0"/>
              <w:spacing w:line="240" w:lineRule="auto"/>
            </w:pPr>
            <w:r>
              <w:t>2</w:t>
            </w:r>
          </w:p>
        </w:tc>
        <w:tc>
          <w:tcPr>
            <w:tcW w:w="4652" w:type="dxa"/>
            <w:tcMar>
              <w:top w:w="100" w:type="dxa"/>
              <w:left w:w="100" w:type="dxa"/>
              <w:bottom w:w="100" w:type="dxa"/>
              <w:right w:w="100" w:type="dxa"/>
            </w:tcMar>
          </w:tcPr>
          <w:p w14:paraId="0B02F2B2" w14:textId="77777777" w:rsidR="007542A2" w:rsidRDefault="004E0924">
            <w:pPr>
              <w:widowControl w:val="0"/>
              <w:spacing w:line="240" w:lineRule="auto"/>
            </w:pPr>
            <w:r>
              <w:t>03PointonF</w:t>
            </w:r>
          </w:p>
        </w:tc>
        <w:tc>
          <w:tcPr>
            <w:tcW w:w="4652" w:type="dxa"/>
            <w:tcMar>
              <w:top w:w="100" w:type="dxa"/>
              <w:left w:w="100" w:type="dxa"/>
              <w:bottom w:w="100" w:type="dxa"/>
              <w:right w:w="100" w:type="dxa"/>
            </w:tcMar>
          </w:tcPr>
          <w:p w14:paraId="0B25541C" w14:textId="77777777" w:rsidR="007542A2" w:rsidRDefault="004E0924">
            <w:pPr>
              <w:widowControl w:val="0"/>
              <w:spacing w:line="240" w:lineRule="auto"/>
            </w:pPr>
            <w:r>
              <w:t>2</w:t>
            </w:r>
          </w:p>
        </w:tc>
      </w:tr>
    </w:tbl>
    <w:p w14:paraId="6D495A98" w14:textId="77777777" w:rsidR="007542A2" w:rsidRDefault="007542A2"/>
    <w:p w14:paraId="32257946" w14:textId="77777777" w:rsidR="007542A2" w:rsidRDefault="004E0924">
      <w:pPr>
        <w:pStyle w:val="Heading3"/>
        <w:contextualSpacing w:val="0"/>
      </w:pPr>
      <w:bookmarkStart w:id="72" w:name="h.xevgl77t792r" w:colFirst="0" w:colLast="0"/>
      <w:bookmarkStart w:id="73" w:name="_Toc448907986"/>
      <w:bookmarkEnd w:id="72"/>
      <w:r>
        <w:t>3NF (Third Normal Form)</w:t>
      </w:r>
      <w:bookmarkEnd w:id="73"/>
    </w:p>
    <w:p w14:paraId="62AA363D" w14:textId="77777777" w:rsidR="007542A2" w:rsidRDefault="004E0924">
      <w:r>
        <w:t>There are no transitive dependencies, so the data is in third normal form, although further revisions to this model will be made as the design of the system is realised.</w:t>
      </w:r>
    </w:p>
    <w:p w14:paraId="36EFAAC3" w14:textId="77777777" w:rsidR="007542A2" w:rsidRDefault="004E0924">
      <w:pPr>
        <w:pStyle w:val="Heading3"/>
        <w:contextualSpacing w:val="0"/>
      </w:pPr>
      <w:bookmarkStart w:id="74" w:name="h.eem1v54x6anu" w:colFirst="0" w:colLast="0"/>
      <w:bookmarkStart w:id="75" w:name="_Toc448907987"/>
      <w:bookmarkEnd w:id="74"/>
      <w:r>
        <w:t>BCNF (Boyce-Codd Normal Form)</w:t>
      </w:r>
      <w:bookmarkEnd w:id="75"/>
    </w:p>
    <w:p w14:paraId="2376C432" w14:textId="77777777" w:rsidR="007542A2" w:rsidRDefault="004E0924">
      <w:r>
        <w:t>The normalisation passes this normal form as no data depends on 2 properties that exist in another relation.</w:t>
      </w:r>
    </w:p>
    <w:p w14:paraId="1E518556" w14:textId="77777777" w:rsidR="007542A2" w:rsidRDefault="004E0924">
      <w:pPr>
        <w:pStyle w:val="Heading3"/>
        <w:contextualSpacing w:val="0"/>
      </w:pPr>
      <w:bookmarkStart w:id="76" w:name="h.wbeou2ee9dfl" w:colFirst="0" w:colLast="0"/>
      <w:bookmarkStart w:id="77" w:name="_Toc448907988"/>
      <w:bookmarkEnd w:id="76"/>
      <w:r>
        <w:t>4NF (Fourth Normal Form)</w:t>
      </w:r>
      <w:bookmarkEnd w:id="77"/>
    </w:p>
    <w:p w14:paraId="3874FF8C" w14:textId="77777777" w:rsidR="007542A2" w:rsidRDefault="004E0924">
      <w:r>
        <w:t>The normalisation passes this normal form as there are no multivalued dependencies.</w:t>
      </w:r>
    </w:p>
    <w:p w14:paraId="7B7C6663" w14:textId="77777777" w:rsidR="007542A2" w:rsidRDefault="004E0924">
      <w:pPr>
        <w:pStyle w:val="Heading2"/>
        <w:contextualSpacing w:val="0"/>
      </w:pPr>
      <w:bookmarkStart w:id="78" w:name="h.qm8aavq4noln" w:colFirst="0" w:colLast="0"/>
      <w:bookmarkStart w:id="79" w:name="_Toc448907989"/>
      <w:bookmarkEnd w:id="78"/>
      <w:r>
        <w:t>Definition of Data Requirements, Entity Relationships and Entity Descriptions</w:t>
      </w:r>
      <w:bookmarkEnd w:id="79"/>
    </w:p>
    <w:p w14:paraId="6E70DD92" w14:textId="77777777" w:rsidR="007542A2" w:rsidRDefault="004E0924">
      <w:r>
        <w:t>Here’s an entity-relationship diagram used for modelling the database structure in the system. In the square brackets, you can see the data type assigned to each entity property.</w:t>
      </w:r>
    </w:p>
    <w:tbl>
      <w:tblPr>
        <w:tblStyle w:val="af6"/>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0FCEEB35" w14:textId="77777777">
        <w:tc>
          <w:tcPr>
            <w:tcW w:w="13958" w:type="dxa"/>
            <w:tcMar>
              <w:top w:w="100" w:type="dxa"/>
              <w:left w:w="100" w:type="dxa"/>
              <w:bottom w:w="100" w:type="dxa"/>
              <w:right w:w="100" w:type="dxa"/>
            </w:tcMar>
          </w:tcPr>
          <w:p w14:paraId="7AF122BF" w14:textId="77777777" w:rsidR="007542A2" w:rsidRDefault="004E0924">
            <w:r>
              <w:rPr>
                <w:noProof/>
              </w:rPr>
              <w:lastRenderedPageBreak/>
              <w:drawing>
                <wp:inline distT="114300" distB="114300" distL="114300" distR="114300" wp14:anchorId="1F4F2EF5" wp14:editId="3BC93AEF">
                  <wp:extent cx="8867775" cy="3990805"/>
                  <wp:effectExtent l="0" t="0" r="0" b="0"/>
                  <wp:docPr id="101" name="image215.png" descr="comp4_entity_relationship_diagram.png"/>
                  <wp:cNvGraphicFramePr/>
                  <a:graphic xmlns:a="http://schemas.openxmlformats.org/drawingml/2006/main">
                    <a:graphicData uri="http://schemas.openxmlformats.org/drawingml/2006/picture">
                      <pic:pic xmlns:pic="http://schemas.openxmlformats.org/drawingml/2006/picture">
                        <pic:nvPicPr>
                          <pic:cNvPr id="0" name="image215.png" descr="comp4_entity_relationship_diagram.png"/>
                          <pic:cNvPicPr preferRelativeResize="0"/>
                        </pic:nvPicPr>
                        <pic:blipFill>
                          <a:blip r:embed="rId31"/>
                          <a:srcRect t="9107"/>
                          <a:stretch>
                            <a:fillRect/>
                          </a:stretch>
                        </pic:blipFill>
                        <pic:spPr>
                          <a:xfrm>
                            <a:off x="0" y="0"/>
                            <a:ext cx="8867775" cy="3990805"/>
                          </a:xfrm>
                          <a:prstGeom prst="rect">
                            <a:avLst/>
                          </a:prstGeom>
                          <a:ln/>
                        </pic:spPr>
                      </pic:pic>
                    </a:graphicData>
                  </a:graphic>
                </wp:inline>
              </w:drawing>
            </w:r>
          </w:p>
        </w:tc>
      </w:tr>
      <w:tr w:rsidR="007542A2" w14:paraId="0377744D" w14:textId="77777777">
        <w:tc>
          <w:tcPr>
            <w:tcW w:w="13958" w:type="dxa"/>
            <w:tcMar>
              <w:top w:w="100" w:type="dxa"/>
              <w:left w:w="100" w:type="dxa"/>
              <w:bottom w:w="100" w:type="dxa"/>
              <w:right w:w="100" w:type="dxa"/>
            </w:tcMar>
          </w:tcPr>
          <w:p w14:paraId="10220070" w14:textId="77777777" w:rsidR="007542A2" w:rsidRDefault="004E0924">
            <w:pPr>
              <w:widowControl w:val="0"/>
              <w:spacing w:line="240" w:lineRule="auto"/>
              <w:jc w:val="center"/>
            </w:pPr>
            <w:r>
              <w:rPr>
                <w:i/>
              </w:rPr>
              <w:t xml:space="preserve">An entity relationship diagram for the proposed system. </w:t>
            </w:r>
            <w:r>
              <w:rPr>
                <w:i/>
                <w:sz w:val="16"/>
                <w:szCs w:val="16"/>
              </w:rPr>
              <w:t>(V43)</w:t>
            </w:r>
          </w:p>
        </w:tc>
      </w:tr>
    </w:tbl>
    <w:p w14:paraId="18B55683" w14:textId="77777777" w:rsidR="007542A2" w:rsidRDefault="007542A2"/>
    <w:p w14:paraId="7FC49D54" w14:textId="0D33CB54" w:rsidR="007542A2" w:rsidRDefault="004E0924">
      <w:r>
        <w:t>Whilst the entity relationships above would have been ideal, it is immediately clear that the system will not be developed in the correct length of time if the above relationships are to be used in the proposed system. I have discussed this with the end-user, Mr Jacobs, and he has allowed for me to simplify the relationships by removing the attend</w:t>
      </w:r>
      <w:r w:rsidRPr="00633FA3">
        <w:t>ees</w:t>
      </w:r>
      <w:ins w:id="80" w:author="Adam Blakey" w:date="2016-04-11T12:40:00Z">
        <w:r w:rsidR="00633FA3" w:rsidRPr="00633FA3">
          <w:t>’</w:t>
        </w:r>
      </w:ins>
      <w:r w:rsidRPr="00633FA3">
        <w:t xml:space="preserve"> </w:t>
      </w:r>
      <w:r>
        <w:t>relation and the data fields that concerned approving of events.</w:t>
      </w:r>
    </w:p>
    <w:p w14:paraId="34D49322" w14:textId="77777777" w:rsidR="007542A2" w:rsidRDefault="007542A2"/>
    <w:p w14:paraId="5A1D3D51" w14:textId="77777777" w:rsidR="007542A2" w:rsidRDefault="004E0924">
      <w:r>
        <w:t>Below, there is a simpler entity relationship diagram which will do the majority of the tasks that the end-user, Mr Jacobs, needs and wants for his system.</w:t>
      </w:r>
    </w:p>
    <w:p w14:paraId="03F5E206" w14:textId="77777777" w:rsidR="007542A2" w:rsidRDefault="007542A2"/>
    <w:tbl>
      <w:tblPr>
        <w:tblStyle w:val="af7"/>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3613E170" w14:textId="77777777">
        <w:tc>
          <w:tcPr>
            <w:tcW w:w="13958" w:type="dxa"/>
            <w:tcMar>
              <w:top w:w="100" w:type="dxa"/>
              <w:left w:w="100" w:type="dxa"/>
              <w:bottom w:w="100" w:type="dxa"/>
              <w:right w:w="100" w:type="dxa"/>
            </w:tcMar>
          </w:tcPr>
          <w:p w14:paraId="0AECB622" w14:textId="77777777" w:rsidR="007542A2" w:rsidRDefault="004E0924">
            <w:pPr>
              <w:widowControl w:val="0"/>
              <w:spacing w:line="240" w:lineRule="auto"/>
            </w:pPr>
            <w:r>
              <w:rPr>
                <w:noProof/>
              </w:rPr>
              <w:drawing>
                <wp:inline distT="114300" distB="114300" distL="114300" distR="114300" wp14:anchorId="31E6A9B5" wp14:editId="52FD8DD7">
                  <wp:extent cx="8591107" cy="4035501"/>
                  <wp:effectExtent l="0" t="0" r="635" b="3175"/>
                  <wp:docPr id="8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2"/>
                          <a:srcRect/>
                          <a:stretch>
                            <a:fillRect/>
                          </a:stretch>
                        </pic:blipFill>
                        <pic:spPr>
                          <a:xfrm>
                            <a:off x="0" y="0"/>
                            <a:ext cx="8588922" cy="4034475"/>
                          </a:xfrm>
                          <a:prstGeom prst="rect">
                            <a:avLst/>
                          </a:prstGeom>
                          <a:ln/>
                        </pic:spPr>
                      </pic:pic>
                    </a:graphicData>
                  </a:graphic>
                </wp:inline>
              </w:drawing>
            </w:r>
          </w:p>
        </w:tc>
      </w:tr>
      <w:tr w:rsidR="007542A2" w14:paraId="59765492" w14:textId="77777777">
        <w:tc>
          <w:tcPr>
            <w:tcW w:w="13958" w:type="dxa"/>
            <w:tcMar>
              <w:top w:w="100" w:type="dxa"/>
              <w:left w:w="100" w:type="dxa"/>
              <w:bottom w:w="100" w:type="dxa"/>
              <w:right w:w="100" w:type="dxa"/>
            </w:tcMar>
          </w:tcPr>
          <w:p w14:paraId="33BC4A2C" w14:textId="77777777" w:rsidR="007542A2" w:rsidRDefault="004E0924">
            <w:pPr>
              <w:widowControl w:val="0"/>
              <w:spacing w:line="240" w:lineRule="auto"/>
              <w:jc w:val="center"/>
            </w:pPr>
            <w:r>
              <w:rPr>
                <w:i/>
              </w:rPr>
              <w:t>A simpler entity relationship diagram for the proposed system.</w:t>
            </w:r>
          </w:p>
        </w:tc>
      </w:tr>
    </w:tbl>
    <w:p w14:paraId="2B975608" w14:textId="77777777" w:rsidR="007542A2" w:rsidRDefault="007542A2"/>
    <w:p w14:paraId="67CC4772" w14:textId="77777777" w:rsidR="007542A2" w:rsidRDefault="004E0924">
      <w:r>
        <w:t>As it can be immediately seen, the simpler entity relationship diagram consists of fewer entities, fewer attributes in entities and fewer relationships between existing and current entities. This will create the basis for a suboptimal, but still useful, system.</w:t>
      </w:r>
    </w:p>
    <w:p w14:paraId="22DDD8C0" w14:textId="77777777" w:rsidR="007542A2" w:rsidRDefault="007542A2"/>
    <w:p w14:paraId="33D10CA7" w14:textId="77777777" w:rsidR="007542A2" w:rsidRDefault="004E0924">
      <w:pPr>
        <w:pStyle w:val="Heading2"/>
        <w:contextualSpacing w:val="0"/>
      </w:pPr>
      <w:bookmarkStart w:id="81" w:name="h.c6uxeixnznxo" w:colFirst="0" w:colLast="0"/>
      <w:bookmarkStart w:id="82" w:name="_Description_of_Record"/>
      <w:bookmarkStart w:id="83" w:name="_Toc448907990"/>
      <w:bookmarkEnd w:id="81"/>
      <w:bookmarkEnd w:id="82"/>
      <w:r>
        <w:t>Description of Record Structure</w:t>
      </w:r>
      <w:bookmarkEnd w:id="83"/>
    </w:p>
    <w:p w14:paraId="75DF2068" w14:textId="77777777" w:rsidR="007542A2" w:rsidRDefault="004E0924">
      <w:r>
        <w:t>Below, underlined property names indicate that the field is a primary key. A property in italics indicates that the property is optional.</w:t>
      </w:r>
    </w:p>
    <w:tbl>
      <w:tblPr>
        <w:tblStyle w:val="af8"/>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0"/>
        <w:gridCol w:w="4259"/>
        <w:gridCol w:w="2280"/>
        <w:gridCol w:w="4259"/>
      </w:tblGrid>
      <w:tr w:rsidR="007542A2" w14:paraId="0552BFA6" w14:textId="77777777">
        <w:tc>
          <w:tcPr>
            <w:tcW w:w="3160" w:type="dxa"/>
            <w:tcMar>
              <w:top w:w="100" w:type="dxa"/>
              <w:left w:w="100" w:type="dxa"/>
              <w:bottom w:w="100" w:type="dxa"/>
              <w:right w:w="100" w:type="dxa"/>
            </w:tcMar>
          </w:tcPr>
          <w:p w14:paraId="0BEB2966" w14:textId="77777777" w:rsidR="007542A2" w:rsidRDefault="004E0924">
            <w:pPr>
              <w:widowControl w:val="0"/>
              <w:spacing w:line="240" w:lineRule="auto"/>
            </w:pPr>
            <w:r>
              <w:rPr>
                <w:b/>
                <w:u w:val="single"/>
              </w:rPr>
              <w:t>Property Name</w:t>
            </w:r>
          </w:p>
        </w:tc>
        <w:tc>
          <w:tcPr>
            <w:tcW w:w="4259" w:type="dxa"/>
            <w:tcMar>
              <w:top w:w="100" w:type="dxa"/>
              <w:left w:w="100" w:type="dxa"/>
              <w:bottom w:w="100" w:type="dxa"/>
              <w:right w:w="100" w:type="dxa"/>
            </w:tcMar>
          </w:tcPr>
          <w:p w14:paraId="579FEC05" w14:textId="77777777" w:rsidR="007542A2" w:rsidRDefault="004E0924">
            <w:pPr>
              <w:widowControl w:val="0"/>
              <w:spacing w:line="240" w:lineRule="auto"/>
            </w:pPr>
            <w:r>
              <w:rPr>
                <w:b/>
                <w:u w:val="single"/>
              </w:rPr>
              <w:t>Description</w:t>
            </w:r>
          </w:p>
        </w:tc>
        <w:tc>
          <w:tcPr>
            <w:tcW w:w="2280" w:type="dxa"/>
            <w:tcMar>
              <w:top w:w="100" w:type="dxa"/>
              <w:left w:w="100" w:type="dxa"/>
              <w:bottom w:w="100" w:type="dxa"/>
              <w:right w:w="100" w:type="dxa"/>
            </w:tcMar>
          </w:tcPr>
          <w:p w14:paraId="2D2E5DF9" w14:textId="77777777" w:rsidR="007542A2" w:rsidRDefault="004E0924">
            <w:pPr>
              <w:widowControl w:val="0"/>
              <w:spacing w:line="240" w:lineRule="auto"/>
            </w:pPr>
            <w:r>
              <w:rPr>
                <w:b/>
                <w:u w:val="single"/>
              </w:rPr>
              <w:t>Data Type</w:t>
            </w:r>
          </w:p>
        </w:tc>
        <w:tc>
          <w:tcPr>
            <w:tcW w:w="4259" w:type="dxa"/>
            <w:tcMar>
              <w:top w:w="100" w:type="dxa"/>
              <w:left w:w="100" w:type="dxa"/>
              <w:bottom w:w="100" w:type="dxa"/>
              <w:right w:w="100" w:type="dxa"/>
            </w:tcMar>
          </w:tcPr>
          <w:p w14:paraId="66D7F159" w14:textId="77777777" w:rsidR="007542A2" w:rsidRDefault="004E0924">
            <w:pPr>
              <w:widowControl w:val="0"/>
              <w:spacing w:line="240" w:lineRule="auto"/>
            </w:pPr>
            <w:r>
              <w:rPr>
                <w:b/>
                <w:u w:val="single"/>
              </w:rPr>
              <w:t>Justification for Data Type</w:t>
            </w:r>
          </w:p>
        </w:tc>
      </w:tr>
      <w:tr w:rsidR="007542A2" w14:paraId="22F806A7" w14:textId="77777777">
        <w:tc>
          <w:tcPr>
            <w:tcW w:w="3160" w:type="dxa"/>
            <w:tcMar>
              <w:top w:w="100" w:type="dxa"/>
              <w:left w:w="100" w:type="dxa"/>
              <w:bottom w:w="100" w:type="dxa"/>
              <w:right w:w="100" w:type="dxa"/>
            </w:tcMar>
          </w:tcPr>
          <w:p w14:paraId="528EEE63" w14:textId="77777777" w:rsidR="007542A2" w:rsidRDefault="004E0924">
            <w:pPr>
              <w:widowControl w:val="0"/>
              <w:spacing w:line="240" w:lineRule="auto"/>
            </w:pPr>
            <w:r>
              <w:rPr>
                <w:b/>
              </w:rPr>
              <w:t>General</w:t>
            </w:r>
          </w:p>
        </w:tc>
        <w:tc>
          <w:tcPr>
            <w:tcW w:w="4259" w:type="dxa"/>
            <w:tcMar>
              <w:top w:w="100" w:type="dxa"/>
              <w:left w:w="100" w:type="dxa"/>
              <w:bottom w:w="100" w:type="dxa"/>
              <w:right w:w="100" w:type="dxa"/>
            </w:tcMar>
          </w:tcPr>
          <w:p w14:paraId="505C36D0"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7CAFA426"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793936CB" w14:textId="77777777" w:rsidR="007542A2" w:rsidRDefault="004E0924">
            <w:pPr>
              <w:widowControl w:val="0"/>
              <w:spacing w:line="240" w:lineRule="auto"/>
            </w:pPr>
            <w:r>
              <w:t>-</w:t>
            </w:r>
          </w:p>
        </w:tc>
      </w:tr>
      <w:tr w:rsidR="007542A2" w14:paraId="6F82F674" w14:textId="77777777">
        <w:tc>
          <w:tcPr>
            <w:tcW w:w="3160" w:type="dxa"/>
            <w:tcMar>
              <w:top w:w="100" w:type="dxa"/>
              <w:left w:w="100" w:type="dxa"/>
              <w:bottom w:w="100" w:type="dxa"/>
              <w:right w:w="100" w:type="dxa"/>
            </w:tcMar>
          </w:tcPr>
          <w:p w14:paraId="202406B7" w14:textId="77777777" w:rsidR="007542A2" w:rsidRDefault="004E0924">
            <w:pPr>
              <w:widowControl w:val="0"/>
              <w:spacing w:line="240" w:lineRule="auto"/>
            </w:pPr>
            <w:r>
              <w:t>ID (all automatic IDs used)</w:t>
            </w:r>
          </w:p>
        </w:tc>
        <w:tc>
          <w:tcPr>
            <w:tcW w:w="4259" w:type="dxa"/>
            <w:tcMar>
              <w:top w:w="100" w:type="dxa"/>
              <w:left w:w="100" w:type="dxa"/>
              <w:bottom w:w="100" w:type="dxa"/>
              <w:right w:w="100" w:type="dxa"/>
            </w:tcMar>
          </w:tcPr>
          <w:p w14:paraId="2122705A" w14:textId="77777777" w:rsidR="007542A2" w:rsidRDefault="004E0924">
            <w:pPr>
              <w:widowControl w:val="0"/>
              <w:spacing w:line="240" w:lineRule="auto"/>
            </w:pPr>
            <w:r>
              <w:t>Takes an incrementing numerical value.</w:t>
            </w:r>
          </w:p>
        </w:tc>
        <w:tc>
          <w:tcPr>
            <w:tcW w:w="2280" w:type="dxa"/>
            <w:tcMar>
              <w:top w:w="100" w:type="dxa"/>
              <w:left w:w="100" w:type="dxa"/>
              <w:bottom w:w="100" w:type="dxa"/>
              <w:right w:w="100" w:type="dxa"/>
            </w:tcMar>
          </w:tcPr>
          <w:p w14:paraId="413CE651" w14:textId="77777777" w:rsidR="007542A2" w:rsidRDefault="004E0924">
            <w:pPr>
              <w:widowControl w:val="0"/>
              <w:spacing w:line="240" w:lineRule="auto"/>
            </w:pPr>
            <w:r>
              <w:t>Integer(10)</w:t>
            </w:r>
          </w:p>
        </w:tc>
        <w:tc>
          <w:tcPr>
            <w:tcW w:w="4259" w:type="dxa"/>
            <w:tcMar>
              <w:top w:w="100" w:type="dxa"/>
              <w:left w:w="100" w:type="dxa"/>
              <w:bottom w:w="100" w:type="dxa"/>
              <w:right w:w="100" w:type="dxa"/>
            </w:tcMar>
          </w:tcPr>
          <w:p w14:paraId="585C7F0D" w14:textId="7ED86831" w:rsidR="007542A2" w:rsidRDefault="00E13032">
            <w:pPr>
              <w:widowControl w:val="0"/>
              <w:spacing w:line="240" w:lineRule="auto"/>
            </w:pPr>
            <w:r>
              <w:t>It is unlikely that</w:t>
            </w:r>
            <w:r w:rsidR="004E0924">
              <w:t xml:space="preserve"> there will ever be more than 9,999,999,999 records in any given table.</w:t>
            </w:r>
          </w:p>
        </w:tc>
      </w:tr>
      <w:tr w:rsidR="007542A2" w14:paraId="30BA291E" w14:textId="77777777">
        <w:tc>
          <w:tcPr>
            <w:tcW w:w="3160" w:type="dxa"/>
            <w:tcMar>
              <w:top w:w="100" w:type="dxa"/>
              <w:left w:w="100" w:type="dxa"/>
              <w:bottom w:w="100" w:type="dxa"/>
              <w:right w:w="100" w:type="dxa"/>
            </w:tcMar>
          </w:tcPr>
          <w:p w14:paraId="0E35AD17" w14:textId="77777777" w:rsidR="007542A2" w:rsidRDefault="004E0924">
            <w:pPr>
              <w:widowControl w:val="0"/>
              <w:spacing w:line="240" w:lineRule="auto"/>
            </w:pPr>
            <w:r>
              <w:rPr>
                <w:b/>
              </w:rPr>
              <w:t>Users</w:t>
            </w:r>
          </w:p>
        </w:tc>
        <w:tc>
          <w:tcPr>
            <w:tcW w:w="4259" w:type="dxa"/>
            <w:tcMar>
              <w:top w:w="100" w:type="dxa"/>
              <w:left w:w="100" w:type="dxa"/>
              <w:bottom w:w="100" w:type="dxa"/>
              <w:right w:w="100" w:type="dxa"/>
            </w:tcMar>
          </w:tcPr>
          <w:p w14:paraId="3C3E0307"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3206FBCF"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50F70CFD" w14:textId="77777777" w:rsidR="007542A2" w:rsidRDefault="004E0924">
            <w:pPr>
              <w:widowControl w:val="0"/>
              <w:spacing w:line="240" w:lineRule="auto"/>
            </w:pPr>
            <w:r>
              <w:t>-</w:t>
            </w:r>
          </w:p>
        </w:tc>
      </w:tr>
      <w:tr w:rsidR="007542A2" w14:paraId="33F7D8FE" w14:textId="77777777">
        <w:tc>
          <w:tcPr>
            <w:tcW w:w="3160" w:type="dxa"/>
            <w:tcMar>
              <w:top w:w="100" w:type="dxa"/>
              <w:left w:w="100" w:type="dxa"/>
              <w:bottom w:w="100" w:type="dxa"/>
              <w:right w:w="100" w:type="dxa"/>
            </w:tcMar>
          </w:tcPr>
          <w:p w14:paraId="70C82A41" w14:textId="77777777" w:rsidR="007542A2" w:rsidRDefault="004E0924">
            <w:pPr>
              <w:widowControl w:val="0"/>
              <w:spacing w:line="240" w:lineRule="auto"/>
            </w:pPr>
            <w:r>
              <w:rPr>
                <w:u w:val="single"/>
              </w:rPr>
              <w:t>userID</w:t>
            </w:r>
          </w:p>
        </w:tc>
        <w:tc>
          <w:tcPr>
            <w:tcW w:w="4259" w:type="dxa"/>
            <w:tcMar>
              <w:top w:w="100" w:type="dxa"/>
              <w:left w:w="100" w:type="dxa"/>
              <w:bottom w:w="100" w:type="dxa"/>
              <w:right w:w="100" w:type="dxa"/>
            </w:tcMar>
          </w:tcPr>
          <w:p w14:paraId="4A09EEF5" w14:textId="77777777" w:rsidR="007542A2" w:rsidRDefault="004E0924">
            <w:pPr>
              <w:widowControl w:val="0"/>
              <w:spacing w:line="240" w:lineRule="auto"/>
            </w:pPr>
            <w:r>
              <w:t>Will take a userID code of JPA (for teachers), for example, or 02BlakeyA (for students).</w:t>
            </w:r>
          </w:p>
        </w:tc>
        <w:tc>
          <w:tcPr>
            <w:tcW w:w="2280" w:type="dxa"/>
            <w:tcMar>
              <w:top w:w="100" w:type="dxa"/>
              <w:left w:w="100" w:type="dxa"/>
              <w:bottom w:w="100" w:type="dxa"/>
              <w:right w:w="100" w:type="dxa"/>
            </w:tcMar>
          </w:tcPr>
          <w:p w14:paraId="7A2103D8" w14:textId="77777777" w:rsidR="007542A2" w:rsidRDefault="004E0924">
            <w:pPr>
              <w:widowControl w:val="0"/>
              <w:spacing w:line="240" w:lineRule="auto"/>
            </w:pPr>
            <w:r>
              <w:t>String(20)</w:t>
            </w:r>
          </w:p>
        </w:tc>
        <w:tc>
          <w:tcPr>
            <w:tcW w:w="4259" w:type="dxa"/>
            <w:tcMar>
              <w:top w:w="100" w:type="dxa"/>
              <w:left w:w="100" w:type="dxa"/>
              <w:bottom w:w="100" w:type="dxa"/>
              <w:right w:w="100" w:type="dxa"/>
            </w:tcMar>
          </w:tcPr>
          <w:p w14:paraId="5F9D6350" w14:textId="77777777" w:rsidR="007542A2" w:rsidRDefault="004E0924">
            <w:pPr>
              <w:widowControl w:val="0"/>
              <w:spacing w:line="240" w:lineRule="auto"/>
            </w:pPr>
            <w:r>
              <w:t>The user IDs are unlikely to exceed 20 characters.</w:t>
            </w:r>
          </w:p>
        </w:tc>
      </w:tr>
      <w:tr w:rsidR="007542A2" w14:paraId="6A1BE603" w14:textId="77777777">
        <w:tc>
          <w:tcPr>
            <w:tcW w:w="3160" w:type="dxa"/>
            <w:tcMar>
              <w:top w:w="100" w:type="dxa"/>
              <w:left w:w="100" w:type="dxa"/>
              <w:bottom w:w="100" w:type="dxa"/>
              <w:right w:w="100" w:type="dxa"/>
            </w:tcMar>
          </w:tcPr>
          <w:p w14:paraId="464C5573" w14:textId="77777777" w:rsidR="007542A2" w:rsidRDefault="004E0924">
            <w:pPr>
              <w:widowControl w:val="0"/>
              <w:spacing w:line="240" w:lineRule="auto"/>
            </w:pPr>
            <w:r>
              <w:rPr>
                <w:i/>
              </w:rPr>
              <w:t>emailAddress</w:t>
            </w:r>
          </w:p>
        </w:tc>
        <w:tc>
          <w:tcPr>
            <w:tcW w:w="4259" w:type="dxa"/>
            <w:tcMar>
              <w:top w:w="100" w:type="dxa"/>
              <w:left w:w="100" w:type="dxa"/>
              <w:bottom w:w="100" w:type="dxa"/>
              <w:right w:w="100" w:type="dxa"/>
            </w:tcMar>
          </w:tcPr>
          <w:p w14:paraId="7976FA0F" w14:textId="758E070E" w:rsidR="007542A2" w:rsidRDefault="004E0924">
            <w:pPr>
              <w:widowControl w:val="0"/>
              <w:spacing w:line="240" w:lineRule="auto"/>
            </w:pPr>
            <w:r>
              <w:t xml:space="preserve">Takes a string, which should be </w:t>
            </w:r>
            <w:r w:rsidR="00E13032">
              <w:t>pre-processed</w:t>
            </w:r>
            <w:r>
              <w:t xml:space="preserve"> to ensure that the email address contains a syntactically valid domain name and an ‘@’ character.</w:t>
            </w:r>
          </w:p>
        </w:tc>
        <w:tc>
          <w:tcPr>
            <w:tcW w:w="2280" w:type="dxa"/>
            <w:tcMar>
              <w:top w:w="100" w:type="dxa"/>
              <w:left w:w="100" w:type="dxa"/>
              <w:bottom w:w="100" w:type="dxa"/>
              <w:right w:w="100" w:type="dxa"/>
            </w:tcMar>
          </w:tcPr>
          <w:p w14:paraId="6464171F" w14:textId="77777777" w:rsidR="007542A2" w:rsidRDefault="004E0924">
            <w:pPr>
              <w:widowControl w:val="0"/>
              <w:spacing w:line="240" w:lineRule="auto"/>
            </w:pPr>
            <w:r>
              <w:t>String(254)</w:t>
            </w:r>
          </w:p>
        </w:tc>
        <w:tc>
          <w:tcPr>
            <w:tcW w:w="4259" w:type="dxa"/>
            <w:tcMar>
              <w:top w:w="100" w:type="dxa"/>
              <w:left w:w="100" w:type="dxa"/>
              <w:bottom w:w="100" w:type="dxa"/>
              <w:right w:w="100" w:type="dxa"/>
            </w:tcMar>
          </w:tcPr>
          <w:p w14:paraId="6ED7DBE6" w14:textId="77777777" w:rsidR="007542A2" w:rsidRDefault="004E0924">
            <w:pPr>
              <w:widowControl w:val="0"/>
              <w:spacing w:line="240" w:lineRule="auto"/>
            </w:pPr>
            <w:r>
              <w:t>Email addresses can only contain a maximum of 254 characters.</w:t>
            </w:r>
          </w:p>
        </w:tc>
      </w:tr>
      <w:tr w:rsidR="007542A2" w14:paraId="7ED50719" w14:textId="77777777">
        <w:tc>
          <w:tcPr>
            <w:tcW w:w="3160" w:type="dxa"/>
            <w:tcMar>
              <w:top w:w="100" w:type="dxa"/>
              <w:left w:w="100" w:type="dxa"/>
              <w:bottom w:w="100" w:type="dxa"/>
              <w:right w:w="100" w:type="dxa"/>
            </w:tcMar>
          </w:tcPr>
          <w:p w14:paraId="4B53EAD0" w14:textId="77777777" w:rsidR="007542A2" w:rsidRDefault="004E0924">
            <w:pPr>
              <w:widowControl w:val="0"/>
              <w:spacing w:line="240" w:lineRule="auto"/>
            </w:pPr>
            <w:r>
              <w:t>password</w:t>
            </w:r>
          </w:p>
        </w:tc>
        <w:tc>
          <w:tcPr>
            <w:tcW w:w="4259" w:type="dxa"/>
            <w:tcMar>
              <w:top w:w="100" w:type="dxa"/>
              <w:left w:w="100" w:type="dxa"/>
              <w:bottom w:w="100" w:type="dxa"/>
              <w:right w:w="100" w:type="dxa"/>
            </w:tcMar>
          </w:tcPr>
          <w:p w14:paraId="6D6412B7" w14:textId="77777777" w:rsidR="007542A2" w:rsidRDefault="004E0924">
            <w:pPr>
              <w:widowControl w:val="0"/>
              <w:spacing w:line="240" w:lineRule="auto"/>
            </w:pPr>
            <w:r>
              <w:t>Stores a 64 byte ‘salted’ password hash (with the salt being the userID).</w:t>
            </w:r>
          </w:p>
        </w:tc>
        <w:tc>
          <w:tcPr>
            <w:tcW w:w="2280" w:type="dxa"/>
            <w:tcMar>
              <w:top w:w="100" w:type="dxa"/>
              <w:left w:w="100" w:type="dxa"/>
              <w:bottom w:w="100" w:type="dxa"/>
              <w:right w:w="100" w:type="dxa"/>
            </w:tcMar>
          </w:tcPr>
          <w:p w14:paraId="332ED890" w14:textId="77777777" w:rsidR="007542A2" w:rsidRDefault="004E0924">
            <w:pPr>
              <w:widowControl w:val="0"/>
              <w:spacing w:line="240" w:lineRule="auto"/>
            </w:pPr>
            <w:r>
              <w:t>String(64)</w:t>
            </w:r>
          </w:p>
        </w:tc>
        <w:tc>
          <w:tcPr>
            <w:tcW w:w="4259" w:type="dxa"/>
            <w:tcMar>
              <w:top w:w="100" w:type="dxa"/>
              <w:left w:w="100" w:type="dxa"/>
              <w:bottom w:w="100" w:type="dxa"/>
              <w:right w:w="100" w:type="dxa"/>
            </w:tcMar>
          </w:tcPr>
          <w:p w14:paraId="2736DD50" w14:textId="77777777" w:rsidR="007542A2" w:rsidRDefault="004E0924">
            <w:pPr>
              <w:widowControl w:val="0"/>
              <w:spacing w:line="240" w:lineRule="auto"/>
            </w:pPr>
            <w:r>
              <w:t>The hash function only returns a 64-byte string.</w:t>
            </w:r>
          </w:p>
        </w:tc>
      </w:tr>
      <w:tr w:rsidR="007542A2" w14:paraId="0933AFC7" w14:textId="77777777">
        <w:tc>
          <w:tcPr>
            <w:tcW w:w="3160" w:type="dxa"/>
            <w:tcMar>
              <w:top w:w="100" w:type="dxa"/>
              <w:left w:w="100" w:type="dxa"/>
              <w:bottom w:w="100" w:type="dxa"/>
              <w:right w:w="100" w:type="dxa"/>
            </w:tcMar>
          </w:tcPr>
          <w:p w14:paraId="4D7E3D65" w14:textId="77777777" w:rsidR="007542A2" w:rsidRDefault="004E0924">
            <w:pPr>
              <w:widowControl w:val="0"/>
              <w:spacing w:line="240" w:lineRule="auto"/>
            </w:pPr>
            <w:r>
              <w:t>userLevel</w:t>
            </w:r>
          </w:p>
        </w:tc>
        <w:tc>
          <w:tcPr>
            <w:tcW w:w="4259" w:type="dxa"/>
            <w:tcMar>
              <w:top w:w="100" w:type="dxa"/>
              <w:left w:w="100" w:type="dxa"/>
              <w:bottom w:w="100" w:type="dxa"/>
              <w:right w:w="100" w:type="dxa"/>
            </w:tcMar>
          </w:tcPr>
          <w:p w14:paraId="7F063A82" w14:textId="77777777" w:rsidR="007542A2" w:rsidRDefault="004E0924">
            <w:pPr>
              <w:widowControl w:val="0"/>
              <w:spacing w:line="240" w:lineRule="auto"/>
            </w:pPr>
            <w:r>
              <w:t xml:space="preserve">Will hold a user level of 0, 1, 2 or 3 and will signify some hierarchical structure </w:t>
            </w:r>
            <w:r>
              <w:lastRenderedPageBreak/>
              <w:t>(the bigger, the more privileges).</w:t>
            </w:r>
          </w:p>
        </w:tc>
        <w:tc>
          <w:tcPr>
            <w:tcW w:w="2280" w:type="dxa"/>
            <w:tcMar>
              <w:top w:w="100" w:type="dxa"/>
              <w:left w:w="100" w:type="dxa"/>
              <w:bottom w:w="100" w:type="dxa"/>
              <w:right w:w="100" w:type="dxa"/>
            </w:tcMar>
          </w:tcPr>
          <w:p w14:paraId="2CFF7FDE" w14:textId="77777777" w:rsidR="007542A2" w:rsidRDefault="004E0924">
            <w:pPr>
              <w:widowControl w:val="0"/>
              <w:spacing w:line="240" w:lineRule="auto"/>
            </w:pPr>
            <w:r>
              <w:lastRenderedPageBreak/>
              <w:t>Integer(1)</w:t>
            </w:r>
          </w:p>
        </w:tc>
        <w:tc>
          <w:tcPr>
            <w:tcW w:w="4259" w:type="dxa"/>
            <w:tcMar>
              <w:top w:w="100" w:type="dxa"/>
              <w:left w:w="100" w:type="dxa"/>
              <w:bottom w:w="100" w:type="dxa"/>
              <w:right w:w="100" w:type="dxa"/>
            </w:tcMar>
          </w:tcPr>
          <w:p w14:paraId="60D93E30" w14:textId="77777777" w:rsidR="007542A2" w:rsidRDefault="004E0924">
            <w:pPr>
              <w:widowControl w:val="0"/>
              <w:spacing w:line="240" w:lineRule="auto"/>
            </w:pPr>
            <w:r>
              <w:t xml:space="preserve">The user level only needs to be 1 digit in length because </w:t>
            </w:r>
          </w:p>
        </w:tc>
      </w:tr>
      <w:tr w:rsidR="007542A2" w14:paraId="209FF6A9" w14:textId="77777777">
        <w:tc>
          <w:tcPr>
            <w:tcW w:w="3160" w:type="dxa"/>
            <w:tcMar>
              <w:top w:w="100" w:type="dxa"/>
              <w:left w:w="100" w:type="dxa"/>
              <w:bottom w:w="100" w:type="dxa"/>
              <w:right w:w="100" w:type="dxa"/>
            </w:tcMar>
          </w:tcPr>
          <w:p w14:paraId="1EEB0DD5" w14:textId="77777777" w:rsidR="007542A2" w:rsidRDefault="004E0924">
            <w:pPr>
              <w:widowControl w:val="0"/>
              <w:spacing w:line="240" w:lineRule="auto"/>
            </w:pPr>
            <w:r>
              <w:rPr>
                <w:i/>
              </w:rPr>
              <w:lastRenderedPageBreak/>
              <w:t>firstName</w:t>
            </w:r>
          </w:p>
        </w:tc>
        <w:tc>
          <w:tcPr>
            <w:tcW w:w="4259" w:type="dxa"/>
            <w:tcMar>
              <w:top w:w="100" w:type="dxa"/>
              <w:left w:w="100" w:type="dxa"/>
              <w:bottom w:w="100" w:type="dxa"/>
              <w:right w:w="100" w:type="dxa"/>
            </w:tcMar>
          </w:tcPr>
          <w:p w14:paraId="3A7E621F" w14:textId="77777777" w:rsidR="007542A2" w:rsidRDefault="004E0924">
            <w:pPr>
              <w:widowControl w:val="0"/>
              <w:spacing w:line="240" w:lineRule="auto"/>
            </w:pPr>
            <w:r>
              <w:t>Will store the user’s first name.</w:t>
            </w:r>
          </w:p>
        </w:tc>
        <w:tc>
          <w:tcPr>
            <w:tcW w:w="2280" w:type="dxa"/>
            <w:tcMar>
              <w:top w:w="100" w:type="dxa"/>
              <w:left w:w="100" w:type="dxa"/>
              <w:bottom w:w="100" w:type="dxa"/>
              <w:right w:w="100" w:type="dxa"/>
            </w:tcMar>
          </w:tcPr>
          <w:p w14:paraId="1D870C84" w14:textId="77777777" w:rsidR="007542A2" w:rsidRDefault="004E0924">
            <w:pPr>
              <w:widowControl w:val="0"/>
              <w:spacing w:line="240" w:lineRule="auto"/>
            </w:pPr>
            <w:r>
              <w:t>String(35)</w:t>
            </w:r>
          </w:p>
        </w:tc>
        <w:tc>
          <w:tcPr>
            <w:tcW w:w="4259" w:type="dxa"/>
            <w:tcMar>
              <w:top w:w="100" w:type="dxa"/>
              <w:left w:w="100" w:type="dxa"/>
              <w:bottom w:w="100" w:type="dxa"/>
              <w:right w:w="100" w:type="dxa"/>
            </w:tcMar>
          </w:tcPr>
          <w:p w14:paraId="60F7E1D8" w14:textId="77777777" w:rsidR="007542A2" w:rsidRDefault="004E0924">
            <w:pPr>
              <w:widowControl w:val="0"/>
              <w:spacing w:line="240" w:lineRule="auto"/>
            </w:pPr>
            <w:r>
              <w:t>The user is unlikely to have a first name longer than 35 characters.</w:t>
            </w:r>
          </w:p>
        </w:tc>
      </w:tr>
      <w:tr w:rsidR="007542A2" w14:paraId="6B7AC774" w14:textId="77777777">
        <w:tc>
          <w:tcPr>
            <w:tcW w:w="3160" w:type="dxa"/>
            <w:tcMar>
              <w:top w:w="100" w:type="dxa"/>
              <w:left w:w="100" w:type="dxa"/>
              <w:bottom w:w="100" w:type="dxa"/>
              <w:right w:w="100" w:type="dxa"/>
            </w:tcMar>
          </w:tcPr>
          <w:p w14:paraId="33C6670B" w14:textId="77777777" w:rsidR="007542A2" w:rsidRDefault="004E0924">
            <w:pPr>
              <w:widowControl w:val="0"/>
              <w:spacing w:line="240" w:lineRule="auto"/>
            </w:pPr>
            <w:r>
              <w:rPr>
                <w:i/>
              </w:rPr>
              <w:t>lastName</w:t>
            </w:r>
          </w:p>
        </w:tc>
        <w:tc>
          <w:tcPr>
            <w:tcW w:w="4259" w:type="dxa"/>
            <w:tcMar>
              <w:top w:w="100" w:type="dxa"/>
              <w:left w:w="100" w:type="dxa"/>
              <w:bottom w:w="100" w:type="dxa"/>
              <w:right w:w="100" w:type="dxa"/>
            </w:tcMar>
          </w:tcPr>
          <w:p w14:paraId="5D6BECEE" w14:textId="77777777" w:rsidR="007542A2" w:rsidRDefault="004E0924">
            <w:pPr>
              <w:widowControl w:val="0"/>
              <w:spacing w:line="240" w:lineRule="auto"/>
            </w:pPr>
            <w:r>
              <w:t>Will store the user’s last name.</w:t>
            </w:r>
          </w:p>
        </w:tc>
        <w:tc>
          <w:tcPr>
            <w:tcW w:w="2280" w:type="dxa"/>
            <w:tcMar>
              <w:top w:w="100" w:type="dxa"/>
              <w:left w:w="100" w:type="dxa"/>
              <w:bottom w:w="100" w:type="dxa"/>
              <w:right w:w="100" w:type="dxa"/>
            </w:tcMar>
          </w:tcPr>
          <w:p w14:paraId="106D61CC" w14:textId="77777777" w:rsidR="007542A2" w:rsidRDefault="004E0924">
            <w:pPr>
              <w:widowControl w:val="0"/>
              <w:spacing w:line="240" w:lineRule="auto"/>
            </w:pPr>
            <w:r>
              <w:t>String(50)</w:t>
            </w:r>
          </w:p>
        </w:tc>
        <w:tc>
          <w:tcPr>
            <w:tcW w:w="4259" w:type="dxa"/>
            <w:tcMar>
              <w:top w:w="100" w:type="dxa"/>
              <w:left w:w="100" w:type="dxa"/>
              <w:bottom w:w="100" w:type="dxa"/>
              <w:right w:w="100" w:type="dxa"/>
            </w:tcMar>
          </w:tcPr>
          <w:p w14:paraId="4F4D81D6" w14:textId="77777777" w:rsidR="007542A2" w:rsidRDefault="004E0924">
            <w:pPr>
              <w:widowControl w:val="0"/>
              <w:spacing w:line="240" w:lineRule="auto"/>
            </w:pPr>
            <w:r>
              <w:t>The user is unlikely to have a surname longer than 50 characters.</w:t>
            </w:r>
          </w:p>
        </w:tc>
      </w:tr>
      <w:tr w:rsidR="007542A2" w14:paraId="78EF375E" w14:textId="77777777">
        <w:tc>
          <w:tcPr>
            <w:tcW w:w="3160" w:type="dxa"/>
            <w:tcMar>
              <w:top w:w="100" w:type="dxa"/>
              <w:left w:w="100" w:type="dxa"/>
              <w:bottom w:w="100" w:type="dxa"/>
              <w:right w:w="100" w:type="dxa"/>
            </w:tcMar>
          </w:tcPr>
          <w:p w14:paraId="6042AFBD" w14:textId="77777777" w:rsidR="007542A2" w:rsidRDefault="004E0924">
            <w:pPr>
              <w:widowControl w:val="0"/>
              <w:spacing w:line="240" w:lineRule="auto"/>
            </w:pPr>
            <w:r>
              <w:rPr>
                <w:b/>
              </w:rPr>
              <w:t>UserLevels</w:t>
            </w:r>
          </w:p>
        </w:tc>
        <w:tc>
          <w:tcPr>
            <w:tcW w:w="4259" w:type="dxa"/>
            <w:tcMar>
              <w:top w:w="100" w:type="dxa"/>
              <w:left w:w="100" w:type="dxa"/>
              <w:bottom w:w="100" w:type="dxa"/>
              <w:right w:w="100" w:type="dxa"/>
            </w:tcMar>
          </w:tcPr>
          <w:p w14:paraId="795CD693"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79A0BB56"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263FCEDA" w14:textId="77777777" w:rsidR="007542A2" w:rsidRDefault="004E0924">
            <w:pPr>
              <w:widowControl w:val="0"/>
              <w:spacing w:line="240" w:lineRule="auto"/>
            </w:pPr>
            <w:r>
              <w:t>-</w:t>
            </w:r>
          </w:p>
        </w:tc>
      </w:tr>
      <w:tr w:rsidR="007542A2" w14:paraId="2B601147" w14:textId="77777777">
        <w:tc>
          <w:tcPr>
            <w:tcW w:w="3160" w:type="dxa"/>
            <w:tcMar>
              <w:top w:w="100" w:type="dxa"/>
              <w:left w:w="100" w:type="dxa"/>
              <w:bottom w:w="100" w:type="dxa"/>
              <w:right w:w="100" w:type="dxa"/>
            </w:tcMar>
          </w:tcPr>
          <w:p w14:paraId="0C2BF781" w14:textId="77777777" w:rsidR="007542A2" w:rsidRDefault="004E0924">
            <w:pPr>
              <w:widowControl w:val="0"/>
              <w:spacing w:line="240" w:lineRule="auto"/>
            </w:pPr>
            <w:r>
              <w:rPr>
                <w:u w:val="single"/>
              </w:rPr>
              <w:t>userLevel</w:t>
            </w:r>
          </w:p>
        </w:tc>
        <w:tc>
          <w:tcPr>
            <w:tcW w:w="4259" w:type="dxa"/>
            <w:tcMar>
              <w:top w:w="100" w:type="dxa"/>
              <w:left w:w="100" w:type="dxa"/>
              <w:bottom w:w="100" w:type="dxa"/>
              <w:right w:w="100" w:type="dxa"/>
            </w:tcMar>
          </w:tcPr>
          <w:p w14:paraId="0DC2C823" w14:textId="77777777" w:rsidR="007542A2" w:rsidRDefault="004E0924">
            <w:pPr>
              <w:widowControl w:val="0"/>
              <w:spacing w:line="240" w:lineRule="auto"/>
            </w:pPr>
            <w:r>
              <w:t>An integer representing a different type of user for each value.</w:t>
            </w:r>
          </w:p>
        </w:tc>
        <w:tc>
          <w:tcPr>
            <w:tcW w:w="2280" w:type="dxa"/>
            <w:tcMar>
              <w:top w:w="100" w:type="dxa"/>
              <w:left w:w="100" w:type="dxa"/>
              <w:bottom w:w="100" w:type="dxa"/>
              <w:right w:w="100" w:type="dxa"/>
            </w:tcMar>
          </w:tcPr>
          <w:p w14:paraId="0484AA01" w14:textId="77777777" w:rsidR="007542A2" w:rsidRDefault="004E0924">
            <w:pPr>
              <w:widowControl w:val="0"/>
              <w:spacing w:line="240" w:lineRule="auto"/>
            </w:pPr>
            <w:r>
              <w:t>Integer(1)</w:t>
            </w:r>
          </w:p>
        </w:tc>
        <w:tc>
          <w:tcPr>
            <w:tcW w:w="4259" w:type="dxa"/>
            <w:tcMar>
              <w:top w:w="100" w:type="dxa"/>
              <w:left w:w="100" w:type="dxa"/>
              <w:bottom w:w="100" w:type="dxa"/>
              <w:right w:w="100" w:type="dxa"/>
            </w:tcMar>
          </w:tcPr>
          <w:p w14:paraId="707AA02F" w14:textId="77777777" w:rsidR="007542A2" w:rsidRDefault="004E0924">
            <w:pPr>
              <w:widowControl w:val="0"/>
              <w:spacing w:line="240" w:lineRule="auto"/>
            </w:pPr>
            <w:r>
              <w:t>For the current system, only the numbers: 0, 1, 2 and 3 are needed; even in the future, it is unlikely that the user level will need more than 10 unique types.</w:t>
            </w:r>
          </w:p>
        </w:tc>
      </w:tr>
      <w:tr w:rsidR="007542A2" w14:paraId="73D17933" w14:textId="77777777">
        <w:tc>
          <w:tcPr>
            <w:tcW w:w="3160" w:type="dxa"/>
            <w:tcMar>
              <w:top w:w="100" w:type="dxa"/>
              <w:left w:w="100" w:type="dxa"/>
              <w:bottom w:w="100" w:type="dxa"/>
              <w:right w:w="100" w:type="dxa"/>
            </w:tcMar>
          </w:tcPr>
          <w:p w14:paraId="1F83A158" w14:textId="77777777" w:rsidR="007542A2" w:rsidRDefault="004E0924">
            <w:pPr>
              <w:widowControl w:val="0"/>
              <w:spacing w:line="240" w:lineRule="auto"/>
            </w:pPr>
            <w:r>
              <w:t>title</w:t>
            </w:r>
          </w:p>
        </w:tc>
        <w:tc>
          <w:tcPr>
            <w:tcW w:w="4259" w:type="dxa"/>
            <w:tcMar>
              <w:top w:w="100" w:type="dxa"/>
              <w:left w:w="100" w:type="dxa"/>
              <w:bottom w:w="100" w:type="dxa"/>
              <w:right w:w="100" w:type="dxa"/>
            </w:tcMar>
          </w:tcPr>
          <w:p w14:paraId="17D16A90" w14:textId="77777777" w:rsidR="007542A2" w:rsidRDefault="004E0924">
            <w:pPr>
              <w:widowControl w:val="0"/>
              <w:spacing w:line="240" w:lineRule="auto"/>
            </w:pPr>
            <w:r>
              <w:t>A title to describe the current user level (e.g. ‘Student’ or ‘Administrator’).</w:t>
            </w:r>
          </w:p>
        </w:tc>
        <w:tc>
          <w:tcPr>
            <w:tcW w:w="2280" w:type="dxa"/>
            <w:tcMar>
              <w:top w:w="100" w:type="dxa"/>
              <w:left w:w="100" w:type="dxa"/>
              <w:bottom w:w="100" w:type="dxa"/>
              <w:right w:w="100" w:type="dxa"/>
            </w:tcMar>
          </w:tcPr>
          <w:p w14:paraId="57F1D5A0" w14:textId="77777777" w:rsidR="007542A2" w:rsidRDefault="004E0924">
            <w:pPr>
              <w:widowControl w:val="0"/>
              <w:spacing w:line="240" w:lineRule="auto"/>
            </w:pPr>
            <w:r>
              <w:t>String(40)</w:t>
            </w:r>
          </w:p>
        </w:tc>
        <w:tc>
          <w:tcPr>
            <w:tcW w:w="4259" w:type="dxa"/>
            <w:tcMar>
              <w:top w:w="100" w:type="dxa"/>
              <w:left w:w="100" w:type="dxa"/>
              <w:bottom w:w="100" w:type="dxa"/>
              <w:right w:w="100" w:type="dxa"/>
            </w:tcMar>
          </w:tcPr>
          <w:p w14:paraId="739D479E" w14:textId="77777777" w:rsidR="007542A2" w:rsidRDefault="004E0924">
            <w:pPr>
              <w:widowControl w:val="0"/>
              <w:spacing w:line="240" w:lineRule="auto"/>
            </w:pPr>
            <w:r>
              <w:t>Future titles for user levels (if there are any in the future) are unlikely to exceed 40 characters.</w:t>
            </w:r>
          </w:p>
        </w:tc>
      </w:tr>
      <w:tr w:rsidR="007542A2" w14:paraId="4AA4F266" w14:textId="77777777">
        <w:tc>
          <w:tcPr>
            <w:tcW w:w="3160" w:type="dxa"/>
            <w:tcMar>
              <w:top w:w="100" w:type="dxa"/>
              <w:left w:w="100" w:type="dxa"/>
              <w:bottom w:w="100" w:type="dxa"/>
              <w:right w:w="100" w:type="dxa"/>
            </w:tcMar>
          </w:tcPr>
          <w:p w14:paraId="46237CA8" w14:textId="77777777" w:rsidR="007542A2" w:rsidRDefault="004E0924">
            <w:pPr>
              <w:widowControl w:val="0"/>
              <w:spacing w:line="240" w:lineRule="auto"/>
            </w:pPr>
            <w:r>
              <w:t>description</w:t>
            </w:r>
          </w:p>
        </w:tc>
        <w:tc>
          <w:tcPr>
            <w:tcW w:w="4259" w:type="dxa"/>
            <w:tcMar>
              <w:top w:w="100" w:type="dxa"/>
              <w:left w:w="100" w:type="dxa"/>
              <w:bottom w:w="100" w:type="dxa"/>
              <w:right w:w="100" w:type="dxa"/>
            </w:tcMar>
          </w:tcPr>
          <w:p w14:paraId="5A721EDC" w14:textId="77777777" w:rsidR="007542A2" w:rsidRDefault="004E0924">
            <w:pPr>
              <w:widowControl w:val="0"/>
              <w:spacing w:line="240" w:lineRule="auto"/>
            </w:pPr>
            <w:r>
              <w:t>A description to describe the current user level (e.g. ‘A user level created for students that are able to only view events.’ or ‘A user level created for admins that are able to approve requests for bookings.’).</w:t>
            </w:r>
          </w:p>
        </w:tc>
        <w:tc>
          <w:tcPr>
            <w:tcW w:w="2280" w:type="dxa"/>
            <w:tcMar>
              <w:top w:w="100" w:type="dxa"/>
              <w:left w:w="100" w:type="dxa"/>
              <w:bottom w:w="100" w:type="dxa"/>
              <w:right w:w="100" w:type="dxa"/>
            </w:tcMar>
          </w:tcPr>
          <w:p w14:paraId="6716B1FD" w14:textId="77777777" w:rsidR="007542A2" w:rsidRDefault="004E0924">
            <w:pPr>
              <w:widowControl w:val="0"/>
              <w:spacing w:line="240" w:lineRule="auto"/>
            </w:pPr>
            <w:r>
              <w:t>String(200)</w:t>
            </w:r>
          </w:p>
        </w:tc>
        <w:tc>
          <w:tcPr>
            <w:tcW w:w="4259" w:type="dxa"/>
            <w:tcMar>
              <w:top w:w="100" w:type="dxa"/>
              <w:left w:w="100" w:type="dxa"/>
              <w:bottom w:w="100" w:type="dxa"/>
              <w:right w:w="100" w:type="dxa"/>
            </w:tcMar>
          </w:tcPr>
          <w:p w14:paraId="6CB72F78" w14:textId="77777777" w:rsidR="007542A2" w:rsidRDefault="004E0924">
            <w:pPr>
              <w:widowControl w:val="0"/>
              <w:spacing w:line="240" w:lineRule="auto"/>
            </w:pPr>
            <w:r>
              <w:t>User level descriptions are unlikely to exceed 200 characters.</w:t>
            </w:r>
          </w:p>
        </w:tc>
      </w:tr>
      <w:tr w:rsidR="007542A2" w14:paraId="5A4B6A52" w14:textId="77777777">
        <w:tc>
          <w:tcPr>
            <w:tcW w:w="3160" w:type="dxa"/>
            <w:tcMar>
              <w:top w:w="100" w:type="dxa"/>
              <w:left w:w="100" w:type="dxa"/>
              <w:bottom w:w="100" w:type="dxa"/>
              <w:right w:w="100" w:type="dxa"/>
            </w:tcMar>
          </w:tcPr>
          <w:p w14:paraId="34F40ACC" w14:textId="77777777" w:rsidR="007542A2" w:rsidRDefault="004E0924">
            <w:pPr>
              <w:widowControl w:val="0"/>
              <w:spacing w:line="240" w:lineRule="auto"/>
            </w:pPr>
            <w:r>
              <w:rPr>
                <w:b/>
              </w:rPr>
              <w:t>Events</w:t>
            </w:r>
          </w:p>
        </w:tc>
        <w:tc>
          <w:tcPr>
            <w:tcW w:w="4259" w:type="dxa"/>
            <w:tcMar>
              <w:top w:w="100" w:type="dxa"/>
              <w:left w:w="100" w:type="dxa"/>
              <w:bottom w:w="100" w:type="dxa"/>
              <w:right w:w="100" w:type="dxa"/>
            </w:tcMar>
          </w:tcPr>
          <w:p w14:paraId="114F027D"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1F1F28BD"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096A9E66" w14:textId="77777777" w:rsidR="007542A2" w:rsidRDefault="004E0924">
            <w:pPr>
              <w:widowControl w:val="0"/>
              <w:spacing w:line="240" w:lineRule="auto"/>
            </w:pPr>
            <w:r>
              <w:t>-</w:t>
            </w:r>
          </w:p>
        </w:tc>
      </w:tr>
      <w:tr w:rsidR="007542A2" w14:paraId="3B7D3B42" w14:textId="77777777">
        <w:tc>
          <w:tcPr>
            <w:tcW w:w="3160" w:type="dxa"/>
            <w:tcMar>
              <w:top w:w="100" w:type="dxa"/>
              <w:left w:w="100" w:type="dxa"/>
              <w:bottom w:w="100" w:type="dxa"/>
              <w:right w:w="100" w:type="dxa"/>
            </w:tcMar>
          </w:tcPr>
          <w:p w14:paraId="1A3ABFA1" w14:textId="77777777" w:rsidR="007542A2" w:rsidRDefault="004E0924">
            <w:pPr>
              <w:widowControl w:val="0"/>
              <w:spacing w:line="240" w:lineRule="auto"/>
            </w:pPr>
            <w:r>
              <w:rPr>
                <w:u w:val="single"/>
              </w:rPr>
              <w:t>ID</w:t>
            </w:r>
          </w:p>
        </w:tc>
        <w:tc>
          <w:tcPr>
            <w:tcW w:w="4259" w:type="dxa"/>
            <w:tcMar>
              <w:top w:w="100" w:type="dxa"/>
              <w:left w:w="100" w:type="dxa"/>
              <w:bottom w:w="100" w:type="dxa"/>
              <w:right w:w="100" w:type="dxa"/>
            </w:tcMar>
          </w:tcPr>
          <w:p w14:paraId="5AD65648" w14:textId="77777777" w:rsidR="007542A2" w:rsidRDefault="004E0924">
            <w:pPr>
              <w:widowControl w:val="0"/>
              <w:spacing w:line="240" w:lineRule="auto"/>
            </w:pPr>
            <w:r>
              <w:t>Will store the unique ID of the event, and will be an auto-incrementing value.</w:t>
            </w:r>
          </w:p>
        </w:tc>
        <w:tc>
          <w:tcPr>
            <w:tcW w:w="2280" w:type="dxa"/>
            <w:tcMar>
              <w:top w:w="100" w:type="dxa"/>
              <w:left w:w="100" w:type="dxa"/>
              <w:bottom w:w="100" w:type="dxa"/>
              <w:right w:w="100" w:type="dxa"/>
            </w:tcMar>
          </w:tcPr>
          <w:p w14:paraId="6BB8FD57" w14:textId="77777777" w:rsidR="007542A2" w:rsidRDefault="004E0924">
            <w:pPr>
              <w:widowControl w:val="0"/>
              <w:spacing w:line="240" w:lineRule="auto"/>
            </w:pPr>
            <w:r>
              <w:t>Integer(10)</w:t>
            </w:r>
          </w:p>
        </w:tc>
        <w:tc>
          <w:tcPr>
            <w:tcW w:w="4259" w:type="dxa"/>
            <w:tcMar>
              <w:top w:w="100" w:type="dxa"/>
              <w:left w:w="100" w:type="dxa"/>
              <w:bottom w:w="100" w:type="dxa"/>
              <w:right w:w="100" w:type="dxa"/>
            </w:tcMar>
          </w:tcPr>
          <w:p w14:paraId="32DBF61B" w14:textId="77777777" w:rsidR="007542A2" w:rsidRDefault="004E0924">
            <w:pPr>
              <w:widowControl w:val="0"/>
              <w:spacing w:line="240" w:lineRule="auto"/>
            </w:pPr>
            <w:r>
              <w:t>It is unlike that there will be more than 9,999,999,999 events on the system.</w:t>
            </w:r>
          </w:p>
        </w:tc>
      </w:tr>
      <w:tr w:rsidR="007542A2" w14:paraId="6218383C" w14:textId="77777777">
        <w:tc>
          <w:tcPr>
            <w:tcW w:w="3160" w:type="dxa"/>
            <w:tcMar>
              <w:top w:w="100" w:type="dxa"/>
              <w:left w:w="100" w:type="dxa"/>
              <w:bottom w:w="100" w:type="dxa"/>
              <w:right w:w="100" w:type="dxa"/>
            </w:tcMar>
          </w:tcPr>
          <w:p w14:paraId="4E571776" w14:textId="77777777" w:rsidR="007542A2" w:rsidRDefault="004E0924">
            <w:pPr>
              <w:widowControl w:val="0"/>
              <w:spacing w:line="240" w:lineRule="auto"/>
            </w:pPr>
            <w:r>
              <w:lastRenderedPageBreak/>
              <w:t>name</w:t>
            </w:r>
          </w:p>
        </w:tc>
        <w:tc>
          <w:tcPr>
            <w:tcW w:w="4259" w:type="dxa"/>
            <w:tcMar>
              <w:top w:w="100" w:type="dxa"/>
              <w:left w:w="100" w:type="dxa"/>
              <w:bottom w:w="100" w:type="dxa"/>
              <w:right w:w="100" w:type="dxa"/>
            </w:tcMar>
          </w:tcPr>
          <w:p w14:paraId="7E2BE474" w14:textId="77777777" w:rsidR="007542A2" w:rsidRDefault="004E0924">
            <w:pPr>
              <w:widowControl w:val="0"/>
              <w:spacing w:line="240" w:lineRule="auto"/>
            </w:pPr>
            <w:r>
              <w:t>Stores the name of the event.</w:t>
            </w:r>
          </w:p>
        </w:tc>
        <w:tc>
          <w:tcPr>
            <w:tcW w:w="2280" w:type="dxa"/>
            <w:tcMar>
              <w:top w:w="100" w:type="dxa"/>
              <w:left w:w="100" w:type="dxa"/>
              <w:bottom w:w="100" w:type="dxa"/>
              <w:right w:w="100" w:type="dxa"/>
            </w:tcMar>
          </w:tcPr>
          <w:p w14:paraId="74E82721" w14:textId="77777777" w:rsidR="007542A2" w:rsidRDefault="004E0924">
            <w:pPr>
              <w:widowControl w:val="0"/>
              <w:spacing w:line="240" w:lineRule="auto"/>
            </w:pPr>
            <w:r>
              <w:t>String(10)</w:t>
            </w:r>
          </w:p>
        </w:tc>
        <w:tc>
          <w:tcPr>
            <w:tcW w:w="4259" w:type="dxa"/>
            <w:tcMar>
              <w:top w:w="100" w:type="dxa"/>
              <w:left w:w="100" w:type="dxa"/>
              <w:bottom w:w="100" w:type="dxa"/>
              <w:right w:w="100" w:type="dxa"/>
            </w:tcMar>
          </w:tcPr>
          <w:p w14:paraId="093219E6" w14:textId="77777777" w:rsidR="007542A2" w:rsidRDefault="004E0924">
            <w:pPr>
              <w:widowControl w:val="0"/>
              <w:spacing w:line="240" w:lineRule="auto"/>
            </w:pPr>
            <w:r>
              <w:t>It is unlikely that the name of an event is going to exceed 10 characters.</w:t>
            </w:r>
          </w:p>
        </w:tc>
      </w:tr>
      <w:tr w:rsidR="007542A2" w14:paraId="20B9EE25" w14:textId="77777777">
        <w:tc>
          <w:tcPr>
            <w:tcW w:w="3160" w:type="dxa"/>
            <w:tcMar>
              <w:top w:w="100" w:type="dxa"/>
              <w:left w:w="100" w:type="dxa"/>
              <w:bottom w:w="100" w:type="dxa"/>
              <w:right w:w="100" w:type="dxa"/>
            </w:tcMar>
          </w:tcPr>
          <w:p w14:paraId="56325207" w14:textId="77777777" w:rsidR="007542A2" w:rsidRDefault="004E0924">
            <w:pPr>
              <w:widowControl w:val="0"/>
              <w:spacing w:line="240" w:lineRule="auto"/>
            </w:pPr>
            <w:r>
              <w:t>ownerID</w:t>
            </w:r>
          </w:p>
        </w:tc>
        <w:tc>
          <w:tcPr>
            <w:tcW w:w="4259" w:type="dxa"/>
            <w:tcMar>
              <w:top w:w="100" w:type="dxa"/>
              <w:left w:w="100" w:type="dxa"/>
              <w:bottom w:w="100" w:type="dxa"/>
              <w:right w:w="100" w:type="dxa"/>
            </w:tcMar>
          </w:tcPr>
          <w:p w14:paraId="6381B686" w14:textId="77777777" w:rsidR="007542A2" w:rsidRDefault="004E0924">
            <w:pPr>
              <w:widowControl w:val="0"/>
              <w:spacing w:line="240" w:lineRule="auto"/>
            </w:pPr>
            <w:r>
              <w:t>Stores the owner of the event’s ID</w:t>
            </w:r>
          </w:p>
        </w:tc>
        <w:tc>
          <w:tcPr>
            <w:tcW w:w="2280" w:type="dxa"/>
            <w:tcMar>
              <w:top w:w="100" w:type="dxa"/>
              <w:left w:w="100" w:type="dxa"/>
              <w:bottom w:w="100" w:type="dxa"/>
              <w:right w:w="100" w:type="dxa"/>
            </w:tcMar>
          </w:tcPr>
          <w:p w14:paraId="024426AC" w14:textId="77777777" w:rsidR="007542A2" w:rsidRDefault="004E0924">
            <w:pPr>
              <w:widowControl w:val="0"/>
              <w:spacing w:line="240" w:lineRule="auto"/>
            </w:pPr>
            <w:r>
              <w:t>String(20)</w:t>
            </w:r>
          </w:p>
        </w:tc>
        <w:tc>
          <w:tcPr>
            <w:tcW w:w="4259" w:type="dxa"/>
            <w:tcMar>
              <w:top w:w="100" w:type="dxa"/>
              <w:left w:w="100" w:type="dxa"/>
              <w:bottom w:w="100" w:type="dxa"/>
              <w:right w:w="100" w:type="dxa"/>
            </w:tcMar>
          </w:tcPr>
          <w:p w14:paraId="0B8C4EDB" w14:textId="43081918" w:rsidR="007542A2" w:rsidRDefault="004E0924">
            <w:pPr>
              <w:widowControl w:val="0"/>
              <w:spacing w:line="240" w:lineRule="auto"/>
            </w:pPr>
            <w:r>
              <w:t xml:space="preserve">The maximum allowed for a user ID in the Users table is 20 </w:t>
            </w:r>
            <w:r w:rsidR="00E13032">
              <w:t>characters</w:t>
            </w:r>
            <w:r>
              <w:t xml:space="preserve">, so that has been kept </w:t>
            </w:r>
            <w:r w:rsidR="00E13032">
              <w:t>consistent</w:t>
            </w:r>
            <w:r>
              <w:t xml:space="preserve"> here.</w:t>
            </w:r>
          </w:p>
        </w:tc>
      </w:tr>
      <w:tr w:rsidR="007542A2" w14:paraId="4FB8B2DD" w14:textId="77777777">
        <w:tc>
          <w:tcPr>
            <w:tcW w:w="3160" w:type="dxa"/>
            <w:tcMar>
              <w:top w:w="100" w:type="dxa"/>
              <w:left w:w="100" w:type="dxa"/>
              <w:bottom w:w="100" w:type="dxa"/>
              <w:right w:w="100" w:type="dxa"/>
            </w:tcMar>
          </w:tcPr>
          <w:p w14:paraId="17F1CFF6" w14:textId="77777777" w:rsidR="007542A2" w:rsidRDefault="004E0924">
            <w:pPr>
              <w:widowControl w:val="0"/>
              <w:spacing w:line="240" w:lineRule="auto"/>
            </w:pPr>
            <w:r>
              <w:t>startTimestamp</w:t>
            </w:r>
          </w:p>
        </w:tc>
        <w:tc>
          <w:tcPr>
            <w:tcW w:w="4259" w:type="dxa"/>
            <w:tcMar>
              <w:top w:w="100" w:type="dxa"/>
              <w:left w:w="100" w:type="dxa"/>
              <w:bottom w:w="100" w:type="dxa"/>
              <w:right w:w="100" w:type="dxa"/>
            </w:tcMar>
          </w:tcPr>
          <w:p w14:paraId="32C3C262" w14:textId="77777777" w:rsidR="007542A2" w:rsidRDefault="004E0924">
            <w:pPr>
              <w:widowControl w:val="0"/>
              <w:spacing w:line="240" w:lineRule="auto"/>
            </w:pPr>
            <w:r>
              <w:t>Will hold a 64-byte unix timestamp.</w:t>
            </w:r>
          </w:p>
        </w:tc>
        <w:tc>
          <w:tcPr>
            <w:tcW w:w="2280" w:type="dxa"/>
            <w:tcMar>
              <w:top w:w="100" w:type="dxa"/>
              <w:left w:w="100" w:type="dxa"/>
              <w:bottom w:w="100" w:type="dxa"/>
              <w:right w:w="100" w:type="dxa"/>
            </w:tcMar>
          </w:tcPr>
          <w:p w14:paraId="1B04F9AA" w14:textId="77777777" w:rsidR="007542A2" w:rsidRDefault="004E0924">
            <w:pPr>
              <w:widowControl w:val="0"/>
              <w:spacing w:line="240" w:lineRule="auto"/>
            </w:pPr>
            <w:r>
              <w:t>Integer(64)</w:t>
            </w:r>
          </w:p>
        </w:tc>
        <w:tc>
          <w:tcPr>
            <w:tcW w:w="4259" w:type="dxa"/>
            <w:tcMar>
              <w:top w:w="100" w:type="dxa"/>
              <w:left w:w="100" w:type="dxa"/>
              <w:bottom w:w="100" w:type="dxa"/>
              <w:right w:w="100" w:type="dxa"/>
            </w:tcMar>
          </w:tcPr>
          <w:p w14:paraId="28EAB89A" w14:textId="77777777" w:rsidR="007542A2" w:rsidRDefault="004E0924">
            <w:pPr>
              <w:widowControl w:val="0"/>
              <w:spacing w:line="240" w:lineRule="auto"/>
            </w:pPr>
            <w:r>
              <w:t>A unix timestamp will only ever be a maximum of 64 bytes in size.</w:t>
            </w:r>
          </w:p>
        </w:tc>
      </w:tr>
      <w:tr w:rsidR="007542A2" w14:paraId="29C5861C" w14:textId="77777777">
        <w:tc>
          <w:tcPr>
            <w:tcW w:w="3160" w:type="dxa"/>
            <w:tcMar>
              <w:top w:w="100" w:type="dxa"/>
              <w:left w:w="100" w:type="dxa"/>
              <w:bottom w:w="100" w:type="dxa"/>
              <w:right w:w="100" w:type="dxa"/>
            </w:tcMar>
          </w:tcPr>
          <w:p w14:paraId="7BB2B258" w14:textId="77777777" w:rsidR="007542A2" w:rsidRDefault="004E0924">
            <w:pPr>
              <w:widowControl w:val="0"/>
              <w:spacing w:line="240" w:lineRule="auto"/>
            </w:pPr>
            <w:r>
              <w:t>roomID</w:t>
            </w:r>
          </w:p>
        </w:tc>
        <w:tc>
          <w:tcPr>
            <w:tcW w:w="4259" w:type="dxa"/>
            <w:tcMar>
              <w:top w:w="100" w:type="dxa"/>
              <w:left w:w="100" w:type="dxa"/>
              <w:bottom w:w="100" w:type="dxa"/>
              <w:right w:w="100" w:type="dxa"/>
            </w:tcMar>
          </w:tcPr>
          <w:p w14:paraId="1170CB43" w14:textId="77777777" w:rsidR="007542A2" w:rsidRDefault="004E0924">
            <w:pPr>
              <w:widowControl w:val="0"/>
              <w:spacing w:line="240" w:lineRule="auto"/>
            </w:pPr>
            <w:r>
              <w:t>Holds the ID of the room that is booked.</w:t>
            </w:r>
          </w:p>
        </w:tc>
        <w:tc>
          <w:tcPr>
            <w:tcW w:w="2280" w:type="dxa"/>
            <w:tcMar>
              <w:top w:w="100" w:type="dxa"/>
              <w:left w:w="100" w:type="dxa"/>
              <w:bottom w:w="100" w:type="dxa"/>
              <w:right w:w="100" w:type="dxa"/>
            </w:tcMar>
          </w:tcPr>
          <w:p w14:paraId="2F329565" w14:textId="77777777" w:rsidR="007542A2" w:rsidRDefault="004E0924">
            <w:pPr>
              <w:widowControl w:val="0"/>
              <w:spacing w:line="240" w:lineRule="auto"/>
            </w:pPr>
            <w:r>
              <w:t>String(10)</w:t>
            </w:r>
          </w:p>
        </w:tc>
        <w:tc>
          <w:tcPr>
            <w:tcW w:w="4259" w:type="dxa"/>
            <w:tcMar>
              <w:top w:w="100" w:type="dxa"/>
              <w:left w:w="100" w:type="dxa"/>
              <w:bottom w:w="100" w:type="dxa"/>
              <w:right w:w="100" w:type="dxa"/>
            </w:tcMar>
          </w:tcPr>
          <w:p w14:paraId="429A052E" w14:textId="77777777" w:rsidR="007542A2" w:rsidRDefault="004E0924">
            <w:pPr>
              <w:widowControl w:val="0"/>
              <w:spacing w:line="240" w:lineRule="auto"/>
            </w:pPr>
            <w:r>
              <w:t>Kept consistent with the room ID’s maximum length in the Rooms definition.</w:t>
            </w:r>
          </w:p>
        </w:tc>
      </w:tr>
      <w:tr w:rsidR="007542A2" w14:paraId="5B2E7854" w14:textId="77777777">
        <w:tc>
          <w:tcPr>
            <w:tcW w:w="3160" w:type="dxa"/>
            <w:tcMar>
              <w:top w:w="100" w:type="dxa"/>
              <w:left w:w="100" w:type="dxa"/>
              <w:bottom w:w="100" w:type="dxa"/>
              <w:right w:w="100" w:type="dxa"/>
            </w:tcMar>
          </w:tcPr>
          <w:p w14:paraId="19B6B631" w14:textId="77777777" w:rsidR="007542A2" w:rsidRDefault="004E0924">
            <w:pPr>
              <w:widowControl w:val="0"/>
              <w:spacing w:line="240" w:lineRule="auto"/>
            </w:pPr>
            <w:r>
              <w:rPr>
                <w:b/>
              </w:rPr>
              <w:t>Rooms</w:t>
            </w:r>
          </w:p>
        </w:tc>
        <w:tc>
          <w:tcPr>
            <w:tcW w:w="4259" w:type="dxa"/>
            <w:tcMar>
              <w:top w:w="100" w:type="dxa"/>
              <w:left w:w="100" w:type="dxa"/>
              <w:bottom w:w="100" w:type="dxa"/>
              <w:right w:w="100" w:type="dxa"/>
            </w:tcMar>
          </w:tcPr>
          <w:p w14:paraId="11783D5C"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4CD6B7CE"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64563B51" w14:textId="77777777" w:rsidR="007542A2" w:rsidRDefault="004E0924">
            <w:pPr>
              <w:widowControl w:val="0"/>
              <w:spacing w:line="240" w:lineRule="auto"/>
            </w:pPr>
            <w:r>
              <w:t>-</w:t>
            </w:r>
          </w:p>
        </w:tc>
      </w:tr>
      <w:tr w:rsidR="007542A2" w14:paraId="416033E5" w14:textId="77777777">
        <w:tc>
          <w:tcPr>
            <w:tcW w:w="3160" w:type="dxa"/>
            <w:tcMar>
              <w:top w:w="100" w:type="dxa"/>
              <w:left w:w="100" w:type="dxa"/>
              <w:bottom w:w="100" w:type="dxa"/>
              <w:right w:w="100" w:type="dxa"/>
            </w:tcMar>
          </w:tcPr>
          <w:p w14:paraId="20CB098E" w14:textId="77777777" w:rsidR="007542A2" w:rsidRDefault="004E0924">
            <w:pPr>
              <w:widowControl w:val="0"/>
              <w:spacing w:line="240" w:lineRule="auto"/>
            </w:pPr>
            <w:r>
              <w:rPr>
                <w:u w:val="single"/>
              </w:rPr>
              <w:t>roomID</w:t>
            </w:r>
          </w:p>
        </w:tc>
        <w:tc>
          <w:tcPr>
            <w:tcW w:w="4259" w:type="dxa"/>
            <w:tcMar>
              <w:top w:w="100" w:type="dxa"/>
              <w:left w:w="100" w:type="dxa"/>
              <w:bottom w:w="100" w:type="dxa"/>
              <w:right w:w="100" w:type="dxa"/>
            </w:tcMar>
          </w:tcPr>
          <w:p w14:paraId="283A5AAA" w14:textId="77777777" w:rsidR="007542A2" w:rsidRDefault="004E0924">
            <w:pPr>
              <w:widowControl w:val="0"/>
              <w:spacing w:line="240" w:lineRule="auto"/>
            </w:pPr>
            <w:r>
              <w:t>Holds the ID of the room.</w:t>
            </w:r>
          </w:p>
        </w:tc>
        <w:tc>
          <w:tcPr>
            <w:tcW w:w="2280" w:type="dxa"/>
            <w:tcMar>
              <w:top w:w="100" w:type="dxa"/>
              <w:left w:w="100" w:type="dxa"/>
              <w:bottom w:w="100" w:type="dxa"/>
              <w:right w:w="100" w:type="dxa"/>
            </w:tcMar>
          </w:tcPr>
          <w:p w14:paraId="61B4E992" w14:textId="77777777" w:rsidR="007542A2" w:rsidRDefault="004E0924">
            <w:pPr>
              <w:widowControl w:val="0"/>
              <w:spacing w:line="240" w:lineRule="auto"/>
            </w:pPr>
            <w:r>
              <w:t>String(10)</w:t>
            </w:r>
          </w:p>
        </w:tc>
        <w:tc>
          <w:tcPr>
            <w:tcW w:w="4259" w:type="dxa"/>
            <w:tcMar>
              <w:top w:w="100" w:type="dxa"/>
              <w:left w:w="100" w:type="dxa"/>
              <w:bottom w:w="100" w:type="dxa"/>
              <w:right w:w="100" w:type="dxa"/>
            </w:tcMar>
          </w:tcPr>
          <w:p w14:paraId="7471809E" w14:textId="77777777" w:rsidR="007542A2" w:rsidRDefault="004E0924">
            <w:pPr>
              <w:widowControl w:val="0"/>
              <w:spacing w:line="240" w:lineRule="auto"/>
            </w:pPr>
            <w:r>
              <w:t>It is unlikely that the ID of the room will be longer than 10 characters long.</w:t>
            </w:r>
          </w:p>
        </w:tc>
      </w:tr>
      <w:tr w:rsidR="007542A2" w14:paraId="65BE1015" w14:textId="77777777">
        <w:tc>
          <w:tcPr>
            <w:tcW w:w="3160" w:type="dxa"/>
            <w:tcMar>
              <w:top w:w="100" w:type="dxa"/>
              <w:left w:w="100" w:type="dxa"/>
              <w:bottom w:w="100" w:type="dxa"/>
              <w:right w:w="100" w:type="dxa"/>
            </w:tcMar>
          </w:tcPr>
          <w:p w14:paraId="22B3B3D5" w14:textId="77777777" w:rsidR="007542A2" w:rsidRDefault="004E0924">
            <w:pPr>
              <w:widowControl w:val="0"/>
              <w:spacing w:line="240" w:lineRule="auto"/>
            </w:pPr>
            <w:r>
              <w:rPr>
                <w:i/>
              </w:rPr>
              <w:t>name</w:t>
            </w:r>
          </w:p>
        </w:tc>
        <w:tc>
          <w:tcPr>
            <w:tcW w:w="4259" w:type="dxa"/>
            <w:tcMar>
              <w:top w:w="100" w:type="dxa"/>
              <w:left w:w="100" w:type="dxa"/>
              <w:bottom w:w="100" w:type="dxa"/>
              <w:right w:w="100" w:type="dxa"/>
            </w:tcMar>
          </w:tcPr>
          <w:p w14:paraId="6306AB79" w14:textId="77777777" w:rsidR="007542A2" w:rsidRDefault="004E0924">
            <w:pPr>
              <w:widowControl w:val="0"/>
              <w:spacing w:line="240" w:lineRule="auto"/>
            </w:pPr>
            <w:r>
              <w:t>Holds the name of the room.</w:t>
            </w:r>
          </w:p>
        </w:tc>
        <w:tc>
          <w:tcPr>
            <w:tcW w:w="2280" w:type="dxa"/>
            <w:tcMar>
              <w:top w:w="100" w:type="dxa"/>
              <w:left w:w="100" w:type="dxa"/>
              <w:bottom w:w="100" w:type="dxa"/>
              <w:right w:w="100" w:type="dxa"/>
            </w:tcMar>
          </w:tcPr>
          <w:p w14:paraId="11ED2A89" w14:textId="77777777" w:rsidR="007542A2" w:rsidRDefault="004E0924">
            <w:pPr>
              <w:widowControl w:val="0"/>
              <w:spacing w:line="240" w:lineRule="auto"/>
            </w:pPr>
            <w:r>
              <w:t>String(40)</w:t>
            </w:r>
          </w:p>
        </w:tc>
        <w:tc>
          <w:tcPr>
            <w:tcW w:w="4259" w:type="dxa"/>
            <w:tcMar>
              <w:top w:w="100" w:type="dxa"/>
              <w:left w:w="100" w:type="dxa"/>
              <w:bottom w:w="100" w:type="dxa"/>
              <w:right w:w="100" w:type="dxa"/>
            </w:tcMar>
          </w:tcPr>
          <w:p w14:paraId="52857A9F" w14:textId="77777777" w:rsidR="007542A2" w:rsidRDefault="004E0924">
            <w:pPr>
              <w:widowControl w:val="0"/>
              <w:spacing w:line="240" w:lineRule="auto"/>
            </w:pPr>
            <w:r>
              <w:t>It is unlikely that the name of a room is going to be longer than 40 characters.</w:t>
            </w:r>
          </w:p>
        </w:tc>
      </w:tr>
      <w:tr w:rsidR="007542A2" w14:paraId="22842E12" w14:textId="77777777">
        <w:tc>
          <w:tcPr>
            <w:tcW w:w="3160" w:type="dxa"/>
            <w:tcMar>
              <w:top w:w="100" w:type="dxa"/>
              <w:left w:w="100" w:type="dxa"/>
              <w:bottom w:w="100" w:type="dxa"/>
              <w:right w:w="100" w:type="dxa"/>
            </w:tcMar>
          </w:tcPr>
          <w:p w14:paraId="477BEC2A" w14:textId="77777777" w:rsidR="007542A2" w:rsidRDefault="004E0924">
            <w:pPr>
              <w:widowControl w:val="0"/>
              <w:spacing w:line="240" w:lineRule="auto"/>
            </w:pPr>
            <w:r>
              <w:t>capacity</w:t>
            </w:r>
          </w:p>
        </w:tc>
        <w:tc>
          <w:tcPr>
            <w:tcW w:w="4259" w:type="dxa"/>
            <w:tcMar>
              <w:top w:w="100" w:type="dxa"/>
              <w:left w:w="100" w:type="dxa"/>
              <w:bottom w:w="100" w:type="dxa"/>
              <w:right w:w="100" w:type="dxa"/>
            </w:tcMar>
          </w:tcPr>
          <w:p w14:paraId="781FEEBB" w14:textId="77777777" w:rsidR="007542A2" w:rsidRDefault="004E0924">
            <w:pPr>
              <w:widowControl w:val="0"/>
              <w:spacing w:line="240" w:lineRule="auto"/>
            </w:pPr>
            <w:r>
              <w:t>Holds the capacity of the room.</w:t>
            </w:r>
          </w:p>
        </w:tc>
        <w:tc>
          <w:tcPr>
            <w:tcW w:w="2280" w:type="dxa"/>
            <w:tcMar>
              <w:top w:w="100" w:type="dxa"/>
              <w:left w:w="100" w:type="dxa"/>
              <w:bottom w:w="100" w:type="dxa"/>
              <w:right w:w="100" w:type="dxa"/>
            </w:tcMar>
          </w:tcPr>
          <w:p w14:paraId="7C167637" w14:textId="77777777" w:rsidR="007542A2" w:rsidRDefault="004E0924">
            <w:pPr>
              <w:widowControl w:val="0"/>
              <w:spacing w:line="240" w:lineRule="auto"/>
            </w:pPr>
            <w:r>
              <w:t>Integer(4)</w:t>
            </w:r>
          </w:p>
        </w:tc>
        <w:tc>
          <w:tcPr>
            <w:tcW w:w="4259" w:type="dxa"/>
            <w:tcMar>
              <w:top w:w="100" w:type="dxa"/>
              <w:left w:w="100" w:type="dxa"/>
              <w:bottom w:w="100" w:type="dxa"/>
              <w:right w:w="100" w:type="dxa"/>
            </w:tcMar>
          </w:tcPr>
          <w:p w14:paraId="04C2069B" w14:textId="77777777" w:rsidR="007542A2" w:rsidRDefault="004E0924">
            <w:pPr>
              <w:widowControl w:val="0"/>
              <w:spacing w:line="240" w:lineRule="auto"/>
            </w:pPr>
            <w:r>
              <w:t>The room is unlikely to have a capacity of more than 9,999.</w:t>
            </w:r>
          </w:p>
        </w:tc>
      </w:tr>
      <w:tr w:rsidR="007542A2" w14:paraId="43270F42" w14:textId="77777777">
        <w:tc>
          <w:tcPr>
            <w:tcW w:w="3160" w:type="dxa"/>
            <w:tcMar>
              <w:top w:w="100" w:type="dxa"/>
              <w:left w:w="100" w:type="dxa"/>
              <w:bottom w:w="100" w:type="dxa"/>
              <w:right w:w="100" w:type="dxa"/>
            </w:tcMar>
          </w:tcPr>
          <w:p w14:paraId="43E82023" w14:textId="77777777" w:rsidR="007542A2" w:rsidRDefault="004E0924">
            <w:pPr>
              <w:widowControl w:val="0"/>
              <w:spacing w:line="240" w:lineRule="auto"/>
            </w:pPr>
            <w:r>
              <w:rPr>
                <w:b/>
              </w:rPr>
              <w:t>Periods</w:t>
            </w:r>
          </w:p>
        </w:tc>
        <w:tc>
          <w:tcPr>
            <w:tcW w:w="4259" w:type="dxa"/>
            <w:tcMar>
              <w:top w:w="100" w:type="dxa"/>
              <w:left w:w="100" w:type="dxa"/>
              <w:bottom w:w="100" w:type="dxa"/>
              <w:right w:w="100" w:type="dxa"/>
            </w:tcMar>
          </w:tcPr>
          <w:p w14:paraId="3B25B003"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2FDE4001"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7C4A22D4" w14:textId="77777777" w:rsidR="007542A2" w:rsidRDefault="004E0924">
            <w:pPr>
              <w:widowControl w:val="0"/>
              <w:spacing w:line="240" w:lineRule="auto"/>
            </w:pPr>
            <w:r>
              <w:t>-</w:t>
            </w:r>
          </w:p>
        </w:tc>
      </w:tr>
      <w:tr w:rsidR="007542A2" w14:paraId="03BCFF85" w14:textId="77777777">
        <w:tc>
          <w:tcPr>
            <w:tcW w:w="3160" w:type="dxa"/>
            <w:tcMar>
              <w:top w:w="100" w:type="dxa"/>
              <w:left w:w="100" w:type="dxa"/>
              <w:bottom w:w="100" w:type="dxa"/>
              <w:right w:w="100" w:type="dxa"/>
            </w:tcMar>
          </w:tcPr>
          <w:p w14:paraId="4C8134B6" w14:textId="77777777" w:rsidR="007542A2" w:rsidRDefault="004E0924">
            <w:pPr>
              <w:widowControl w:val="0"/>
              <w:spacing w:line="240" w:lineRule="auto"/>
            </w:pPr>
            <w:r>
              <w:rPr>
                <w:u w:val="single"/>
              </w:rPr>
              <w:t>periodNumber</w:t>
            </w:r>
          </w:p>
        </w:tc>
        <w:tc>
          <w:tcPr>
            <w:tcW w:w="4259" w:type="dxa"/>
            <w:tcMar>
              <w:top w:w="100" w:type="dxa"/>
              <w:left w:w="100" w:type="dxa"/>
              <w:bottom w:w="100" w:type="dxa"/>
              <w:right w:w="100" w:type="dxa"/>
            </w:tcMar>
          </w:tcPr>
          <w:p w14:paraId="13D00CE0" w14:textId="77777777" w:rsidR="007542A2" w:rsidRDefault="004E0924">
            <w:pPr>
              <w:widowControl w:val="0"/>
              <w:spacing w:line="240" w:lineRule="auto"/>
            </w:pPr>
            <w:r>
              <w:t>Holds the number of the period in the day.</w:t>
            </w:r>
          </w:p>
        </w:tc>
        <w:tc>
          <w:tcPr>
            <w:tcW w:w="2280" w:type="dxa"/>
            <w:tcMar>
              <w:top w:w="100" w:type="dxa"/>
              <w:left w:w="100" w:type="dxa"/>
              <w:bottom w:w="100" w:type="dxa"/>
              <w:right w:w="100" w:type="dxa"/>
            </w:tcMar>
          </w:tcPr>
          <w:p w14:paraId="2F8AB04A" w14:textId="77777777" w:rsidR="007542A2" w:rsidRDefault="004E0924">
            <w:pPr>
              <w:widowControl w:val="0"/>
              <w:spacing w:line="240" w:lineRule="auto"/>
            </w:pPr>
            <w:r>
              <w:t>Integer(2)</w:t>
            </w:r>
          </w:p>
        </w:tc>
        <w:tc>
          <w:tcPr>
            <w:tcW w:w="4259" w:type="dxa"/>
            <w:tcMar>
              <w:top w:w="100" w:type="dxa"/>
              <w:left w:w="100" w:type="dxa"/>
              <w:bottom w:w="100" w:type="dxa"/>
              <w:right w:w="100" w:type="dxa"/>
            </w:tcMar>
          </w:tcPr>
          <w:p w14:paraId="7699C239" w14:textId="77777777" w:rsidR="007542A2" w:rsidRDefault="004E0924">
            <w:pPr>
              <w:widowControl w:val="0"/>
              <w:spacing w:line="240" w:lineRule="auto"/>
            </w:pPr>
            <w:r>
              <w:t>In the current system, there are only 7 periods, but in the future there is unlikely to ever be more periods than what 2 digits can accommodate for.</w:t>
            </w:r>
          </w:p>
        </w:tc>
      </w:tr>
      <w:tr w:rsidR="007542A2" w14:paraId="4C30A2D1" w14:textId="77777777">
        <w:tc>
          <w:tcPr>
            <w:tcW w:w="3160" w:type="dxa"/>
            <w:tcMar>
              <w:top w:w="100" w:type="dxa"/>
              <w:left w:w="100" w:type="dxa"/>
              <w:bottom w:w="100" w:type="dxa"/>
              <w:right w:w="100" w:type="dxa"/>
            </w:tcMar>
          </w:tcPr>
          <w:p w14:paraId="04A339B5" w14:textId="77777777" w:rsidR="007542A2" w:rsidRDefault="004E0924">
            <w:pPr>
              <w:widowControl w:val="0"/>
              <w:spacing w:line="240" w:lineRule="auto"/>
            </w:pPr>
            <w:r>
              <w:t>startTime</w:t>
            </w:r>
          </w:p>
        </w:tc>
        <w:tc>
          <w:tcPr>
            <w:tcW w:w="4259" w:type="dxa"/>
            <w:tcMar>
              <w:top w:w="100" w:type="dxa"/>
              <w:left w:w="100" w:type="dxa"/>
              <w:bottom w:w="100" w:type="dxa"/>
              <w:right w:w="100" w:type="dxa"/>
            </w:tcMar>
          </w:tcPr>
          <w:p w14:paraId="04E98490" w14:textId="77777777" w:rsidR="007542A2" w:rsidRDefault="004E0924">
            <w:pPr>
              <w:widowControl w:val="0"/>
              <w:spacing w:line="240" w:lineRule="auto"/>
            </w:pPr>
            <w:r>
              <w:t>Holds the start time of the period.</w:t>
            </w:r>
          </w:p>
        </w:tc>
        <w:tc>
          <w:tcPr>
            <w:tcW w:w="2280" w:type="dxa"/>
            <w:tcMar>
              <w:top w:w="100" w:type="dxa"/>
              <w:left w:w="100" w:type="dxa"/>
              <w:bottom w:w="100" w:type="dxa"/>
              <w:right w:w="100" w:type="dxa"/>
            </w:tcMar>
          </w:tcPr>
          <w:p w14:paraId="0D8F3772" w14:textId="77777777" w:rsidR="007542A2" w:rsidRDefault="004E0924">
            <w:pPr>
              <w:widowControl w:val="0"/>
              <w:spacing w:line="240" w:lineRule="auto"/>
            </w:pPr>
            <w:r>
              <w:t>Integer(4)</w:t>
            </w:r>
          </w:p>
        </w:tc>
        <w:tc>
          <w:tcPr>
            <w:tcW w:w="4259" w:type="dxa"/>
            <w:tcMar>
              <w:top w:w="100" w:type="dxa"/>
              <w:left w:w="100" w:type="dxa"/>
              <w:bottom w:w="100" w:type="dxa"/>
              <w:right w:w="100" w:type="dxa"/>
            </w:tcMar>
          </w:tcPr>
          <w:p w14:paraId="4A4ECD8E" w14:textId="77777777" w:rsidR="007542A2" w:rsidRDefault="004E0924">
            <w:pPr>
              <w:widowControl w:val="0"/>
              <w:spacing w:line="240" w:lineRule="auto"/>
            </w:pPr>
            <w:r>
              <w:t xml:space="preserve">Is held as an integer so that comparisons between earlier and later times can be </w:t>
            </w:r>
            <w:r>
              <w:lastRenderedPageBreak/>
              <w:t>made easily later.</w:t>
            </w:r>
          </w:p>
        </w:tc>
      </w:tr>
      <w:tr w:rsidR="007542A2" w14:paraId="694F7995" w14:textId="77777777">
        <w:tc>
          <w:tcPr>
            <w:tcW w:w="3160" w:type="dxa"/>
            <w:tcMar>
              <w:top w:w="100" w:type="dxa"/>
              <w:left w:w="100" w:type="dxa"/>
              <w:bottom w:w="100" w:type="dxa"/>
              <w:right w:w="100" w:type="dxa"/>
            </w:tcMar>
          </w:tcPr>
          <w:p w14:paraId="00E30ACA" w14:textId="77777777" w:rsidR="007542A2" w:rsidRDefault="004E0924">
            <w:pPr>
              <w:widowControl w:val="0"/>
              <w:spacing w:line="240" w:lineRule="auto"/>
            </w:pPr>
            <w:r>
              <w:lastRenderedPageBreak/>
              <w:t>endTime</w:t>
            </w:r>
          </w:p>
        </w:tc>
        <w:tc>
          <w:tcPr>
            <w:tcW w:w="4259" w:type="dxa"/>
            <w:tcMar>
              <w:top w:w="100" w:type="dxa"/>
              <w:left w:w="100" w:type="dxa"/>
              <w:bottom w:w="100" w:type="dxa"/>
              <w:right w:w="100" w:type="dxa"/>
            </w:tcMar>
          </w:tcPr>
          <w:p w14:paraId="21219936" w14:textId="77777777" w:rsidR="007542A2" w:rsidRDefault="004E0924">
            <w:pPr>
              <w:widowControl w:val="0"/>
              <w:spacing w:line="240" w:lineRule="auto"/>
            </w:pPr>
            <w:r>
              <w:t>Holds the end time of the period.</w:t>
            </w:r>
          </w:p>
        </w:tc>
        <w:tc>
          <w:tcPr>
            <w:tcW w:w="2280" w:type="dxa"/>
            <w:tcMar>
              <w:top w:w="100" w:type="dxa"/>
              <w:left w:w="100" w:type="dxa"/>
              <w:bottom w:w="100" w:type="dxa"/>
              <w:right w:w="100" w:type="dxa"/>
            </w:tcMar>
          </w:tcPr>
          <w:p w14:paraId="20FF7E71" w14:textId="77777777" w:rsidR="007542A2" w:rsidRDefault="004E0924">
            <w:pPr>
              <w:widowControl w:val="0"/>
              <w:spacing w:line="240" w:lineRule="auto"/>
            </w:pPr>
            <w:r>
              <w:t>Integer(4)</w:t>
            </w:r>
          </w:p>
        </w:tc>
        <w:tc>
          <w:tcPr>
            <w:tcW w:w="4259" w:type="dxa"/>
            <w:tcMar>
              <w:top w:w="100" w:type="dxa"/>
              <w:left w:w="100" w:type="dxa"/>
              <w:bottom w:w="100" w:type="dxa"/>
              <w:right w:w="100" w:type="dxa"/>
            </w:tcMar>
          </w:tcPr>
          <w:p w14:paraId="04A28185" w14:textId="77777777" w:rsidR="007542A2" w:rsidRDefault="004E0924">
            <w:pPr>
              <w:widowControl w:val="0"/>
              <w:spacing w:line="240" w:lineRule="auto"/>
            </w:pPr>
            <w:r>
              <w:t>Is held as an integer so that comparisons between earlier and later times can be made easily later.</w:t>
            </w:r>
          </w:p>
        </w:tc>
      </w:tr>
      <w:tr w:rsidR="007542A2" w14:paraId="0FEE690C" w14:textId="77777777">
        <w:tc>
          <w:tcPr>
            <w:tcW w:w="3160" w:type="dxa"/>
            <w:tcMar>
              <w:top w:w="100" w:type="dxa"/>
              <w:left w:w="100" w:type="dxa"/>
              <w:bottom w:w="100" w:type="dxa"/>
              <w:right w:w="100" w:type="dxa"/>
            </w:tcMar>
          </w:tcPr>
          <w:p w14:paraId="28F83C68" w14:textId="77777777" w:rsidR="007542A2" w:rsidRDefault="004E0924">
            <w:pPr>
              <w:widowControl w:val="0"/>
              <w:spacing w:line="240" w:lineRule="auto"/>
            </w:pPr>
            <w:r>
              <w:rPr>
                <w:b/>
              </w:rPr>
              <w:t>Holidays</w:t>
            </w:r>
          </w:p>
        </w:tc>
        <w:tc>
          <w:tcPr>
            <w:tcW w:w="4259" w:type="dxa"/>
            <w:tcMar>
              <w:top w:w="100" w:type="dxa"/>
              <w:left w:w="100" w:type="dxa"/>
              <w:bottom w:w="100" w:type="dxa"/>
              <w:right w:w="100" w:type="dxa"/>
            </w:tcMar>
          </w:tcPr>
          <w:p w14:paraId="563239E5" w14:textId="77777777" w:rsidR="007542A2" w:rsidRDefault="004E0924">
            <w:pPr>
              <w:widowControl w:val="0"/>
              <w:spacing w:line="240" w:lineRule="auto"/>
            </w:pPr>
            <w:r>
              <w:t>-</w:t>
            </w:r>
          </w:p>
        </w:tc>
        <w:tc>
          <w:tcPr>
            <w:tcW w:w="2280" w:type="dxa"/>
            <w:tcMar>
              <w:top w:w="100" w:type="dxa"/>
              <w:left w:w="100" w:type="dxa"/>
              <w:bottom w:w="100" w:type="dxa"/>
              <w:right w:w="100" w:type="dxa"/>
            </w:tcMar>
          </w:tcPr>
          <w:p w14:paraId="5FE3F768" w14:textId="77777777" w:rsidR="007542A2" w:rsidRDefault="004E0924">
            <w:pPr>
              <w:widowControl w:val="0"/>
              <w:spacing w:line="240" w:lineRule="auto"/>
            </w:pPr>
            <w:r>
              <w:t>-</w:t>
            </w:r>
          </w:p>
        </w:tc>
        <w:tc>
          <w:tcPr>
            <w:tcW w:w="4259" w:type="dxa"/>
            <w:tcMar>
              <w:top w:w="100" w:type="dxa"/>
              <w:left w:w="100" w:type="dxa"/>
              <w:bottom w:w="100" w:type="dxa"/>
              <w:right w:w="100" w:type="dxa"/>
            </w:tcMar>
          </w:tcPr>
          <w:p w14:paraId="47973C3A" w14:textId="77777777" w:rsidR="007542A2" w:rsidRDefault="004E0924">
            <w:pPr>
              <w:widowControl w:val="0"/>
              <w:spacing w:line="240" w:lineRule="auto"/>
            </w:pPr>
            <w:r>
              <w:t>-</w:t>
            </w:r>
          </w:p>
        </w:tc>
      </w:tr>
      <w:tr w:rsidR="007542A2" w:rsidRPr="00A94379" w14:paraId="50E485D0" w14:textId="77777777">
        <w:tc>
          <w:tcPr>
            <w:tcW w:w="3160" w:type="dxa"/>
            <w:tcMar>
              <w:top w:w="100" w:type="dxa"/>
              <w:left w:w="100" w:type="dxa"/>
              <w:bottom w:w="100" w:type="dxa"/>
              <w:right w:w="100" w:type="dxa"/>
            </w:tcMar>
          </w:tcPr>
          <w:p w14:paraId="48409B05" w14:textId="77777777" w:rsidR="007542A2" w:rsidRDefault="004E0924">
            <w:pPr>
              <w:widowControl w:val="0"/>
              <w:spacing w:line="240" w:lineRule="auto"/>
            </w:pPr>
            <w:r>
              <w:rPr>
                <w:u w:val="single"/>
              </w:rPr>
              <w:t>ID</w:t>
            </w:r>
          </w:p>
        </w:tc>
        <w:tc>
          <w:tcPr>
            <w:tcW w:w="4259" w:type="dxa"/>
            <w:tcMar>
              <w:top w:w="100" w:type="dxa"/>
              <w:left w:w="100" w:type="dxa"/>
              <w:bottom w:w="100" w:type="dxa"/>
              <w:right w:w="100" w:type="dxa"/>
            </w:tcMar>
          </w:tcPr>
          <w:p w14:paraId="7187E85A" w14:textId="77777777" w:rsidR="007542A2" w:rsidRDefault="004E0924">
            <w:pPr>
              <w:widowControl w:val="0"/>
              <w:spacing w:line="240" w:lineRule="auto"/>
            </w:pPr>
            <w:r>
              <w:t>Holds the unique ID of the holiday.</w:t>
            </w:r>
          </w:p>
        </w:tc>
        <w:tc>
          <w:tcPr>
            <w:tcW w:w="2280" w:type="dxa"/>
            <w:tcMar>
              <w:top w:w="100" w:type="dxa"/>
              <w:left w:w="100" w:type="dxa"/>
              <w:bottom w:w="100" w:type="dxa"/>
              <w:right w:w="100" w:type="dxa"/>
            </w:tcMar>
          </w:tcPr>
          <w:p w14:paraId="05E9C739" w14:textId="77777777" w:rsidR="007542A2" w:rsidRDefault="004E0924">
            <w:pPr>
              <w:widowControl w:val="0"/>
              <w:spacing w:line="240" w:lineRule="auto"/>
            </w:pPr>
            <w:r>
              <w:t>Integer(10)</w:t>
            </w:r>
          </w:p>
        </w:tc>
        <w:tc>
          <w:tcPr>
            <w:tcW w:w="4259" w:type="dxa"/>
            <w:tcMar>
              <w:top w:w="100" w:type="dxa"/>
              <w:left w:w="100" w:type="dxa"/>
              <w:bottom w:w="100" w:type="dxa"/>
              <w:right w:w="100" w:type="dxa"/>
            </w:tcMar>
          </w:tcPr>
          <w:p w14:paraId="748C995D" w14:textId="77777777" w:rsidR="007542A2" w:rsidRDefault="004E0924">
            <w:pPr>
              <w:widowControl w:val="0"/>
              <w:spacing w:line="240" w:lineRule="auto"/>
            </w:pPr>
            <w:r>
              <w:t>There is unlikely to be more than 9,999,999,999 holidays in the system.</w:t>
            </w:r>
          </w:p>
        </w:tc>
      </w:tr>
      <w:tr w:rsidR="007542A2" w14:paraId="5D344DE1" w14:textId="77777777">
        <w:tc>
          <w:tcPr>
            <w:tcW w:w="3160" w:type="dxa"/>
            <w:tcMar>
              <w:top w:w="100" w:type="dxa"/>
              <w:left w:w="100" w:type="dxa"/>
              <w:bottom w:w="100" w:type="dxa"/>
              <w:right w:w="100" w:type="dxa"/>
            </w:tcMar>
          </w:tcPr>
          <w:p w14:paraId="69EE4E4F" w14:textId="77777777" w:rsidR="007542A2" w:rsidRDefault="004E0924">
            <w:pPr>
              <w:widowControl w:val="0"/>
              <w:spacing w:line="240" w:lineRule="auto"/>
            </w:pPr>
            <w:r>
              <w:rPr>
                <w:i/>
              </w:rPr>
              <w:t>label</w:t>
            </w:r>
          </w:p>
        </w:tc>
        <w:tc>
          <w:tcPr>
            <w:tcW w:w="4259" w:type="dxa"/>
            <w:tcMar>
              <w:top w:w="100" w:type="dxa"/>
              <w:left w:w="100" w:type="dxa"/>
              <w:bottom w:w="100" w:type="dxa"/>
              <w:right w:w="100" w:type="dxa"/>
            </w:tcMar>
          </w:tcPr>
          <w:p w14:paraId="763F0D0E" w14:textId="77777777" w:rsidR="007542A2" w:rsidRDefault="004E0924">
            <w:pPr>
              <w:widowControl w:val="0"/>
              <w:spacing w:line="240" w:lineRule="auto"/>
            </w:pPr>
            <w:r>
              <w:t>Holds the label of the holiday (what the holiday is described as).</w:t>
            </w:r>
          </w:p>
        </w:tc>
        <w:tc>
          <w:tcPr>
            <w:tcW w:w="2280" w:type="dxa"/>
            <w:tcMar>
              <w:top w:w="100" w:type="dxa"/>
              <w:left w:w="100" w:type="dxa"/>
              <w:bottom w:w="100" w:type="dxa"/>
              <w:right w:w="100" w:type="dxa"/>
            </w:tcMar>
          </w:tcPr>
          <w:p w14:paraId="6BE4C28D" w14:textId="77777777" w:rsidR="007542A2" w:rsidRDefault="004E0924">
            <w:pPr>
              <w:widowControl w:val="0"/>
              <w:spacing w:line="240" w:lineRule="auto"/>
            </w:pPr>
            <w:r>
              <w:t>String(50)</w:t>
            </w:r>
          </w:p>
        </w:tc>
        <w:tc>
          <w:tcPr>
            <w:tcW w:w="4259" w:type="dxa"/>
            <w:tcMar>
              <w:top w:w="100" w:type="dxa"/>
              <w:left w:w="100" w:type="dxa"/>
              <w:bottom w:w="100" w:type="dxa"/>
              <w:right w:w="100" w:type="dxa"/>
            </w:tcMar>
          </w:tcPr>
          <w:p w14:paraId="42088DCA" w14:textId="77777777" w:rsidR="007542A2" w:rsidRDefault="004E0924">
            <w:pPr>
              <w:widowControl w:val="0"/>
              <w:spacing w:line="240" w:lineRule="auto"/>
            </w:pPr>
            <w:r>
              <w:t>The label of a holiday is unlikely to exceed 50 characters.</w:t>
            </w:r>
          </w:p>
        </w:tc>
      </w:tr>
      <w:tr w:rsidR="007542A2" w14:paraId="00396CB1" w14:textId="77777777">
        <w:tc>
          <w:tcPr>
            <w:tcW w:w="3160" w:type="dxa"/>
            <w:tcMar>
              <w:top w:w="100" w:type="dxa"/>
              <w:left w:w="100" w:type="dxa"/>
              <w:bottom w:w="100" w:type="dxa"/>
              <w:right w:w="100" w:type="dxa"/>
            </w:tcMar>
          </w:tcPr>
          <w:p w14:paraId="3A9CA63A" w14:textId="77777777" w:rsidR="007542A2" w:rsidRDefault="004E0924">
            <w:pPr>
              <w:widowControl w:val="0"/>
              <w:spacing w:line="240" w:lineRule="auto"/>
            </w:pPr>
            <w:r>
              <w:t>startTimestamp</w:t>
            </w:r>
          </w:p>
        </w:tc>
        <w:tc>
          <w:tcPr>
            <w:tcW w:w="4259" w:type="dxa"/>
            <w:tcMar>
              <w:top w:w="100" w:type="dxa"/>
              <w:left w:w="100" w:type="dxa"/>
              <w:bottom w:w="100" w:type="dxa"/>
              <w:right w:w="100" w:type="dxa"/>
            </w:tcMar>
          </w:tcPr>
          <w:p w14:paraId="26A1D1B8" w14:textId="77777777" w:rsidR="007542A2" w:rsidRDefault="004E0924">
            <w:pPr>
              <w:widowControl w:val="0"/>
              <w:spacing w:line="240" w:lineRule="auto"/>
            </w:pPr>
            <w:r>
              <w:t>Holds the start timestamp of the holiday.</w:t>
            </w:r>
          </w:p>
        </w:tc>
        <w:tc>
          <w:tcPr>
            <w:tcW w:w="2280" w:type="dxa"/>
            <w:tcMar>
              <w:top w:w="100" w:type="dxa"/>
              <w:left w:w="100" w:type="dxa"/>
              <w:bottom w:w="100" w:type="dxa"/>
              <w:right w:w="100" w:type="dxa"/>
            </w:tcMar>
          </w:tcPr>
          <w:p w14:paraId="28F740BC" w14:textId="77777777" w:rsidR="007542A2" w:rsidRDefault="004E0924">
            <w:pPr>
              <w:widowControl w:val="0"/>
              <w:spacing w:line="240" w:lineRule="auto"/>
            </w:pPr>
            <w:r>
              <w:t>Integer(64)</w:t>
            </w:r>
          </w:p>
        </w:tc>
        <w:tc>
          <w:tcPr>
            <w:tcW w:w="4259" w:type="dxa"/>
            <w:tcMar>
              <w:top w:w="100" w:type="dxa"/>
              <w:left w:w="100" w:type="dxa"/>
              <w:bottom w:w="100" w:type="dxa"/>
              <w:right w:w="100" w:type="dxa"/>
            </w:tcMar>
          </w:tcPr>
          <w:p w14:paraId="307B2B50" w14:textId="77777777" w:rsidR="007542A2" w:rsidRDefault="004E0924">
            <w:pPr>
              <w:widowControl w:val="0"/>
              <w:spacing w:line="240" w:lineRule="auto"/>
            </w:pPr>
            <w:r>
              <w:t>A unix timestamp will only ever be a maximum of 64 bytes in size.</w:t>
            </w:r>
          </w:p>
        </w:tc>
      </w:tr>
      <w:tr w:rsidR="007542A2" w14:paraId="7AD5E53E" w14:textId="77777777">
        <w:tc>
          <w:tcPr>
            <w:tcW w:w="3160" w:type="dxa"/>
            <w:tcMar>
              <w:top w:w="100" w:type="dxa"/>
              <w:left w:w="100" w:type="dxa"/>
              <w:bottom w:w="100" w:type="dxa"/>
              <w:right w:w="100" w:type="dxa"/>
            </w:tcMar>
          </w:tcPr>
          <w:p w14:paraId="360B607F" w14:textId="77777777" w:rsidR="007542A2" w:rsidRDefault="004E0924">
            <w:pPr>
              <w:widowControl w:val="0"/>
              <w:spacing w:line="240" w:lineRule="auto"/>
            </w:pPr>
            <w:r>
              <w:t>endTimestamp</w:t>
            </w:r>
          </w:p>
        </w:tc>
        <w:tc>
          <w:tcPr>
            <w:tcW w:w="4259" w:type="dxa"/>
            <w:tcMar>
              <w:top w:w="100" w:type="dxa"/>
              <w:left w:w="100" w:type="dxa"/>
              <w:bottom w:w="100" w:type="dxa"/>
              <w:right w:w="100" w:type="dxa"/>
            </w:tcMar>
          </w:tcPr>
          <w:p w14:paraId="6D81C9B1" w14:textId="77777777" w:rsidR="007542A2" w:rsidRDefault="004E0924">
            <w:pPr>
              <w:widowControl w:val="0"/>
              <w:spacing w:line="240" w:lineRule="auto"/>
            </w:pPr>
            <w:r>
              <w:t>Holds the end timestamp of the holiday.</w:t>
            </w:r>
          </w:p>
        </w:tc>
        <w:tc>
          <w:tcPr>
            <w:tcW w:w="2280" w:type="dxa"/>
            <w:tcMar>
              <w:top w:w="100" w:type="dxa"/>
              <w:left w:w="100" w:type="dxa"/>
              <w:bottom w:w="100" w:type="dxa"/>
              <w:right w:w="100" w:type="dxa"/>
            </w:tcMar>
          </w:tcPr>
          <w:p w14:paraId="2723868F" w14:textId="77777777" w:rsidR="007542A2" w:rsidRDefault="004E0924">
            <w:pPr>
              <w:widowControl w:val="0"/>
              <w:spacing w:line="240" w:lineRule="auto"/>
            </w:pPr>
            <w:r>
              <w:t>Integer(64)</w:t>
            </w:r>
          </w:p>
        </w:tc>
        <w:tc>
          <w:tcPr>
            <w:tcW w:w="4259" w:type="dxa"/>
            <w:tcMar>
              <w:top w:w="100" w:type="dxa"/>
              <w:left w:w="100" w:type="dxa"/>
              <w:bottom w:w="100" w:type="dxa"/>
              <w:right w:w="100" w:type="dxa"/>
            </w:tcMar>
          </w:tcPr>
          <w:p w14:paraId="18EDEE26" w14:textId="77777777" w:rsidR="007542A2" w:rsidRDefault="004E0924">
            <w:pPr>
              <w:widowControl w:val="0"/>
              <w:spacing w:line="240" w:lineRule="auto"/>
            </w:pPr>
            <w:r>
              <w:t>A unix timestamp will only ever be a maximum of 64 bytes in size.</w:t>
            </w:r>
          </w:p>
        </w:tc>
      </w:tr>
    </w:tbl>
    <w:p w14:paraId="7AC879A0" w14:textId="77777777" w:rsidR="007542A2" w:rsidRDefault="007542A2"/>
    <w:p w14:paraId="77EEE3EF" w14:textId="77777777" w:rsidR="007542A2" w:rsidRDefault="004E0924">
      <w:pPr>
        <w:pStyle w:val="Heading2"/>
        <w:contextualSpacing w:val="0"/>
      </w:pPr>
      <w:bookmarkStart w:id="84" w:name="h.n6mklsfnh46z" w:colFirst="0" w:colLast="0"/>
      <w:bookmarkStart w:id="85" w:name="_Toc448907991"/>
      <w:bookmarkEnd w:id="84"/>
      <w:r>
        <w:t>The ‘openDB’ Class</w:t>
      </w:r>
      <w:bookmarkEnd w:id="85"/>
    </w:p>
    <w:p w14:paraId="22AB4EEC" w14:textId="042A7285" w:rsidR="007542A2" w:rsidRDefault="004E0924">
      <w:r>
        <w:t>I designed the ‘openDB’ class to simplify connections to the database. I felt that splitting up the SQL queries into different functions and parameters made the code much more readable and easier to maintain. It also made each of the functions a lot easier to test individually and meant that, once I’d written it well once, I didn’t have to write it again!</w:t>
      </w:r>
      <w:r w:rsidR="008B5A40">
        <w:t xml:space="preserve"> You can see more of it in the following sections (</w:t>
      </w:r>
      <w:r w:rsidR="00053790">
        <w:t xml:space="preserve">sections </w:t>
      </w:r>
      <w:hyperlink w:anchor="_class.openDB.inc.php" w:history="1">
        <w:r w:rsidR="008B5A40" w:rsidRPr="008B5A40">
          <w:rPr>
            <w:rStyle w:val="Hyperlink"/>
          </w:rPr>
          <w:t>C.1.1</w:t>
        </w:r>
      </w:hyperlink>
      <w:r w:rsidR="008B5A40">
        <w:t xml:space="preserve"> and </w:t>
      </w:r>
      <w:hyperlink w:anchor="_Procedure_and_Variable" w:history="1">
        <w:r w:rsidR="008B5A40" w:rsidRPr="008B5A40">
          <w:rPr>
            <w:rStyle w:val="Hyperlink"/>
          </w:rPr>
          <w:t>E.4.1</w:t>
        </w:r>
      </w:hyperlink>
      <w:r w:rsidR="008B5A40">
        <w:t>, pa</w:t>
      </w:r>
      <w:r w:rsidR="00053790">
        <w:t>ges 92 and 281</w:t>
      </w:r>
      <w:r w:rsidR="008B5A40">
        <w:t>, respectively)</w:t>
      </w:r>
    </w:p>
    <w:p w14:paraId="6A595884" w14:textId="77777777" w:rsidR="00A111C1" w:rsidRDefault="00A111C1">
      <w:pPr>
        <w:rPr>
          <w:rFonts w:ascii="Trebuchet MS" w:eastAsia="Trebuchet MS" w:hAnsi="Trebuchet MS" w:cs="Trebuchet MS"/>
          <w:b/>
          <w:sz w:val="32"/>
          <w:szCs w:val="32"/>
        </w:rPr>
      </w:pPr>
      <w:bookmarkStart w:id="86" w:name="h.wj7uxo8naknw" w:colFirst="0" w:colLast="0"/>
      <w:bookmarkStart w:id="87" w:name="_Toc448907992"/>
      <w:bookmarkEnd w:id="86"/>
      <w:r>
        <w:br w:type="page"/>
      </w:r>
    </w:p>
    <w:p w14:paraId="20FF7A65" w14:textId="52ED0804" w:rsidR="007542A2" w:rsidRDefault="004E0924">
      <w:pPr>
        <w:pStyle w:val="Heading2"/>
        <w:contextualSpacing w:val="0"/>
      </w:pPr>
      <w:r>
        <w:lastRenderedPageBreak/>
        <w:t>Main Algorithm from the viewAllEvents.php page</w:t>
      </w:r>
      <w:bookmarkEnd w:id="87"/>
    </w:p>
    <w:tbl>
      <w:tblPr>
        <w:tblStyle w:val="af9"/>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23071174" w14:textId="77777777">
        <w:tc>
          <w:tcPr>
            <w:tcW w:w="13958" w:type="dxa"/>
            <w:tcMar>
              <w:top w:w="100" w:type="dxa"/>
              <w:left w:w="100" w:type="dxa"/>
              <w:bottom w:w="100" w:type="dxa"/>
              <w:right w:w="100" w:type="dxa"/>
            </w:tcMar>
          </w:tcPr>
          <w:p w14:paraId="04073330" w14:textId="77777777" w:rsidR="007542A2" w:rsidRDefault="004E0924">
            <w:pPr>
              <w:widowControl w:val="0"/>
              <w:spacing w:line="240" w:lineRule="auto"/>
            </w:pPr>
            <w:r>
              <w:rPr>
                <w:i/>
              </w:rPr>
              <w:t>fetch all events into an array</w:t>
            </w:r>
          </w:p>
          <w:p w14:paraId="23435849" w14:textId="77777777" w:rsidR="007542A2" w:rsidRDefault="004E0924">
            <w:pPr>
              <w:widowControl w:val="0"/>
              <w:spacing w:line="240" w:lineRule="auto"/>
            </w:pPr>
            <w:r>
              <w:rPr>
                <w:rFonts w:ascii="Nova Mono" w:eastAsia="Nova Mono" w:hAnsi="Nova Mono" w:cs="Nova Mono"/>
                <w:i/>
              </w:rPr>
              <w:t>referenceTime ← the unix timestamp of the start of the Monday of the week selected</w:t>
            </w:r>
          </w:p>
          <w:p w14:paraId="699EA390" w14:textId="77777777" w:rsidR="007542A2" w:rsidRDefault="004E0924">
            <w:pPr>
              <w:widowControl w:val="0"/>
              <w:spacing w:line="240" w:lineRule="auto"/>
            </w:pPr>
            <w:r>
              <w:rPr>
                <w:rFonts w:ascii="Nova Mono" w:eastAsia="Nova Mono" w:hAnsi="Nova Mono" w:cs="Nova Mono"/>
                <w:i/>
              </w:rPr>
              <w:t>for (dayCounter ← 0 to 4)</w:t>
            </w:r>
          </w:p>
          <w:p w14:paraId="05F5AA40" w14:textId="77777777" w:rsidR="007542A2" w:rsidRDefault="004E0924">
            <w:pPr>
              <w:widowControl w:val="0"/>
              <w:spacing w:line="240" w:lineRule="auto"/>
              <w:ind w:left="720"/>
            </w:pPr>
            <w:r>
              <w:rPr>
                <w:i/>
              </w:rPr>
              <w:t>print day of the week for dayCounter, and print the date for given reference time</w:t>
            </w:r>
          </w:p>
          <w:p w14:paraId="3C91120C" w14:textId="77777777" w:rsidR="007542A2" w:rsidRDefault="004E0924">
            <w:pPr>
              <w:widowControl w:val="0"/>
              <w:spacing w:line="240" w:lineRule="auto"/>
              <w:ind w:left="720"/>
            </w:pPr>
            <w:r>
              <w:rPr>
                <w:rFonts w:ascii="Nova Mono" w:eastAsia="Nova Mono" w:hAnsi="Nova Mono" w:cs="Nova Mono"/>
                <w:i/>
              </w:rPr>
              <w:t>for (periodCounter ← 1 to 7)</w:t>
            </w:r>
          </w:p>
          <w:p w14:paraId="246E2410" w14:textId="77777777" w:rsidR="007542A2" w:rsidRDefault="004E0924">
            <w:pPr>
              <w:widowControl w:val="0"/>
              <w:spacing w:line="240" w:lineRule="auto"/>
              <w:ind w:left="1440"/>
            </w:pPr>
            <w:r>
              <w:rPr>
                <w:rFonts w:ascii="Nova Mono" w:eastAsia="Nova Mono" w:hAnsi="Nova Mono" w:cs="Nova Mono"/>
                <w:i/>
              </w:rPr>
              <w:t>timeToCheck ← finds the time for the given period number in periodCounter</w:t>
            </w:r>
          </w:p>
          <w:p w14:paraId="306A3B27" w14:textId="77777777" w:rsidR="007542A2" w:rsidRDefault="004E0924">
            <w:pPr>
              <w:widowControl w:val="0"/>
              <w:spacing w:line="240" w:lineRule="auto"/>
              <w:ind w:left="1440"/>
            </w:pPr>
            <w:r>
              <w:rPr>
                <w:i/>
              </w:rPr>
              <w:t>foreach (event result fetched as singleResult)</w:t>
            </w:r>
          </w:p>
          <w:p w14:paraId="766C09A0" w14:textId="77777777" w:rsidR="007542A2" w:rsidRDefault="004E0924">
            <w:pPr>
              <w:widowControl w:val="0"/>
              <w:spacing w:line="240" w:lineRule="auto"/>
              <w:ind w:left="2160"/>
            </w:pPr>
            <w:r>
              <w:rPr>
                <w:i/>
              </w:rPr>
              <w:t>if an event exists:</w:t>
            </w:r>
          </w:p>
          <w:p w14:paraId="29BA43C0" w14:textId="77777777" w:rsidR="007542A2" w:rsidRDefault="004E0924">
            <w:pPr>
              <w:widowControl w:val="0"/>
              <w:spacing w:line="240" w:lineRule="auto"/>
              <w:ind w:left="2880"/>
            </w:pPr>
            <w:r>
              <w:rPr>
                <w:rFonts w:ascii="Nova Mono" w:eastAsia="Nova Mono" w:hAnsi="Nova Mono" w:cs="Nova Mono"/>
                <w:i/>
              </w:rPr>
              <w:t>fullSearchTime ← referenceTime + dayCounter*(60*60*24) + timeToCheck</w:t>
            </w:r>
          </w:p>
          <w:p w14:paraId="69C5E3B4" w14:textId="77777777" w:rsidR="007542A2" w:rsidRDefault="004E0924">
            <w:pPr>
              <w:widowControl w:val="0"/>
              <w:spacing w:line="240" w:lineRule="auto"/>
              <w:ind w:left="2880"/>
            </w:pPr>
            <w:r>
              <w:rPr>
                <w:i/>
              </w:rPr>
              <w:t>print details of the event name and either the room name or the teacher name (depending if the event was to be filtered by teacher or room).</w:t>
            </w:r>
          </w:p>
          <w:p w14:paraId="67BD711E" w14:textId="77777777" w:rsidR="007542A2" w:rsidRDefault="004E0924">
            <w:pPr>
              <w:widowControl w:val="0"/>
              <w:spacing w:line="240" w:lineRule="auto"/>
              <w:ind w:left="2160"/>
            </w:pPr>
            <w:r>
              <w:rPr>
                <w:i/>
              </w:rPr>
              <w:t>else:</w:t>
            </w:r>
          </w:p>
          <w:p w14:paraId="69A967FC" w14:textId="77777777" w:rsidR="007542A2" w:rsidRDefault="004E0924">
            <w:pPr>
              <w:widowControl w:val="0"/>
              <w:spacing w:line="240" w:lineRule="auto"/>
              <w:ind w:left="2880"/>
            </w:pPr>
            <w:r>
              <w:rPr>
                <w:i/>
              </w:rPr>
              <w:t>print a “Book now” button.</w:t>
            </w:r>
          </w:p>
        </w:tc>
      </w:tr>
    </w:tbl>
    <w:p w14:paraId="61355FFD" w14:textId="77777777" w:rsidR="007542A2" w:rsidRDefault="004E0924">
      <w:pPr>
        <w:pStyle w:val="Heading2"/>
        <w:contextualSpacing w:val="0"/>
      </w:pPr>
      <w:bookmarkStart w:id="88" w:name="h.59l22m24jcd1" w:colFirst="0" w:colLast="0"/>
      <w:bookmarkStart w:id="89" w:name="_Toc448907993"/>
      <w:bookmarkEnd w:id="88"/>
      <w:r>
        <w:t>Main Algorithm from the addEventImport.php Page</w:t>
      </w:r>
      <w:bookmarkEnd w:id="89"/>
    </w:p>
    <w:tbl>
      <w:tblPr>
        <w:tblStyle w:val="afa"/>
        <w:tblW w:w="1392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20"/>
      </w:tblGrid>
      <w:tr w:rsidR="007542A2" w14:paraId="6CD07320" w14:textId="77777777">
        <w:tc>
          <w:tcPr>
            <w:tcW w:w="13920" w:type="dxa"/>
            <w:tcMar>
              <w:top w:w="100" w:type="dxa"/>
              <w:left w:w="100" w:type="dxa"/>
              <w:bottom w:w="100" w:type="dxa"/>
              <w:right w:w="100" w:type="dxa"/>
            </w:tcMar>
          </w:tcPr>
          <w:p w14:paraId="57B04660" w14:textId="77777777" w:rsidR="007542A2" w:rsidRDefault="004E0924">
            <w:pPr>
              <w:widowControl w:val="0"/>
              <w:spacing w:line="240" w:lineRule="auto"/>
            </w:pPr>
            <w:r>
              <w:t>the user inputs:</w:t>
            </w:r>
          </w:p>
          <w:p w14:paraId="2088A612" w14:textId="77777777" w:rsidR="007542A2" w:rsidRDefault="004E0924">
            <w:pPr>
              <w:widowControl w:val="0"/>
              <w:numPr>
                <w:ilvl w:val="0"/>
                <w:numId w:val="27"/>
              </w:numPr>
              <w:spacing w:line="240" w:lineRule="auto"/>
              <w:ind w:hanging="360"/>
              <w:contextualSpacing/>
            </w:pPr>
            <w:r>
              <w:t>if the event should repeat weekly</w:t>
            </w:r>
          </w:p>
          <w:p w14:paraId="3557C82C" w14:textId="77777777" w:rsidR="007542A2" w:rsidRDefault="004E0924">
            <w:pPr>
              <w:widowControl w:val="0"/>
              <w:numPr>
                <w:ilvl w:val="1"/>
                <w:numId w:val="27"/>
              </w:numPr>
              <w:spacing w:line="240" w:lineRule="auto"/>
              <w:ind w:hanging="360"/>
              <w:contextualSpacing/>
            </w:pPr>
            <w:r>
              <w:t>if the event should repeat into holidays</w:t>
            </w:r>
          </w:p>
          <w:p w14:paraId="03A70C57" w14:textId="77777777" w:rsidR="007542A2" w:rsidRDefault="004E0924">
            <w:pPr>
              <w:widowControl w:val="0"/>
              <w:numPr>
                <w:ilvl w:val="1"/>
                <w:numId w:val="27"/>
              </w:numPr>
              <w:spacing w:line="240" w:lineRule="auto"/>
              <w:ind w:hanging="360"/>
              <w:contextualSpacing/>
            </w:pPr>
            <w:r>
              <w:t>what date the event should repeat up until</w:t>
            </w:r>
          </w:p>
          <w:p w14:paraId="3A911C9A" w14:textId="77777777" w:rsidR="007542A2" w:rsidRDefault="004E0924">
            <w:pPr>
              <w:widowControl w:val="0"/>
              <w:numPr>
                <w:ilvl w:val="1"/>
                <w:numId w:val="27"/>
              </w:numPr>
              <w:spacing w:line="240" w:lineRule="auto"/>
              <w:ind w:hanging="360"/>
              <w:contextualSpacing/>
            </w:pPr>
            <w:r>
              <w:t>and the imported file, seen below:</w:t>
            </w:r>
          </w:p>
          <w:p w14:paraId="6C032638" w14:textId="77777777" w:rsidR="007542A2" w:rsidRDefault="004E0924">
            <w:pPr>
              <w:widowControl w:val="0"/>
              <w:spacing w:line="240" w:lineRule="auto"/>
            </w:pPr>
            <w:r>
              <w:rPr>
                <w:rFonts w:ascii="Nova Mono" w:eastAsia="Nova Mono" w:hAnsi="Nova Mono" w:cs="Nova Mono"/>
                <w:i/>
              </w:rPr>
              <w:t>importedFile ← an imported file as a two-dimensional array</w:t>
            </w:r>
          </w:p>
          <w:p w14:paraId="4FDE3039" w14:textId="77777777" w:rsidR="007542A2" w:rsidRDefault="004E0924">
            <w:pPr>
              <w:widowControl w:val="0"/>
              <w:spacing w:line="240" w:lineRule="auto"/>
            </w:pPr>
            <w:r>
              <w:rPr>
                <w:i/>
              </w:rPr>
              <w:t>foreach (importedFile as row)</w:t>
            </w:r>
          </w:p>
          <w:p w14:paraId="19ECDA8B" w14:textId="77777777" w:rsidR="007542A2" w:rsidRDefault="004E0924">
            <w:pPr>
              <w:widowControl w:val="0"/>
              <w:spacing w:line="240" w:lineRule="auto"/>
              <w:ind w:left="720"/>
            </w:pPr>
            <w:r>
              <w:rPr>
                <w:i/>
              </w:rPr>
              <w:t>foreach (row as cell)</w:t>
            </w:r>
          </w:p>
          <w:p w14:paraId="2E88C630" w14:textId="77777777" w:rsidR="007542A2" w:rsidRDefault="004E0924">
            <w:pPr>
              <w:widowControl w:val="0"/>
              <w:spacing w:line="240" w:lineRule="auto"/>
              <w:ind w:left="1440"/>
            </w:pPr>
            <w:r>
              <w:rPr>
                <w:i/>
              </w:rPr>
              <w:t>find roomID, ownerID and eventName from the cell string</w:t>
            </w:r>
          </w:p>
          <w:p w14:paraId="5027E20C" w14:textId="77777777" w:rsidR="007542A2" w:rsidRDefault="004E0924">
            <w:pPr>
              <w:widowControl w:val="0"/>
              <w:spacing w:line="240" w:lineRule="auto"/>
              <w:ind w:left="1440"/>
            </w:pPr>
            <w:r>
              <w:rPr>
                <w:i/>
              </w:rPr>
              <w:t>insert a record into the Rooms and Users tables if a room or user with the found ID does not exist</w:t>
            </w:r>
          </w:p>
          <w:p w14:paraId="2517D28F" w14:textId="77777777" w:rsidR="007542A2" w:rsidRDefault="004E0924">
            <w:pPr>
              <w:widowControl w:val="0"/>
              <w:spacing w:line="240" w:lineRule="auto"/>
              <w:ind w:left="1440"/>
            </w:pPr>
            <w:r>
              <w:rPr>
                <w:i/>
              </w:rPr>
              <w:t>loop (through each week that the event may appear until the chosen end date has been reached)</w:t>
            </w:r>
          </w:p>
          <w:p w14:paraId="1DF57684" w14:textId="77777777" w:rsidR="007542A2" w:rsidRDefault="004E0924">
            <w:pPr>
              <w:widowControl w:val="0"/>
              <w:spacing w:line="240" w:lineRule="auto"/>
              <w:ind w:left="2160"/>
            </w:pPr>
            <w:r>
              <w:rPr>
                <w:i/>
              </w:rPr>
              <w:t>insert into the Events table will all of the data that has been collected (including the calculating of the timestamp for insert), unless there is a holiday during the time</w:t>
            </w:r>
          </w:p>
        </w:tc>
      </w:tr>
    </w:tbl>
    <w:p w14:paraId="13DD9647" w14:textId="77777777" w:rsidR="007542A2" w:rsidRDefault="007542A2"/>
    <w:p w14:paraId="36DADAD0" w14:textId="77777777" w:rsidR="007542A2" w:rsidRDefault="004E0924">
      <w:pPr>
        <w:pStyle w:val="Heading2"/>
        <w:contextualSpacing w:val="0"/>
      </w:pPr>
      <w:bookmarkStart w:id="90" w:name="h.qmrfmk50e63f" w:colFirst="0" w:colLast="0"/>
      <w:bookmarkStart w:id="91" w:name="_Toc448907994"/>
      <w:bookmarkEnd w:id="90"/>
      <w:r>
        <w:t>Sample of Planned SQL Queries</w:t>
      </w:r>
      <w:bookmarkEnd w:id="91"/>
    </w:p>
    <w:p w14:paraId="0509402C" w14:textId="77777777" w:rsidR="007542A2" w:rsidRDefault="004E0924">
      <w:r>
        <w:t>The built class above will deal with the creation of SQL queries, but a query that may take place may be:</w:t>
      </w:r>
    </w:p>
    <w:tbl>
      <w:tblPr>
        <w:tblStyle w:val="afb"/>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56FF7CF4" w14:textId="77777777">
        <w:tc>
          <w:tcPr>
            <w:tcW w:w="13958" w:type="dxa"/>
            <w:tcMar>
              <w:top w:w="100" w:type="dxa"/>
              <w:left w:w="100" w:type="dxa"/>
              <w:bottom w:w="100" w:type="dxa"/>
              <w:right w:w="100" w:type="dxa"/>
            </w:tcMar>
          </w:tcPr>
          <w:p w14:paraId="4EEF8CF5" w14:textId="77777777" w:rsidR="007542A2" w:rsidRDefault="004E0924">
            <w:pPr>
              <w:widowControl w:val="0"/>
              <w:spacing w:line="240" w:lineRule="auto"/>
            </w:pPr>
            <w:r>
              <w:t>SELECT * FROM Users WHERE UserID = `02BlakeyA`</w:t>
            </w:r>
          </w:p>
        </w:tc>
      </w:tr>
    </w:tbl>
    <w:p w14:paraId="22697056" w14:textId="77777777" w:rsidR="007542A2" w:rsidRDefault="007542A2"/>
    <w:p w14:paraId="420768F6" w14:textId="77777777" w:rsidR="007542A2" w:rsidRDefault="004E0924">
      <w:r>
        <w:t>or</w:t>
      </w:r>
    </w:p>
    <w:p w14:paraId="3152776A" w14:textId="77777777" w:rsidR="007542A2" w:rsidRDefault="007542A2"/>
    <w:tbl>
      <w:tblPr>
        <w:tblStyle w:val="afc"/>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1C7489DC" w14:textId="77777777">
        <w:tc>
          <w:tcPr>
            <w:tcW w:w="13958" w:type="dxa"/>
            <w:tcMar>
              <w:top w:w="100" w:type="dxa"/>
              <w:left w:w="100" w:type="dxa"/>
              <w:bottom w:w="100" w:type="dxa"/>
              <w:right w:w="100" w:type="dxa"/>
            </w:tcMar>
          </w:tcPr>
          <w:p w14:paraId="43BBF360" w14:textId="77777777" w:rsidR="007542A2" w:rsidRDefault="004E0924">
            <w:pPr>
              <w:widowControl w:val="0"/>
              <w:spacing w:line="240" w:lineRule="auto"/>
            </w:pPr>
            <w:r>
              <w:t>SELECT * FROM Rooms WHERE Capacity &gt; 20</w:t>
            </w:r>
          </w:p>
        </w:tc>
      </w:tr>
    </w:tbl>
    <w:p w14:paraId="3DD98A8C" w14:textId="77777777" w:rsidR="007542A2" w:rsidRDefault="007542A2"/>
    <w:p w14:paraId="5DA4FD97" w14:textId="77777777" w:rsidR="007542A2" w:rsidRDefault="004E0924">
      <w:r>
        <w:t>The class, unless using a direct query (where the query is typed directly), just returns all columns from the table in order to make queries more simplistic. After using the query from the class, the programmer can then specify, using a relational array, which column they want from the result.</w:t>
      </w:r>
    </w:p>
    <w:p w14:paraId="1DA176CE" w14:textId="77777777" w:rsidR="007542A2" w:rsidRDefault="007542A2"/>
    <w:p w14:paraId="5657745B" w14:textId="6B7806B2" w:rsidR="007542A2" w:rsidRDefault="004E0924">
      <w:r>
        <w:t>An example of this may be like so: If I wanted to get the first name of the user with the user ID ‘JPA’, I’d do something like below (see the descri</w:t>
      </w:r>
      <w:r w:rsidR="009B0F54">
        <w:t>ption of the class in the system maintenance</w:t>
      </w:r>
      <w:r>
        <w:t xml:space="preserve"> section</w:t>
      </w:r>
      <w:r w:rsidR="009B0F54">
        <w:t xml:space="preserve"> (</w:t>
      </w:r>
      <w:r w:rsidR="00053790">
        <w:t xml:space="preserve">section </w:t>
      </w:r>
      <w:hyperlink w:anchor="_Procedure_and_Variable" w:history="1">
        <w:r w:rsidR="009B0F54" w:rsidRPr="009B0F54">
          <w:rPr>
            <w:rStyle w:val="Hyperlink"/>
          </w:rPr>
          <w:t>E.4</w:t>
        </w:r>
      </w:hyperlink>
      <w:r w:rsidR="00053790">
        <w:t>, page 281</w:t>
      </w:r>
      <w:r w:rsidR="009B0F54">
        <w:t>)</w:t>
      </w:r>
      <w:r>
        <w:t xml:space="preserve"> for more details on how this works):</w:t>
      </w:r>
    </w:p>
    <w:tbl>
      <w:tblPr>
        <w:tblStyle w:val="afd"/>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4CF121C8" w14:textId="77777777">
        <w:tc>
          <w:tcPr>
            <w:tcW w:w="13958" w:type="dxa"/>
            <w:tcMar>
              <w:top w:w="100" w:type="dxa"/>
              <w:left w:w="100" w:type="dxa"/>
              <w:bottom w:w="100" w:type="dxa"/>
              <w:right w:w="100" w:type="dxa"/>
            </w:tcMar>
          </w:tcPr>
          <w:p w14:paraId="7417B7BF" w14:textId="77777777" w:rsidR="007542A2" w:rsidRDefault="004E0924">
            <w:pPr>
              <w:widowControl w:val="0"/>
              <w:spacing w:line="240" w:lineRule="auto"/>
            </w:pPr>
            <w:r>
              <w:t>$bookingSystem-&gt;queryTable(“Users”, array(“userID”=&gt;”JPA”), 1, “userID”)[‘firstName’]</w:t>
            </w:r>
          </w:p>
        </w:tc>
      </w:tr>
    </w:tbl>
    <w:p w14:paraId="59A9D830" w14:textId="77777777" w:rsidR="007542A2" w:rsidRDefault="007542A2"/>
    <w:p w14:paraId="63D77DCE" w14:textId="76A5C536" w:rsidR="007542A2" w:rsidRDefault="004E0924">
      <w:r>
        <w:t xml:space="preserve">However, if I wanted to do a query for some more advanced function using the created database connection class, I’d have to use the direct flag and type out the query(although this doesn’t happen frequently). There is an example below where I get the event name with a given room ID (C14) which also has a start timestamp between 2 timestamps (again, see the description of the class in the </w:t>
      </w:r>
      <w:r w:rsidR="00596880">
        <w:t>system maintenance section (</w:t>
      </w:r>
      <w:r w:rsidR="00053790">
        <w:t xml:space="preserve">section </w:t>
      </w:r>
      <w:hyperlink w:anchor="_Procedure_and_Variable" w:history="1">
        <w:r w:rsidR="00596880" w:rsidRPr="009B0F54">
          <w:rPr>
            <w:rStyle w:val="Hyperlink"/>
          </w:rPr>
          <w:t>E.4</w:t>
        </w:r>
      </w:hyperlink>
      <w:r w:rsidR="00053790">
        <w:t>, page 281</w:t>
      </w:r>
      <w:r w:rsidR="00596880">
        <w:t xml:space="preserve">) </w:t>
      </w:r>
      <w:r>
        <w:t>to see how this works):</w:t>
      </w:r>
    </w:p>
    <w:tbl>
      <w:tblPr>
        <w:tblStyle w:val="afe"/>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38DAD89A" w14:textId="77777777">
        <w:tc>
          <w:tcPr>
            <w:tcW w:w="13958" w:type="dxa"/>
            <w:tcMar>
              <w:top w:w="100" w:type="dxa"/>
              <w:left w:w="100" w:type="dxa"/>
              <w:bottom w:w="100" w:type="dxa"/>
              <w:right w:w="100" w:type="dxa"/>
            </w:tcMar>
          </w:tcPr>
          <w:p w14:paraId="5D0235E7" w14:textId="77777777" w:rsidR="007542A2" w:rsidRDefault="004E0924">
            <w:pPr>
              <w:widowControl w:val="0"/>
              <w:spacing w:line="240" w:lineRule="auto"/>
            </w:pPr>
            <w:r>
              <w:t>$bookingSystem-&gt;queryTable(NULL, "SELECT * FROM Events WHERE `roomID` 'C14' AND `startTimestamp` BETWEEN 1457308800 AND 1457913600 ORDER BY startTimestamp ASC", NULL, NULL, NULL, false, true)[‘name’]</w:t>
            </w:r>
          </w:p>
        </w:tc>
      </w:tr>
    </w:tbl>
    <w:p w14:paraId="3EB4652F" w14:textId="77777777" w:rsidR="007542A2" w:rsidRDefault="007542A2"/>
    <w:p w14:paraId="299AA2BA" w14:textId="77777777" w:rsidR="007542A2" w:rsidRDefault="004E0924">
      <w:pPr>
        <w:pStyle w:val="Heading2"/>
        <w:contextualSpacing w:val="0"/>
      </w:pPr>
      <w:bookmarkStart w:id="92" w:name="h.11ukn9mq0bow" w:colFirst="0" w:colLast="0"/>
      <w:bookmarkStart w:id="93" w:name="_Toc448907995"/>
      <w:bookmarkEnd w:id="92"/>
      <w:r>
        <w:lastRenderedPageBreak/>
        <w:t>Identification of Storage Media</w:t>
      </w:r>
      <w:bookmarkEnd w:id="93"/>
    </w:p>
    <w:p w14:paraId="2C618D91" w14:textId="508B8DD8" w:rsidR="007542A2" w:rsidRDefault="004E0924">
      <w:r>
        <w:t>The table below is a copy of the one above from the description of record structure section</w:t>
      </w:r>
      <w:r w:rsidR="00F07456">
        <w:t xml:space="preserve"> (</w:t>
      </w:r>
      <w:r w:rsidR="00053790">
        <w:t xml:space="preserve">section </w:t>
      </w:r>
      <w:hyperlink w:anchor="_Description_of_Record" w:history="1">
        <w:r w:rsidR="00F07456" w:rsidRPr="00F07456">
          <w:rPr>
            <w:rStyle w:val="Hyperlink"/>
          </w:rPr>
          <w:t>B.5</w:t>
        </w:r>
      </w:hyperlink>
      <w:r w:rsidR="00053790">
        <w:t>, page 48</w:t>
      </w:r>
      <w:r w:rsidR="00F07456">
        <w:t>)</w:t>
      </w:r>
      <w:r>
        <w:t>.</w:t>
      </w:r>
    </w:p>
    <w:p w14:paraId="3580BEE8" w14:textId="77777777" w:rsidR="007542A2" w:rsidRDefault="007542A2"/>
    <w:tbl>
      <w:tblPr>
        <w:tblStyle w:val="aff"/>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1"/>
        <w:gridCol w:w="3599"/>
        <w:gridCol w:w="3599"/>
        <w:gridCol w:w="3599"/>
      </w:tblGrid>
      <w:tr w:rsidR="007542A2" w14:paraId="0A5A3175" w14:textId="77777777">
        <w:tc>
          <w:tcPr>
            <w:tcW w:w="3160" w:type="dxa"/>
            <w:tcMar>
              <w:top w:w="100" w:type="dxa"/>
              <w:left w:w="100" w:type="dxa"/>
              <w:bottom w:w="100" w:type="dxa"/>
              <w:right w:w="100" w:type="dxa"/>
            </w:tcMar>
          </w:tcPr>
          <w:p w14:paraId="27288BD8" w14:textId="77777777" w:rsidR="007542A2" w:rsidRDefault="004E0924">
            <w:pPr>
              <w:widowControl w:val="0"/>
              <w:spacing w:line="240" w:lineRule="auto"/>
            </w:pPr>
            <w:r>
              <w:rPr>
                <w:b/>
                <w:u w:val="single"/>
              </w:rPr>
              <w:t>Property Name</w:t>
            </w:r>
          </w:p>
        </w:tc>
        <w:tc>
          <w:tcPr>
            <w:tcW w:w="3599" w:type="dxa"/>
            <w:tcMar>
              <w:top w:w="100" w:type="dxa"/>
              <w:left w:w="100" w:type="dxa"/>
              <w:bottom w:w="100" w:type="dxa"/>
              <w:right w:w="100" w:type="dxa"/>
            </w:tcMar>
          </w:tcPr>
          <w:p w14:paraId="5989B4D5" w14:textId="77777777" w:rsidR="007542A2" w:rsidRDefault="004E0924">
            <w:pPr>
              <w:widowControl w:val="0"/>
              <w:spacing w:line="240" w:lineRule="auto"/>
            </w:pPr>
            <w:r>
              <w:rPr>
                <w:b/>
                <w:u w:val="single"/>
              </w:rPr>
              <w:t>Estimated Maximum Number of Records</w:t>
            </w:r>
          </w:p>
        </w:tc>
        <w:tc>
          <w:tcPr>
            <w:tcW w:w="3599" w:type="dxa"/>
            <w:tcMar>
              <w:top w:w="100" w:type="dxa"/>
              <w:left w:w="100" w:type="dxa"/>
              <w:bottom w:w="100" w:type="dxa"/>
              <w:right w:w="100" w:type="dxa"/>
            </w:tcMar>
          </w:tcPr>
          <w:p w14:paraId="12EB47A4" w14:textId="77777777" w:rsidR="007542A2" w:rsidRDefault="004E0924">
            <w:pPr>
              <w:widowControl w:val="0"/>
              <w:spacing w:line="240" w:lineRule="auto"/>
            </w:pPr>
            <w:r>
              <w:rPr>
                <w:b/>
                <w:u w:val="single"/>
              </w:rPr>
              <w:t>Maximum Size per Record (B)</w:t>
            </w:r>
          </w:p>
        </w:tc>
        <w:tc>
          <w:tcPr>
            <w:tcW w:w="3599" w:type="dxa"/>
            <w:tcMar>
              <w:top w:w="100" w:type="dxa"/>
              <w:left w:w="100" w:type="dxa"/>
              <w:bottom w:w="100" w:type="dxa"/>
              <w:right w:w="100" w:type="dxa"/>
            </w:tcMar>
          </w:tcPr>
          <w:p w14:paraId="67282682" w14:textId="77777777" w:rsidR="007542A2" w:rsidRDefault="004E0924">
            <w:pPr>
              <w:widowControl w:val="0"/>
              <w:spacing w:line="240" w:lineRule="auto"/>
            </w:pPr>
            <w:r>
              <w:rPr>
                <w:b/>
                <w:u w:val="single"/>
              </w:rPr>
              <w:t>Total Size of Records (B)</w:t>
            </w:r>
          </w:p>
        </w:tc>
      </w:tr>
      <w:tr w:rsidR="007542A2" w14:paraId="17CF15C8" w14:textId="77777777">
        <w:tc>
          <w:tcPr>
            <w:tcW w:w="3160" w:type="dxa"/>
            <w:tcMar>
              <w:top w:w="100" w:type="dxa"/>
              <w:left w:w="100" w:type="dxa"/>
              <w:bottom w:w="100" w:type="dxa"/>
              <w:right w:w="100" w:type="dxa"/>
            </w:tcMar>
          </w:tcPr>
          <w:p w14:paraId="4127FC04" w14:textId="77777777" w:rsidR="007542A2" w:rsidRDefault="004E0924">
            <w:pPr>
              <w:widowControl w:val="0"/>
              <w:spacing w:line="240" w:lineRule="auto"/>
            </w:pPr>
            <w:r>
              <w:rPr>
                <w:b/>
              </w:rPr>
              <w:t>Users</w:t>
            </w:r>
          </w:p>
        </w:tc>
        <w:tc>
          <w:tcPr>
            <w:tcW w:w="3599" w:type="dxa"/>
            <w:tcMar>
              <w:top w:w="100" w:type="dxa"/>
              <w:left w:w="100" w:type="dxa"/>
              <w:bottom w:w="100" w:type="dxa"/>
              <w:right w:w="100" w:type="dxa"/>
            </w:tcMar>
          </w:tcPr>
          <w:p w14:paraId="35FC0D3B"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219459DE"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53484D6C" w14:textId="77777777" w:rsidR="007542A2" w:rsidRDefault="004E0924">
            <w:pPr>
              <w:widowControl w:val="0"/>
              <w:spacing w:line="240" w:lineRule="auto"/>
            </w:pPr>
            <w:r>
              <w:rPr>
                <w:b/>
              </w:rPr>
              <w:t>-</w:t>
            </w:r>
          </w:p>
        </w:tc>
      </w:tr>
      <w:tr w:rsidR="007542A2" w14:paraId="0A7F90FE" w14:textId="77777777">
        <w:trPr>
          <w:trHeight w:val="420"/>
        </w:trPr>
        <w:tc>
          <w:tcPr>
            <w:tcW w:w="3160" w:type="dxa"/>
            <w:tcMar>
              <w:top w:w="100" w:type="dxa"/>
              <w:left w:w="100" w:type="dxa"/>
              <w:bottom w:w="100" w:type="dxa"/>
              <w:right w:w="100" w:type="dxa"/>
            </w:tcMar>
          </w:tcPr>
          <w:p w14:paraId="7E83628F" w14:textId="77777777" w:rsidR="007542A2" w:rsidRDefault="004E0924">
            <w:pPr>
              <w:widowControl w:val="0"/>
              <w:spacing w:line="240" w:lineRule="auto"/>
            </w:pPr>
            <w:r>
              <w:rPr>
                <w:u w:val="single"/>
              </w:rPr>
              <w:t>userID</w:t>
            </w:r>
          </w:p>
        </w:tc>
        <w:tc>
          <w:tcPr>
            <w:tcW w:w="3599" w:type="dxa"/>
            <w:vMerge w:val="restart"/>
            <w:tcMar>
              <w:top w:w="100" w:type="dxa"/>
              <w:left w:w="100" w:type="dxa"/>
              <w:bottom w:w="100" w:type="dxa"/>
              <w:right w:w="100" w:type="dxa"/>
            </w:tcMar>
          </w:tcPr>
          <w:p w14:paraId="1168FE0A" w14:textId="77777777" w:rsidR="007542A2" w:rsidRDefault="004E0924">
            <w:pPr>
              <w:widowControl w:val="0"/>
              <w:spacing w:line="240" w:lineRule="auto"/>
            </w:pPr>
            <w:r>
              <w:t>1,500</w:t>
            </w:r>
          </w:p>
        </w:tc>
        <w:tc>
          <w:tcPr>
            <w:tcW w:w="3599" w:type="dxa"/>
            <w:tcMar>
              <w:top w:w="100" w:type="dxa"/>
              <w:left w:w="100" w:type="dxa"/>
              <w:bottom w:w="100" w:type="dxa"/>
              <w:right w:w="100" w:type="dxa"/>
            </w:tcMar>
          </w:tcPr>
          <w:p w14:paraId="03E6834E" w14:textId="77777777" w:rsidR="007542A2" w:rsidRDefault="004E0924">
            <w:pPr>
              <w:widowControl w:val="0"/>
              <w:spacing w:line="240" w:lineRule="auto"/>
            </w:pPr>
            <w:r>
              <w:t>20</w:t>
            </w:r>
          </w:p>
        </w:tc>
        <w:tc>
          <w:tcPr>
            <w:tcW w:w="3599" w:type="dxa"/>
            <w:tcMar>
              <w:top w:w="100" w:type="dxa"/>
              <w:left w:w="100" w:type="dxa"/>
              <w:bottom w:w="100" w:type="dxa"/>
              <w:right w:w="100" w:type="dxa"/>
            </w:tcMar>
          </w:tcPr>
          <w:p w14:paraId="3D47E742" w14:textId="77777777" w:rsidR="007542A2" w:rsidRDefault="004E0924">
            <w:pPr>
              <w:widowControl w:val="0"/>
              <w:spacing w:line="240" w:lineRule="auto"/>
            </w:pPr>
            <w:r>
              <w:t>30,000</w:t>
            </w:r>
          </w:p>
        </w:tc>
      </w:tr>
      <w:tr w:rsidR="007542A2" w14:paraId="358B9E3F" w14:textId="77777777">
        <w:trPr>
          <w:trHeight w:val="420"/>
        </w:trPr>
        <w:tc>
          <w:tcPr>
            <w:tcW w:w="3160" w:type="dxa"/>
            <w:tcMar>
              <w:top w:w="100" w:type="dxa"/>
              <w:left w:w="100" w:type="dxa"/>
              <w:bottom w:w="100" w:type="dxa"/>
              <w:right w:w="100" w:type="dxa"/>
            </w:tcMar>
          </w:tcPr>
          <w:p w14:paraId="5AEA14B9" w14:textId="77777777" w:rsidR="007542A2" w:rsidRDefault="004E0924">
            <w:pPr>
              <w:widowControl w:val="0"/>
              <w:spacing w:line="240" w:lineRule="auto"/>
            </w:pPr>
            <w:r>
              <w:rPr>
                <w:i/>
              </w:rPr>
              <w:t>emailAddress</w:t>
            </w:r>
          </w:p>
        </w:tc>
        <w:tc>
          <w:tcPr>
            <w:tcW w:w="3599" w:type="dxa"/>
            <w:vMerge/>
            <w:tcMar>
              <w:top w:w="100" w:type="dxa"/>
              <w:left w:w="100" w:type="dxa"/>
              <w:bottom w:w="100" w:type="dxa"/>
              <w:right w:w="100" w:type="dxa"/>
            </w:tcMar>
          </w:tcPr>
          <w:p w14:paraId="6129DCBD" w14:textId="77777777" w:rsidR="007542A2" w:rsidRDefault="007542A2">
            <w:pPr>
              <w:widowControl w:val="0"/>
              <w:spacing w:line="240" w:lineRule="auto"/>
            </w:pPr>
          </w:p>
        </w:tc>
        <w:tc>
          <w:tcPr>
            <w:tcW w:w="3599" w:type="dxa"/>
            <w:tcMar>
              <w:top w:w="100" w:type="dxa"/>
              <w:left w:w="100" w:type="dxa"/>
              <w:bottom w:w="100" w:type="dxa"/>
              <w:right w:w="100" w:type="dxa"/>
            </w:tcMar>
          </w:tcPr>
          <w:p w14:paraId="1E062F34" w14:textId="77777777" w:rsidR="007542A2" w:rsidRDefault="004E0924">
            <w:pPr>
              <w:widowControl w:val="0"/>
              <w:spacing w:line="240" w:lineRule="auto"/>
            </w:pPr>
            <w:r>
              <w:t>254</w:t>
            </w:r>
          </w:p>
        </w:tc>
        <w:tc>
          <w:tcPr>
            <w:tcW w:w="3599" w:type="dxa"/>
            <w:tcMar>
              <w:top w:w="100" w:type="dxa"/>
              <w:left w:w="100" w:type="dxa"/>
              <w:bottom w:w="100" w:type="dxa"/>
              <w:right w:w="100" w:type="dxa"/>
            </w:tcMar>
          </w:tcPr>
          <w:p w14:paraId="6E4DB0FC" w14:textId="77777777" w:rsidR="007542A2" w:rsidRDefault="004E0924">
            <w:pPr>
              <w:widowControl w:val="0"/>
              <w:spacing w:line="240" w:lineRule="auto"/>
            </w:pPr>
            <w:r>
              <w:t>381,000</w:t>
            </w:r>
          </w:p>
        </w:tc>
      </w:tr>
      <w:tr w:rsidR="007542A2" w14:paraId="498D5B9B" w14:textId="77777777">
        <w:trPr>
          <w:trHeight w:val="420"/>
        </w:trPr>
        <w:tc>
          <w:tcPr>
            <w:tcW w:w="3160" w:type="dxa"/>
            <w:tcMar>
              <w:top w:w="100" w:type="dxa"/>
              <w:left w:w="100" w:type="dxa"/>
              <w:bottom w:w="100" w:type="dxa"/>
              <w:right w:w="100" w:type="dxa"/>
            </w:tcMar>
          </w:tcPr>
          <w:p w14:paraId="4842A38A" w14:textId="77777777" w:rsidR="007542A2" w:rsidRDefault="004E0924">
            <w:pPr>
              <w:widowControl w:val="0"/>
              <w:spacing w:line="240" w:lineRule="auto"/>
            </w:pPr>
            <w:r>
              <w:t>password</w:t>
            </w:r>
          </w:p>
        </w:tc>
        <w:tc>
          <w:tcPr>
            <w:tcW w:w="3599" w:type="dxa"/>
            <w:vMerge/>
            <w:tcMar>
              <w:top w:w="100" w:type="dxa"/>
              <w:left w:w="100" w:type="dxa"/>
              <w:bottom w:w="100" w:type="dxa"/>
              <w:right w:w="100" w:type="dxa"/>
            </w:tcMar>
          </w:tcPr>
          <w:p w14:paraId="3F88B801" w14:textId="77777777" w:rsidR="007542A2" w:rsidRDefault="007542A2">
            <w:pPr>
              <w:widowControl w:val="0"/>
              <w:spacing w:line="240" w:lineRule="auto"/>
            </w:pPr>
          </w:p>
        </w:tc>
        <w:tc>
          <w:tcPr>
            <w:tcW w:w="3599" w:type="dxa"/>
            <w:tcMar>
              <w:top w:w="100" w:type="dxa"/>
              <w:left w:w="100" w:type="dxa"/>
              <w:bottom w:w="100" w:type="dxa"/>
              <w:right w:w="100" w:type="dxa"/>
            </w:tcMar>
          </w:tcPr>
          <w:p w14:paraId="7B07D427" w14:textId="77777777" w:rsidR="007542A2" w:rsidRDefault="004E0924">
            <w:pPr>
              <w:widowControl w:val="0"/>
              <w:spacing w:line="240" w:lineRule="auto"/>
            </w:pPr>
            <w:r>
              <w:t>64</w:t>
            </w:r>
          </w:p>
        </w:tc>
        <w:tc>
          <w:tcPr>
            <w:tcW w:w="3599" w:type="dxa"/>
            <w:tcMar>
              <w:top w:w="100" w:type="dxa"/>
              <w:left w:w="100" w:type="dxa"/>
              <w:bottom w:w="100" w:type="dxa"/>
              <w:right w:w="100" w:type="dxa"/>
            </w:tcMar>
          </w:tcPr>
          <w:p w14:paraId="7662DB8B" w14:textId="77777777" w:rsidR="007542A2" w:rsidRDefault="004E0924">
            <w:pPr>
              <w:widowControl w:val="0"/>
              <w:spacing w:line="240" w:lineRule="auto"/>
            </w:pPr>
            <w:r>
              <w:t>96,000</w:t>
            </w:r>
          </w:p>
        </w:tc>
      </w:tr>
      <w:tr w:rsidR="007542A2" w14:paraId="7C9F5331" w14:textId="77777777">
        <w:trPr>
          <w:trHeight w:val="420"/>
        </w:trPr>
        <w:tc>
          <w:tcPr>
            <w:tcW w:w="3160" w:type="dxa"/>
            <w:tcMar>
              <w:top w:w="100" w:type="dxa"/>
              <w:left w:w="100" w:type="dxa"/>
              <w:bottom w:w="100" w:type="dxa"/>
              <w:right w:w="100" w:type="dxa"/>
            </w:tcMar>
          </w:tcPr>
          <w:p w14:paraId="4F0029BE" w14:textId="77777777" w:rsidR="007542A2" w:rsidRDefault="004E0924">
            <w:pPr>
              <w:widowControl w:val="0"/>
              <w:spacing w:line="240" w:lineRule="auto"/>
            </w:pPr>
            <w:r>
              <w:t>userLevel</w:t>
            </w:r>
          </w:p>
        </w:tc>
        <w:tc>
          <w:tcPr>
            <w:tcW w:w="3599" w:type="dxa"/>
            <w:vMerge/>
            <w:tcMar>
              <w:top w:w="100" w:type="dxa"/>
              <w:left w:w="100" w:type="dxa"/>
              <w:bottom w:w="100" w:type="dxa"/>
              <w:right w:w="100" w:type="dxa"/>
            </w:tcMar>
          </w:tcPr>
          <w:p w14:paraId="544E2F18" w14:textId="77777777" w:rsidR="007542A2" w:rsidRDefault="007542A2">
            <w:pPr>
              <w:widowControl w:val="0"/>
              <w:spacing w:line="240" w:lineRule="auto"/>
            </w:pPr>
          </w:p>
        </w:tc>
        <w:tc>
          <w:tcPr>
            <w:tcW w:w="3599" w:type="dxa"/>
            <w:tcMar>
              <w:top w:w="100" w:type="dxa"/>
              <w:left w:w="100" w:type="dxa"/>
              <w:bottom w:w="100" w:type="dxa"/>
              <w:right w:w="100" w:type="dxa"/>
            </w:tcMar>
          </w:tcPr>
          <w:p w14:paraId="56719A16" w14:textId="77777777" w:rsidR="007542A2" w:rsidRDefault="004E0924">
            <w:pPr>
              <w:widowControl w:val="0"/>
              <w:spacing w:line="240" w:lineRule="auto"/>
            </w:pPr>
            <w:r>
              <w:t>1</w:t>
            </w:r>
          </w:p>
        </w:tc>
        <w:tc>
          <w:tcPr>
            <w:tcW w:w="3599" w:type="dxa"/>
            <w:tcMar>
              <w:top w:w="100" w:type="dxa"/>
              <w:left w:w="100" w:type="dxa"/>
              <w:bottom w:w="100" w:type="dxa"/>
              <w:right w:w="100" w:type="dxa"/>
            </w:tcMar>
          </w:tcPr>
          <w:p w14:paraId="5F312D2F" w14:textId="77777777" w:rsidR="007542A2" w:rsidRDefault="004E0924">
            <w:pPr>
              <w:widowControl w:val="0"/>
              <w:spacing w:line="240" w:lineRule="auto"/>
            </w:pPr>
            <w:r>
              <w:t>1,500</w:t>
            </w:r>
          </w:p>
        </w:tc>
      </w:tr>
      <w:tr w:rsidR="007542A2" w14:paraId="0556F87A" w14:textId="77777777">
        <w:trPr>
          <w:trHeight w:val="420"/>
        </w:trPr>
        <w:tc>
          <w:tcPr>
            <w:tcW w:w="3160" w:type="dxa"/>
            <w:tcMar>
              <w:top w:w="100" w:type="dxa"/>
              <w:left w:w="100" w:type="dxa"/>
              <w:bottom w:w="100" w:type="dxa"/>
              <w:right w:w="100" w:type="dxa"/>
            </w:tcMar>
          </w:tcPr>
          <w:p w14:paraId="074766F4" w14:textId="77777777" w:rsidR="007542A2" w:rsidRDefault="004E0924">
            <w:pPr>
              <w:widowControl w:val="0"/>
              <w:spacing w:line="240" w:lineRule="auto"/>
            </w:pPr>
            <w:r>
              <w:rPr>
                <w:i/>
              </w:rPr>
              <w:t>firstName</w:t>
            </w:r>
          </w:p>
        </w:tc>
        <w:tc>
          <w:tcPr>
            <w:tcW w:w="3599" w:type="dxa"/>
            <w:vMerge/>
            <w:tcMar>
              <w:top w:w="100" w:type="dxa"/>
              <w:left w:w="100" w:type="dxa"/>
              <w:bottom w:w="100" w:type="dxa"/>
              <w:right w:w="100" w:type="dxa"/>
            </w:tcMar>
          </w:tcPr>
          <w:p w14:paraId="594564B3" w14:textId="77777777" w:rsidR="007542A2" w:rsidRDefault="007542A2">
            <w:pPr>
              <w:widowControl w:val="0"/>
              <w:spacing w:line="240" w:lineRule="auto"/>
            </w:pPr>
          </w:p>
        </w:tc>
        <w:tc>
          <w:tcPr>
            <w:tcW w:w="3599" w:type="dxa"/>
            <w:tcMar>
              <w:top w:w="100" w:type="dxa"/>
              <w:left w:w="100" w:type="dxa"/>
              <w:bottom w:w="100" w:type="dxa"/>
              <w:right w:w="100" w:type="dxa"/>
            </w:tcMar>
          </w:tcPr>
          <w:p w14:paraId="5634FA7F" w14:textId="77777777" w:rsidR="007542A2" w:rsidRDefault="004E0924">
            <w:pPr>
              <w:widowControl w:val="0"/>
              <w:spacing w:line="240" w:lineRule="auto"/>
            </w:pPr>
            <w:r>
              <w:t>35</w:t>
            </w:r>
          </w:p>
        </w:tc>
        <w:tc>
          <w:tcPr>
            <w:tcW w:w="3599" w:type="dxa"/>
            <w:tcMar>
              <w:top w:w="100" w:type="dxa"/>
              <w:left w:w="100" w:type="dxa"/>
              <w:bottom w:w="100" w:type="dxa"/>
              <w:right w:w="100" w:type="dxa"/>
            </w:tcMar>
          </w:tcPr>
          <w:p w14:paraId="497AC150" w14:textId="77777777" w:rsidR="007542A2" w:rsidRDefault="004E0924">
            <w:pPr>
              <w:widowControl w:val="0"/>
              <w:spacing w:line="240" w:lineRule="auto"/>
            </w:pPr>
            <w:r>
              <w:t>52,500</w:t>
            </w:r>
          </w:p>
        </w:tc>
      </w:tr>
      <w:tr w:rsidR="007542A2" w14:paraId="34E90ACE" w14:textId="77777777">
        <w:trPr>
          <w:trHeight w:val="420"/>
        </w:trPr>
        <w:tc>
          <w:tcPr>
            <w:tcW w:w="3160" w:type="dxa"/>
            <w:tcMar>
              <w:top w:w="100" w:type="dxa"/>
              <w:left w:w="100" w:type="dxa"/>
              <w:bottom w:w="100" w:type="dxa"/>
              <w:right w:w="100" w:type="dxa"/>
            </w:tcMar>
          </w:tcPr>
          <w:p w14:paraId="74870EB3" w14:textId="77777777" w:rsidR="007542A2" w:rsidRDefault="004E0924">
            <w:pPr>
              <w:widowControl w:val="0"/>
              <w:spacing w:line="240" w:lineRule="auto"/>
            </w:pPr>
            <w:r>
              <w:rPr>
                <w:i/>
              </w:rPr>
              <w:t>lastName</w:t>
            </w:r>
          </w:p>
        </w:tc>
        <w:tc>
          <w:tcPr>
            <w:tcW w:w="3599" w:type="dxa"/>
            <w:vMerge/>
            <w:tcMar>
              <w:top w:w="100" w:type="dxa"/>
              <w:left w:w="100" w:type="dxa"/>
              <w:bottom w:w="100" w:type="dxa"/>
              <w:right w:w="100" w:type="dxa"/>
            </w:tcMar>
          </w:tcPr>
          <w:p w14:paraId="7C4BD392" w14:textId="77777777" w:rsidR="007542A2" w:rsidRDefault="007542A2">
            <w:pPr>
              <w:widowControl w:val="0"/>
              <w:spacing w:line="240" w:lineRule="auto"/>
            </w:pPr>
          </w:p>
        </w:tc>
        <w:tc>
          <w:tcPr>
            <w:tcW w:w="3599" w:type="dxa"/>
            <w:tcMar>
              <w:top w:w="100" w:type="dxa"/>
              <w:left w:w="100" w:type="dxa"/>
              <w:bottom w:w="100" w:type="dxa"/>
              <w:right w:w="100" w:type="dxa"/>
            </w:tcMar>
          </w:tcPr>
          <w:p w14:paraId="040093A2" w14:textId="77777777" w:rsidR="007542A2" w:rsidRDefault="004E0924">
            <w:pPr>
              <w:widowControl w:val="0"/>
              <w:spacing w:line="240" w:lineRule="auto"/>
            </w:pPr>
            <w:r>
              <w:t>50</w:t>
            </w:r>
          </w:p>
        </w:tc>
        <w:tc>
          <w:tcPr>
            <w:tcW w:w="3599" w:type="dxa"/>
            <w:tcMar>
              <w:top w:w="100" w:type="dxa"/>
              <w:left w:w="100" w:type="dxa"/>
              <w:bottom w:w="100" w:type="dxa"/>
              <w:right w:w="100" w:type="dxa"/>
            </w:tcMar>
          </w:tcPr>
          <w:p w14:paraId="252C709D" w14:textId="77777777" w:rsidR="007542A2" w:rsidRDefault="004E0924">
            <w:pPr>
              <w:widowControl w:val="0"/>
              <w:spacing w:line="240" w:lineRule="auto"/>
            </w:pPr>
            <w:r>
              <w:t>75,000</w:t>
            </w:r>
          </w:p>
        </w:tc>
      </w:tr>
      <w:tr w:rsidR="007542A2" w14:paraId="51642F8D" w14:textId="77777777">
        <w:trPr>
          <w:trHeight w:val="420"/>
        </w:trPr>
        <w:tc>
          <w:tcPr>
            <w:tcW w:w="10358" w:type="dxa"/>
            <w:gridSpan w:val="3"/>
            <w:tcMar>
              <w:top w:w="100" w:type="dxa"/>
              <w:left w:w="100" w:type="dxa"/>
              <w:bottom w:w="100" w:type="dxa"/>
              <w:right w:w="100" w:type="dxa"/>
            </w:tcMar>
          </w:tcPr>
          <w:p w14:paraId="6B505D85"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0520AB9C" w14:textId="77777777" w:rsidR="007542A2" w:rsidRDefault="004E0924">
            <w:pPr>
              <w:widowControl w:val="0"/>
              <w:spacing w:line="240" w:lineRule="auto"/>
            </w:pPr>
            <w:r>
              <w:rPr>
                <w:b/>
              </w:rPr>
              <w:t>636,000</w:t>
            </w:r>
          </w:p>
        </w:tc>
      </w:tr>
      <w:tr w:rsidR="007542A2" w14:paraId="2356ABAD" w14:textId="77777777">
        <w:tc>
          <w:tcPr>
            <w:tcW w:w="3160" w:type="dxa"/>
            <w:tcMar>
              <w:top w:w="100" w:type="dxa"/>
              <w:left w:w="100" w:type="dxa"/>
              <w:bottom w:w="100" w:type="dxa"/>
              <w:right w:w="100" w:type="dxa"/>
            </w:tcMar>
          </w:tcPr>
          <w:p w14:paraId="0B8110B0" w14:textId="77777777" w:rsidR="007542A2" w:rsidRDefault="004E0924">
            <w:pPr>
              <w:widowControl w:val="0"/>
              <w:spacing w:line="240" w:lineRule="auto"/>
            </w:pPr>
            <w:r>
              <w:rPr>
                <w:b/>
              </w:rPr>
              <w:t>UserLevels</w:t>
            </w:r>
          </w:p>
        </w:tc>
        <w:tc>
          <w:tcPr>
            <w:tcW w:w="3599" w:type="dxa"/>
            <w:tcMar>
              <w:top w:w="100" w:type="dxa"/>
              <w:left w:w="100" w:type="dxa"/>
              <w:bottom w:w="100" w:type="dxa"/>
              <w:right w:w="100" w:type="dxa"/>
            </w:tcMar>
          </w:tcPr>
          <w:p w14:paraId="7169E8F5"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071AE19D"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2D4DF903" w14:textId="77777777" w:rsidR="007542A2" w:rsidRDefault="004E0924">
            <w:pPr>
              <w:widowControl w:val="0"/>
              <w:spacing w:line="240" w:lineRule="auto"/>
            </w:pPr>
            <w:r>
              <w:rPr>
                <w:b/>
              </w:rPr>
              <w:t>-</w:t>
            </w:r>
          </w:p>
        </w:tc>
      </w:tr>
      <w:tr w:rsidR="007542A2" w14:paraId="0A38A748" w14:textId="77777777">
        <w:trPr>
          <w:trHeight w:val="420"/>
        </w:trPr>
        <w:tc>
          <w:tcPr>
            <w:tcW w:w="3160" w:type="dxa"/>
            <w:tcMar>
              <w:top w:w="100" w:type="dxa"/>
              <w:left w:w="100" w:type="dxa"/>
              <w:bottom w:w="100" w:type="dxa"/>
              <w:right w:w="100" w:type="dxa"/>
            </w:tcMar>
          </w:tcPr>
          <w:p w14:paraId="4F04DF8B" w14:textId="77777777" w:rsidR="007542A2" w:rsidRDefault="004E0924">
            <w:pPr>
              <w:widowControl w:val="0"/>
              <w:spacing w:line="240" w:lineRule="auto"/>
            </w:pPr>
            <w:r>
              <w:rPr>
                <w:u w:val="single"/>
              </w:rPr>
              <w:t>userLevel</w:t>
            </w:r>
          </w:p>
        </w:tc>
        <w:tc>
          <w:tcPr>
            <w:tcW w:w="3599" w:type="dxa"/>
            <w:vMerge w:val="restart"/>
            <w:tcMar>
              <w:top w:w="100" w:type="dxa"/>
              <w:left w:w="100" w:type="dxa"/>
              <w:bottom w:w="100" w:type="dxa"/>
              <w:right w:w="100" w:type="dxa"/>
            </w:tcMar>
          </w:tcPr>
          <w:p w14:paraId="0900AD38" w14:textId="77777777" w:rsidR="007542A2" w:rsidRDefault="004E0924">
            <w:pPr>
              <w:widowControl w:val="0"/>
              <w:spacing w:line="240" w:lineRule="auto"/>
            </w:pPr>
            <w:r>
              <w:t>4</w:t>
            </w:r>
          </w:p>
        </w:tc>
        <w:tc>
          <w:tcPr>
            <w:tcW w:w="3599" w:type="dxa"/>
            <w:tcMar>
              <w:top w:w="100" w:type="dxa"/>
              <w:left w:w="100" w:type="dxa"/>
              <w:bottom w:w="100" w:type="dxa"/>
              <w:right w:w="100" w:type="dxa"/>
            </w:tcMar>
          </w:tcPr>
          <w:p w14:paraId="7A01E906" w14:textId="77777777" w:rsidR="007542A2" w:rsidRDefault="004E0924">
            <w:pPr>
              <w:widowControl w:val="0"/>
              <w:spacing w:line="240" w:lineRule="auto"/>
            </w:pPr>
            <w:r>
              <w:t>1</w:t>
            </w:r>
          </w:p>
        </w:tc>
        <w:tc>
          <w:tcPr>
            <w:tcW w:w="3599" w:type="dxa"/>
            <w:tcMar>
              <w:top w:w="100" w:type="dxa"/>
              <w:left w:w="100" w:type="dxa"/>
              <w:bottom w:w="100" w:type="dxa"/>
              <w:right w:w="100" w:type="dxa"/>
            </w:tcMar>
          </w:tcPr>
          <w:p w14:paraId="36558769" w14:textId="77777777" w:rsidR="007542A2" w:rsidRDefault="004E0924">
            <w:pPr>
              <w:widowControl w:val="0"/>
              <w:spacing w:line="240" w:lineRule="auto"/>
            </w:pPr>
            <w:r>
              <w:t>4</w:t>
            </w:r>
          </w:p>
        </w:tc>
      </w:tr>
      <w:tr w:rsidR="007542A2" w14:paraId="12D80272" w14:textId="77777777">
        <w:trPr>
          <w:trHeight w:val="420"/>
        </w:trPr>
        <w:tc>
          <w:tcPr>
            <w:tcW w:w="3160" w:type="dxa"/>
            <w:tcMar>
              <w:top w:w="100" w:type="dxa"/>
              <w:left w:w="100" w:type="dxa"/>
              <w:bottom w:w="100" w:type="dxa"/>
              <w:right w:w="100" w:type="dxa"/>
            </w:tcMar>
          </w:tcPr>
          <w:p w14:paraId="3A762A5B" w14:textId="77777777" w:rsidR="007542A2" w:rsidRDefault="004E0924">
            <w:pPr>
              <w:widowControl w:val="0"/>
              <w:spacing w:line="240" w:lineRule="auto"/>
            </w:pPr>
            <w:r>
              <w:lastRenderedPageBreak/>
              <w:t>title</w:t>
            </w:r>
          </w:p>
        </w:tc>
        <w:tc>
          <w:tcPr>
            <w:tcW w:w="3599" w:type="dxa"/>
            <w:vMerge/>
            <w:tcMar>
              <w:top w:w="100" w:type="dxa"/>
              <w:left w:w="100" w:type="dxa"/>
              <w:bottom w:w="100" w:type="dxa"/>
              <w:right w:w="100" w:type="dxa"/>
            </w:tcMar>
          </w:tcPr>
          <w:p w14:paraId="6243BD8C" w14:textId="77777777" w:rsidR="007542A2" w:rsidRDefault="007542A2">
            <w:pPr>
              <w:widowControl w:val="0"/>
              <w:spacing w:line="240" w:lineRule="auto"/>
            </w:pPr>
          </w:p>
        </w:tc>
        <w:tc>
          <w:tcPr>
            <w:tcW w:w="3599" w:type="dxa"/>
            <w:tcMar>
              <w:top w:w="100" w:type="dxa"/>
              <w:left w:w="100" w:type="dxa"/>
              <w:bottom w:w="100" w:type="dxa"/>
              <w:right w:w="100" w:type="dxa"/>
            </w:tcMar>
          </w:tcPr>
          <w:p w14:paraId="5BCB918E" w14:textId="77777777" w:rsidR="007542A2" w:rsidRDefault="004E0924">
            <w:pPr>
              <w:widowControl w:val="0"/>
              <w:spacing w:line="240" w:lineRule="auto"/>
            </w:pPr>
            <w:r>
              <w:t>40</w:t>
            </w:r>
          </w:p>
        </w:tc>
        <w:tc>
          <w:tcPr>
            <w:tcW w:w="3599" w:type="dxa"/>
            <w:tcMar>
              <w:top w:w="100" w:type="dxa"/>
              <w:left w:w="100" w:type="dxa"/>
              <w:bottom w:w="100" w:type="dxa"/>
              <w:right w:w="100" w:type="dxa"/>
            </w:tcMar>
          </w:tcPr>
          <w:p w14:paraId="2B9BCB6E" w14:textId="77777777" w:rsidR="007542A2" w:rsidRDefault="004E0924">
            <w:pPr>
              <w:widowControl w:val="0"/>
              <w:spacing w:line="240" w:lineRule="auto"/>
            </w:pPr>
            <w:r>
              <w:t>160</w:t>
            </w:r>
          </w:p>
        </w:tc>
      </w:tr>
      <w:tr w:rsidR="007542A2" w14:paraId="6525BAB6" w14:textId="77777777">
        <w:trPr>
          <w:trHeight w:val="420"/>
        </w:trPr>
        <w:tc>
          <w:tcPr>
            <w:tcW w:w="3160" w:type="dxa"/>
            <w:tcMar>
              <w:top w:w="100" w:type="dxa"/>
              <w:left w:w="100" w:type="dxa"/>
              <w:bottom w:w="100" w:type="dxa"/>
              <w:right w:w="100" w:type="dxa"/>
            </w:tcMar>
          </w:tcPr>
          <w:p w14:paraId="03E28DD5" w14:textId="77777777" w:rsidR="007542A2" w:rsidRDefault="004E0924">
            <w:pPr>
              <w:widowControl w:val="0"/>
              <w:spacing w:line="240" w:lineRule="auto"/>
            </w:pPr>
            <w:r>
              <w:t>description</w:t>
            </w:r>
          </w:p>
        </w:tc>
        <w:tc>
          <w:tcPr>
            <w:tcW w:w="3599" w:type="dxa"/>
            <w:vMerge/>
            <w:tcMar>
              <w:top w:w="100" w:type="dxa"/>
              <w:left w:w="100" w:type="dxa"/>
              <w:bottom w:w="100" w:type="dxa"/>
              <w:right w:w="100" w:type="dxa"/>
            </w:tcMar>
          </w:tcPr>
          <w:p w14:paraId="2567E39F" w14:textId="77777777" w:rsidR="007542A2" w:rsidRDefault="007542A2">
            <w:pPr>
              <w:widowControl w:val="0"/>
              <w:spacing w:line="240" w:lineRule="auto"/>
            </w:pPr>
          </w:p>
        </w:tc>
        <w:tc>
          <w:tcPr>
            <w:tcW w:w="3599" w:type="dxa"/>
            <w:tcMar>
              <w:top w:w="100" w:type="dxa"/>
              <w:left w:w="100" w:type="dxa"/>
              <w:bottom w:w="100" w:type="dxa"/>
              <w:right w:w="100" w:type="dxa"/>
            </w:tcMar>
          </w:tcPr>
          <w:p w14:paraId="1D9409EE" w14:textId="77777777" w:rsidR="007542A2" w:rsidRDefault="004E0924">
            <w:pPr>
              <w:widowControl w:val="0"/>
              <w:spacing w:line="240" w:lineRule="auto"/>
            </w:pPr>
            <w:r>
              <w:t>200</w:t>
            </w:r>
          </w:p>
        </w:tc>
        <w:tc>
          <w:tcPr>
            <w:tcW w:w="3599" w:type="dxa"/>
            <w:tcMar>
              <w:top w:w="100" w:type="dxa"/>
              <w:left w:w="100" w:type="dxa"/>
              <w:bottom w:w="100" w:type="dxa"/>
              <w:right w:w="100" w:type="dxa"/>
            </w:tcMar>
          </w:tcPr>
          <w:p w14:paraId="534DA7A8" w14:textId="77777777" w:rsidR="007542A2" w:rsidRDefault="004E0924">
            <w:pPr>
              <w:widowControl w:val="0"/>
              <w:spacing w:line="240" w:lineRule="auto"/>
            </w:pPr>
            <w:r>
              <w:t>800</w:t>
            </w:r>
          </w:p>
        </w:tc>
      </w:tr>
      <w:tr w:rsidR="007542A2" w14:paraId="56D9E4F5" w14:textId="77777777">
        <w:trPr>
          <w:trHeight w:val="420"/>
        </w:trPr>
        <w:tc>
          <w:tcPr>
            <w:tcW w:w="10358" w:type="dxa"/>
            <w:gridSpan w:val="3"/>
            <w:tcMar>
              <w:top w:w="100" w:type="dxa"/>
              <w:left w:w="100" w:type="dxa"/>
              <w:bottom w:w="100" w:type="dxa"/>
              <w:right w:w="100" w:type="dxa"/>
            </w:tcMar>
          </w:tcPr>
          <w:p w14:paraId="7378BA6C"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7994A70F" w14:textId="77777777" w:rsidR="007542A2" w:rsidRDefault="004E0924">
            <w:pPr>
              <w:widowControl w:val="0"/>
              <w:spacing w:line="240" w:lineRule="auto"/>
            </w:pPr>
            <w:r>
              <w:rPr>
                <w:b/>
              </w:rPr>
              <w:t>964</w:t>
            </w:r>
          </w:p>
        </w:tc>
      </w:tr>
      <w:tr w:rsidR="007542A2" w14:paraId="3C5B4452" w14:textId="77777777">
        <w:tc>
          <w:tcPr>
            <w:tcW w:w="3160" w:type="dxa"/>
            <w:tcMar>
              <w:top w:w="100" w:type="dxa"/>
              <w:left w:w="100" w:type="dxa"/>
              <w:bottom w:w="100" w:type="dxa"/>
              <w:right w:w="100" w:type="dxa"/>
            </w:tcMar>
          </w:tcPr>
          <w:p w14:paraId="0031643F" w14:textId="77777777" w:rsidR="007542A2" w:rsidRDefault="004E0924">
            <w:pPr>
              <w:widowControl w:val="0"/>
              <w:spacing w:line="240" w:lineRule="auto"/>
            </w:pPr>
            <w:r>
              <w:rPr>
                <w:b/>
              </w:rPr>
              <w:t>Events</w:t>
            </w:r>
          </w:p>
        </w:tc>
        <w:tc>
          <w:tcPr>
            <w:tcW w:w="3599" w:type="dxa"/>
            <w:tcMar>
              <w:top w:w="100" w:type="dxa"/>
              <w:left w:w="100" w:type="dxa"/>
              <w:bottom w:w="100" w:type="dxa"/>
              <w:right w:w="100" w:type="dxa"/>
            </w:tcMar>
          </w:tcPr>
          <w:p w14:paraId="01DF852E"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7704E357"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11928093" w14:textId="77777777" w:rsidR="007542A2" w:rsidRDefault="004E0924">
            <w:pPr>
              <w:widowControl w:val="0"/>
              <w:spacing w:line="240" w:lineRule="auto"/>
            </w:pPr>
            <w:r>
              <w:rPr>
                <w:b/>
              </w:rPr>
              <w:t>-</w:t>
            </w:r>
          </w:p>
        </w:tc>
      </w:tr>
      <w:tr w:rsidR="007542A2" w14:paraId="0551A199" w14:textId="77777777">
        <w:trPr>
          <w:trHeight w:val="420"/>
        </w:trPr>
        <w:tc>
          <w:tcPr>
            <w:tcW w:w="3160" w:type="dxa"/>
            <w:tcMar>
              <w:top w:w="100" w:type="dxa"/>
              <w:left w:w="100" w:type="dxa"/>
              <w:bottom w:w="100" w:type="dxa"/>
              <w:right w:w="100" w:type="dxa"/>
            </w:tcMar>
          </w:tcPr>
          <w:p w14:paraId="1458CB1E" w14:textId="77777777" w:rsidR="007542A2" w:rsidRDefault="004E0924">
            <w:pPr>
              <w:widowControl w:val="0"/>
              <w:spacing w:line="240" w:lineRule="auto"/>
            </w:pPr>
            <w:r>
              <w:rPr>
                <w:u w:val="single"/>
              </w:rPr>
              <w:t>ID</w:t>
            </w:r>
          </w:p>
        </w:tc>
        <w:tc>
          <w:tcPr>
            <w:tcW w:w="3599" w:type="dxa"/>
            <w:vMerge w:val="restart"/>
            <w:tcMar>
              <w:top w:w="100" w:type="dxa"/>
              <w:left w:w="100" w:type="dxa"/>
              <w:bottom w:w="100" w:type="dxa"/>
              <w:right w:w="100" w:type="dxa"/>
            </w:tcMar>
          </w:tcPr>
          <w:p w14:paraId="2D7502C2" w14:textId="77777777" w:rsidR="007542A2" w:rsidRDefault="004E0924">
            <w:pPr>
              <w:widowControl w:val="0"/>
              <w:spacing w:line="240" w:lineRule="auto"/>
            </w:pPr>
            <w:r>
              <w:t>100 (100 teachers)*6 (6 lessons per day)*5 (5 days per week)*39 (39 weeks per academic year) = 117,000 (estimated number of records per year).</w:t>
            </w:r>
          </w:p>
        </w:tc>
        <w:tc>
          <w:tcPr>
            <w:tcW w:w="3599" w:type="dxa"/>
            <w:tcMar>
              <w:top w:w="100" w:type="dxa"/>
              <w:left w:w="100" w:type="dxa"/>
              <w:bottom w:w="100" w:type="dxa"/>
              <w:right w:w="100" w:type="dxa"/>
            </w:tcMar>
          </w:tcPr>
          <w:p w14:paraId="7CF7A38A" w14:textId="77777777" w:rsidR="007542A2" w:rsidRDefault="004E0924">
            <w:pPr>
              <w:widowControl w:val="0"/>
              <w:spacing w:line="240" w:lineRule="auto"/>
            </w:pPr>
            <w:r>
              <w:t>10</w:t>
            </w:r>
          </w:p>
        </w:tc>
        <w:tc>
          <w:tcPr>
            <w:tcW w:w="3599" w:type="dxa"/>
            <w:tcMar>
              <w:top w:w="100" w:type="dxa"/>
              <w:left w:w="100" w:type="dxa"/>
              <w:bottom w:w="100" w:type="dxa"/>
              <w:right w:w="100" w:type="dxa"/>
            </w:tcMar>
          </w:tcPr>
          <w:p w14:paraId="4349E7E2" w14:textId="77777777" w:rsidR="007542A2" w:rsidRDefault="004E0924">
            <w:pPr>
              <w:widowControl w:val="0"/>
              <w:spacing w:line="240" w:lineRule="auto"/>
            </w:pPr>
            <w:r>
              <w:t>1,170,000</w:t>
            </w:r>
          </w:p>
        </w:tc>
      </w:tr>
      <w:tr w:rsidR="007542A2" w14:paraId="173615CE" w14:textId="77777777">
        <w:trPr>
          <w:trHeight w:val="420"/>
        </w:trPr>
        <w:tc>
          <w:tcPr>
            <w:tcW w:w="3160" w:type="dxa"/>
            <w:tcMar>
              <w:top w:w="100" w:type="dxa"/>
              <w:left w:w="100" w:type="dxa"/>
              <w:bottom w:w="100" w:type="dxa"/>
              <w:right w:w="100" w:type="dxa"/>
            </w:tcMar>
          </w:tcPr>
          <w:p w14:paraId="27B10B8D" w14:textId="77777777" w:rsidR="007542A2" w:rsidRDefault="004E0924">
            <w:pPr>
              <w:widowControl w:val="0"/>
              <w:spacing w:line="240" w:lineRule="auto"/>
            </w:pPr>
            <w:r>
              <w:t>name</w:t>
            </w:r>
          </w:p>
        </w:tc>
        <w:tc>
          <w:tcPr>
            <w:tcW w:w="3599" w:type="dxa"/>
            <w:vMerge/>
            <w:tcMar>
              <w:top w:w="100" w:type="dxa"/>
              <w:left w:w="100" w:type="dxa"/>
              <w:bottom w:w="100" w:type="dxa"/>
              <w:right w:w="100" w:type="dxa"/>
            </w:tcMar>
          </w:tcPr>
          <w:p w14:paraId="4E14F710" w14:textId="77777777" w:rsidR="007542A2" w:rsidRDefault="007542A2">
            <w:pPr>
              <w:widowControl w:val="0"/>
              <w:spacing w:line="240" w:lineRule="auto"/>
            </w:pPr>
          </w:p>
        </w:tc>
        <w:tc>
          <w:tcPr>
            <w:tcW w:w="3599" w:type="dxa"/>
            <w:tcMar>
              <w:top w:w="100" w:type="dxa"/>
              <w:left w:w="100" w:type="dxa"/>
              <w:bottom w:w="100" w:type="dxa"/>
              <w:right w:w="100" w:type="dxa"/>
            </w:tcMar>
          </w:tcPr>
          <w:p w14:paraId="15570EA9" w14:textId="77777777" w:rsidR="007542A2" w:rsidRDefault="004E0924">
            <w:pPr>
              <w:widowControl w:val="0"/>
              <w:spacing w:line="240" w:lineRule="auto"/>
            </w:pPr>
            <w:r>
              <w:t>50</w:t>
            </w:r>
          </w:p>
        </w:tc>
        <w:tc>
          <w:tcPr>
            <w:tcW w:w="3599" w:type="dxa"/>
            <w:tcMar>
              <w:top w:w="100" w:type="dxa"/>
              <w:left w:w="100" w:type="dxa"/>
              <w:bottom w:w="100" w:type="dxa"/>
              <w:right w:w="100" w:type="dxa"/>
            </w:tcMar>
          </w:tcPr>
          <w:p w14:paraId="47DA27CF" w14:textId="77777777" w:rsidR="007542A2" w:rsidRDefault="004E0924">
            <w:pPr>
              <w:widowControl w:val="0"/>
              <w:spacing w:line="240" w:lineRule="auto"/>
            </w:pPr>
            <w:r>
              <w:t>5,850,000</w:t>
            </w:r>
          </w:p>
        </w:tc>
      </w:tr>
      <w:tr w:rsidR="007542A2" w14:paraId="4D45A093" w14:textId="77777777">
        <w:trPr>
          <w:trHeight w:val="420"/>
        </w:trPr>
        <w:tc>
          <w:tcPr>
            <w:tcW w:w="3160" w:type="dxa"/>
            <w:tcMar>
              <w:top w:w="100" w:type="dxa"/>
              <w:left w:w="100" w:type="dxa"/>
              <w:bottom w:w="100" w:type="dxa"/>
              <w:right w:w="100" w:type="dxa"/>
            </w:tcMar>
          </w:tcPr>
          <w:p w14:paraId="10EF3F01" w14:textId="77777777" w:rsidR="007542A2" w:rsidRDefault="004E0924">
            <w:pPr>
              <w:widowControl w:val="0"/>
              <w:spacing w:line="240" w:lineRule="auto"/>
            </w:pPr>
            <w:r>
              <w:t>ownerID</w:t>
            </w:r>
          </w:p>
        </w:tc>
        <w:tc>
          <w:tcPr>
            <w:tcW w:w="3599" w:type="dxa"/>
            <w:vMerge/>
            <w:tcMar>
              <w:top w:w="100" w:type="dxa"/>
              <w:left w:w="100" w:type="dxa"/>
              <w:bottom w:w="100" w:type="dxa"/>
              <w:right w:w="100" w:type="dxa"/>
            </w:tcMar>
          </w:tcPr>
          <w:p w14:paraId="4550C18F" w14:textId="77777777" w:rsidR="007542A2" w:rsidRDefault="007542A2">
            <w:pPr>
              <w:widowControl w:val="0"/>
              <w:spacing w:line="240" w:lineRule="auto"/>
            </w:pPr>
          </w:p>
        </w:tc>
        <w:tc>
          <w:tcPr>
            <w:tcW w:w="3599" w:type="dxa"/>
            <w:tcMar>
              <w:top w:w="100" w:type="dxa"/>
              <w:left w:w="100" w:type="dxa"/>
              <w:bottom w:w="100" w:type="dxa"/>
              <w:right w:w="100" w:type="dxa"/>
            </w:tcMar>
          </w:tcPr>
          <w:p w14:paraId="461E6DA1" w14:textId="77777777" w:rsidR="007542A2" w:rsidRDefault="004E0924">
            <w:pPr>
              <w:widowControl w:val="0"/>
              <w:spacing w:line="240" w:lineRule="auto"/>
            </w:pPr>
            <w:r>
              <w:t>20</w:t>
            </w:r>
          </w:p>
        </w:tc>
        <w:tc>
          <w:tcPr>
            <w:tcW w:w="3599" w:type="dxa"/>
            <w:tcMar>
              <w:top w:w="100" w:type="dxa"/>
              <w:left w:w="100" w:type="dxa"/>
              <w:bottom w:w="100" w:type="dxa"/>
              <w:right w:w="100" w:type="dxa"/>
            </w:tcMar>
          </w:tcPr>
          <w:p w14:paraId="18609BCC" w14:textId="77777777" w:rsidR="007542A2" w:rsidRDefault="004E0924">
            <w:pPr>
              <w:widowControl w:val="0"/>
              <w:spacing w:line="240" w:lineRule="auto"/>
            </w:pPr>
            <w:r>
              <w:t>2,340,000</w:t>
            </w:r>
          </w:p>
        </w:tc>
      </w:tr>
      <w:tr w:rsidR="007542A2" w14:paraId="5734F533" w14:textId="77777777">
        <w:trPr>
          <w:trHeight w:val="420"/>
        </w:trPr>
        <w:tc>
          <w:tcPr>
            <w:tcW w:w="3160" w:type="dxa"/>
            <w:tcMar>
              <w:top w:w="100" w:type="dxa"/>
              <w:left w:w="100" w:type="dxa"/>
              <w:bottom w:w="100" w:type="dxa"/>
              <w:right w:w="100" w:type="dxa"/>
            </w:tcMar>
          </w:tcPr>
          <w:p w14:paraId="032DFB7A" w14:textId="77777777" w:rsidR="007542A2" w:rsidRDefault="004E0924">
            <w:pPr>
              <w:widowControl w:val="0"/>
              <w:spacing w:line="240" w:lineRule="auto"/>
            </w:pPr>
            <w:r>
              <w:t>startTimestamp</w:t>
            </w:r>
          </w:p>
        </w:tc>
        <w:tc>
          <w:tcPr>
            <w:tcW w:w="3599" w:type="dxa"/>
            <w:vMerge/>
            <w:tcMar>
              <w:top w:w="100" w:type="dxa"/>
              <w:left w:w="100" w:type="dxa"/>
              <w:bottom w:w="100" w:type="dxa"/>
              <w:right w:w="100" w:type="dxa"/>
            </w:tcMar>
          </w:tcPr>
          <w:p w14:paraId="16152328" w14:textId="77777777" w:rsidR="007542A2" w:rsidRDefault="007542A2">
            <w:pPr>
              <w:widowControl w:val="0"/>
              <w:spacing w:line="240" w:lineRule="auto"/>
            </w:pPr>
          </w:p>
        </w:tc>
        <w:tc>
          <w:tcPr>
            <w:tcW w:w="3599" w:type="dxa"/>
            <w:tcMar>
              <w:top w:w="100" w:type="dxa"/>
              <w:left w:w="100" w:type="dxa"/>
              <w:bottom w:w="100" w:type="dxa"/>
              <w:right w:w="100" w:type="dxa"/>
            </w:tcMar>
          </w:tcPr>
          <w:p w14:paraId="43F272FA" w14:textId="77777777" w:rsidR="007542A2" w:rsidRDefault="004E0924">
            <w:pPr>
              <w:widowControl w:val="0"/>
              <w:spacing w:line="240" w:lineRule="auto"/>
            </w:pPr>
            <w:r>
              <w:t>64</w:t>
            </w:r>
          </w:p>
        </w:tc>
        <w:tc>
          <w:tcPr>
            <w:tcW w:w="3599" w:type="dxa"/>
            <w:tcMar>
              <w:top w:w="100" w:type="dxa"/>
              <w:left w:w="100" w:type="dxa"/>
              <w:bottom w:w="100" w:type="dxa"/>
              <w:right w:w="100" w:type="dxa"/>
            </w:tcMar>
          </w:tcPr>
          <w:p w14:paraId="4731A933" w14:textId="77777777" w:rsidR="007542A2" w:rsidRDefault="004E0924">
            <w:pPr>
              <w:widowControl w:val="0"/>
              <w:spacing w:line="240" w:lineRule="auto"/>
            </w:pPr>
            <w:r>
              <w:t>7,488,000</w:t>
            </w:r>
          </w:p>
        </w:tc>
      </w:tr>
      <w:tr w:rsidR="007542A2" w14:paraId="2741AEC3" w14:textId="77777777">
        <w:trPr>
          <w:trHeight w:val="420"/>
        </w:trPr>
        <w:tc>
          <w:tcPr>
            <w:tcW w:w="3160" w:type="dxa"/>
            <w:tcMar>
              <w:top w:w="100" w:type="dxa"/>
              <w:left w:w="100" w:type="dxa"/>
              <w:bottom w:w="100" w:type="dxa"/>
              <w:right w:w="100" w:type="dxa"/>
            </w:tcMar>
          </w:tcPr>
          <w:p w14:paraId="25AF800B" w14:textId="77777777" w:rsidR="007542A2" w:rsidRDefault="004E0924">
            <w:pPr>
              <w:widowControl w:val="0"/>
              <w:spacing w:line="240" w:lineRule="auto"/>
            </w:pPr>
            <w:r>
              <w:t>roomID</w:t>
            </w:r>
          </w:p>
        </w:tc>
        <w:tc>
          <w:tcPr>
            <w:tcW w:w="3599" w:type="dxa"/>
            <w:vMerge/>
            <w:tcMar>
              <w:top w:w="100" w:type="dxa"/>
              <w:left w:w="100" w:type="dxa"/>
              <w:bottom w:w="100" w:type="dxa"/>
              <w:right w:w="100" w:type="dxa"/>
            </w:tcMar>
          </w:tcPr>
          <w:p w14:paraId="58CFE9A8" w14:textId="77777777" w:rsidR="007542A2" w:rsidRDefault="007542A2">
            <w:pPr>
              <w:widowControl w:val="0"/>
              <w:spacing w:line="240" w:lineRule="auto"/>
            </w:pPr>
          </w:p>
        </w:tc>
        <w:tc>
          <w:tcPr>
            <w:tcW w:w="3599" w:type="dxa"/>
            <w:tcMar>
              <w:top w:w="100" w:type="dxa"/>
              <w:left w:w="100" w:type="dxa"/>
              <w:bottom w:w="100" w:type="dxa"/>
              <w:right w:w="100" w:type="dxa"/>
            </w:tcMar>
          </w:tcPr>
          <w:p w14:paraId="3B43ACB2" w14:textId="77777777" w:rsidR="007542A2" w:rsidRDefault="004E0924">
            <w:pPr>
              <w:widowControl w:val="0"/>
              <w:spacing w:line="240" w:lineRule="auto"/>
            </w:pPr>
            <w:r>
              <w:t>10</w:t>
            </w:r>
          </w:p>
        </w:tc>
        <w:tc>
          <w:tcPr>
            <w:tcW w:w="3599" w:type="dxa"/>
            <w:tcMar>
              <w:top w:w="100" w:type="dxa"/>
              <w:left w:w="100" w:type="dxa"/>
              <w:bottom w:w="100" w:type="dxa"/>
              <w:right w:w="100" w:type="dxa"/>
            </w:tcMar>
          </w:tcPr>
          <w:p w14:paraId="2E44FA43" w14:textId="77777777" w:rsidR="007542A2" w:rsidRDefault="004E0924">
            <w:pPr>
              <w:widowControl w:val="0"/>
              <w:spacing w:line="240" w:lineRule="auto"/>
            </w:pPr>
            <w:r>
              <w:t>1,170,000</w:t>
            </w:r>
          </w:p>
        </w:tc>
      </w:tr>
      <w:tr w:rsidR="007542A2" w14:paraId="7A30B66C" w14:textId="77777777" w:rsidTr="00BF0CC1">
        <w:trPr>
          <w:trHeight w:val="491"/>
        </w:trPr>
        <w:tc>
          <w:tcPr>
            <w:tcW w:w="10358" w:type="dxa"/>
            <w:gridSpan w:val="3"/>
            <w:tcMar>
              <w:top w:w="100" w:type="dxa"/>
              <w:left w:w="100" w:type="dxa"/>
              <w:bottom w:w="100" w:type="dxa"/>
              <w:right w:w="100" w:type="dxa"/>
            </w:tcMar>
          </w:tcPr>
          <w:p w14:paraId="1DDA4130"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590399D0" w14:textId="77777777" w:rsidR="007542A2" w:rsidRDefault="004E0924">
            <w:pPr>
              <w:widowControl w:val="0"/>
              <w:spacing w:line="240" w:lineRule="auto"/>
            </w:pPr>
            <w:r>
              <w:rPr>
                <w:b/>
              </w:rPr>
              <w:t>18,018,000</w:t>
            </w:r>
          </w:p>
        </w:tc>
      </w:tr>
      <w:tr w:rsidR="007542A2" w14:paraId="0C2C091D" w14:textId="77777777">
        <w:tc>
          <w:tcPr>
            <w:tcW w:w="3160" w:type="dxa"/>
            <w:tcMar>
              <w:top w:w="100" w:type="dxa"/>
              <w:left w:w="100" w:type="dxa"/>
              <w:bottom w:w="100" w:type="dxa"/>
              <w:right w:w="100" w:type="dxa"/>
            </w:tcMar>
          </w:tcPr>
          <w:p w14:paraId="39D342B9" w14:textId="77777777" w:rsidR="007542A2" w:rsidRDefault="004E0924">
            <w:pPr>
              <w:widowControl w:val="0"/>
              <w:spacing w:line="240" w:lineRule="auto"/>
            </w:pPr>
            <w:r>
              <w:rPr>
                <w:b/>
              </w:rPr>
              <w:t>Rooms</w:t>
            </w:r>
          </w:p>
        </w:tc>
        <w:tc>
          <w:tcPr>
            <w:tcW w:w="3599" w:type="dxa"/>
            <w:tcMar>
              <w:top w:w="100" w:type="dxa"/>
              <w:left w:w="100" w:type="dxa"/>
              <w:bottom w:w="100" w:type="dxa"/>
              <w:right w:w="100" w:type="dxa"/>
            </w:tcMar>
          </w:tcPr>
          <w:p w14:paraId="78B385DA"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1A22E373"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477C71F1" w14:textId="77777777" w:rsidR="007542A2" w:rsidRDefault="004E0924">
            <w:pPr>
              <w:widowControl w:val="0"/>
              <w:spacing w:line="240" w:lineRule="auto"/>
            </w:pPr>
            <w:r>
              <w:rPr>
                <w:b/>
              </w:rPr>
              <w:t>-</w:t>
            </w:r>
          </w:p>
        </w:tc>
      </w:tr>
      <w:tr w:rsidR="007542A2" w14:paraId="2677ECB1" w14:textId="77777777">
        <w:trPr>
          <w:trHeight w:val="420"/>
        </w:trPr>
        <w:tc>
          <w:tcPr>
            <w:tcW w:w="3160" w:type="dxa"/>
            <w:tcMar>
              <w:top w:w="100" w:type="dxa"/>
              <w:left w:w="100" w:type="dxa"/>
              <w:bottom w:w="100" w:type="dxa"/>
              <w:right w:w="100" w:type="dxa"/>
            </w:tcMar>
          </w:tcPr>
          <w:p w14:paraId="106659DB" w14:textId="77777777" w:rsidR="007542A2" w:rsidRDefault="004E0924">
            <w:pPr>
              <w:widowControl w:val="0"/>
              <w:spacing w:line="240" w:lineRule="auto"/>
            </w:pPr>
            <w:r>
              <w:rPr>
                <w:u w:val="single"/>
              </w:rPr>
              <w:t>roomID</w:t>
            </w:r>
          </w:p>
        </w:tc>
        <w:tc>
          <w:tcPr>
            <w:tcW w:w="3599" w:type="dxa"/>
            <w:vMerge w:val="restart"/>
            <w:tcMar>
              <w:top w:w="100" w:type="dxa"/>
              <w:left w:w="100" w:type="dxa"/>
              <w:bottom w:w="100" w:type="dxa"/>
              <w:right w:w="100" w:type="dxa"/>
            </w:tcMar>
          </w:tcPr>
          <w:p w14:paraId="4191E280" w14:textId="77777777" w:rsidR="007542A2" w:rsidRDefault="004E0924">
            <w:pPr>
              <w:widowControl w:val="0"/>
              <w:spacing w:line="240" w:lineRule="auto"/>
            </w:pPr>
            <w:r>
              <w:t>150</w:t>
            </w:r>
          </w:p>
        </w:tc>
        <w:tc>
          <w:tcPr>
            <w:tcW w:w="3599" w:type="dxa"/>
            <w:tcMar>
              <w:top w:w="100" w:type="dxa"/>
              <w:left w:w="100" w:type="dxa"/>
              <w:bottom w:w="100" w:type="dxa"/>
              <w:right w:w="100" w:type="dxa"/>
            </w:tcMar>
          </w:tcPr>
          <w:p w14:paraId="14AB2E55" w14:textId="77777777" w:rsidR="007542A2" w:rsidRDefault="004E0924">
            <w:pPr>
              <w:widowControl w:val="0"/>
              <w:spacing w:line="240" w:lineRule="auto"/>
            </w:pPr>
            <w:r>
              <w:t>10</w:t>
            </w:r>
          </w:p>
        </w:tc>
        <w:tc>
          <w:tcPr>
            <w:tcW w:w="3599" w:type="dxa"/>
            <w:tcMar>
              <w:top w:w="100" w:type="dxa"/>
              <w:left w:w="100" w:type="dxa"/>
              <w:bottom w:w="100" w:type="dxa"/>
              <w:right w:w="100" w:type="dxa"/>
            </w:tcMar>
          </w:tcPr>
          <w:p w14:paraId="061D2097" w14:textId="77777777" w:rsidR="007542A2" w:rsidRDefault="004E0924">
            <w:pPr>
              <w:widowControl w:val="0"/>
              <w:spacing w:line="240" w:lineRule="auto"/>
            </w:pPr>
            <w:r>
              <w:t>1,500</w:t>
            </w:r>
          </w:p>
        </w:tc>
      </w:tr>
      <w:tr w:rsidR="007542A2" w14:paraId="5FDEEB3D" w14:textId="77777777">
        <w:trPr>
          <w:trHeight w:val="420"/>
        </w:trPr>
        <w:tc>
          <w:tcPr>
            <w:tcW w:w="3160" w:type="dxa"/>
            <w:tcMar>
              <w:top w:w="100" w:type="dxa"/>
              <w:left w:w="100" w:type="dxa"/>
              <w:bottom w:w="100" w:type="dxa"/>
              <w:right w:w="100" w:type="dxa"/>
            </w:tcMar>
          </w:tcPr>
          <w:p w14:paraId="61BFFFBE" w14:textId="77777777" w:rsidR="007542A2" w:rsidRDefault="004E0924">
            <w:pPr>
              <w:widowControl w:val="0"/>
              <w:spacing w:line="240" w:lineRule="auto"/>
            </w:pPr>
            <w:r>
              <w:rPr>
                <w:i/>
              </w:rPr>
              <w:t>name</w:t>
            </w:r>
          </w:p>
        </w:tc>
        <w:tc>
          <w:tcPr>
            <w:tcW w:w="3599" w:type="dxa"/>
            <w:vMerge/>
            <w:tcMar>
              <w:top w:w="100" w:type="dxa"/>
              <w:left w:w="100" w:type="dxa"/>
              <w:bottom w:w="100" w:type="dxa"/>
              <w:right w:w="100" w:type="dxa"/>
            </w:tcMar>
          </w:tcPr>
          <w:p w14:paraId="1DC2F3C4" w14:textId="77777777" w:rsidR="007542A2" w:rsidRDefault="007542A2">
            <w:pPr>
              <w:widowControl w:val="0"/>
              <w:spacing w:line="240" w:lineRule="auto"/>
            </w:pPr>
          </w:p>
        </w:tc>
        <w:tc>
          <w:tcPr>
            <w:tcW w:w="3599" w:type="dxa"/>
            <w:tcMar>
              <w:top w:w="100" w:type="dxa"/>
              <w:left w:w="100" w:type="dxa"/>
              <w:bottom w:w="100" w:type="dxa"/>
              <w:right w:w="100" w:type="dxa"/>
            </w:tcMar>
          </w:tcPr>
          <w:p w14:paraId="5B0E7494" w14:textId="77777777" w:rsidR="007542A2" w:rsidRDefault="004E0924">
            <w:pPr>
              <w:widowControl w:val="0"/>
              <w:spacing w:line="240" w:lineRule="auto"/>
            </w:pPr>
            <w:r>
              <w:t>40</w:t>
            </w:r>
          </w:p>
        </w:tc>
        <w:tc>
          <w:tcPr>
            <w:tcW w:w="3599" w:type="dxa"/>
            <w:tcMar>
              <w:top w:w="100" w:type="dxa"/>
              <w:left w:w="100" w:type="dxa"/>
              <w:bottom w:w="100" w:type="dxa"/>
              <w:right w:w="100" w:type="dxa"/>
            </w:tcMar>
          </w:tcPr>
          <w:p w14:paraId="549B2B74" w14:textId="77777777" w:rsidR="007542A2" w:rsidRDefault="004E0924">
            <w:pPr>
              <w:widowControl w:val="0"/>
              <w:spacing w:line="240" w:lineRule="auto"/>
            </w:pPr>
            <w:r>
              <w:t>6,000</w:t>
            </w:r>
          </w:p>
        </w:tc>
      </w:tr>
      <w:tr w:rsidR="007542A2" w14:paraId="37C5BA13" w14:textId="77777777">
        <w:trPr>
          <w:trHeight w:val="420"/>
        </w:trPr>
        <w:tc>
          <w:tcPr>
            <w:tcW w:w="3160" w:type="dxa"/>
            <w:tcMar>
              <w:top w:w="100" w:type="dxa"/>
              <w:left w:w="100" w:type="dxa"/>
              <w:bottom w:w="100" w:type="dxa"/>
              <w:right w:w="100" w:type="dxa"/>
            </w:tcMar>
          </w:tcPr>
          <w:p w14:paraId="05F364CC" w14:textId="77777777" w:rsidR="007542A2" w:rsidRDefault="004E0924">
            <w:pPr>
              <w:widowControl w:val="0"/>
              <w:spacing w:line="240" w:lineRule="auto"/>
            </w:pPr>
            <w:r>
              <w:lastRenderedPageBreak/>
              <w:t>capacity</w:t>
            </w:r>
          </w:p>
        </w:tc>
        <w:tc>
          <w:tcPr>
            <w:tcW w:w="3599" w:type="dxa"/>
            <w:vMerge/>
            <w:tcMar>
              <w:top w:w="100" w:type="dxa"/>
              <w:left w:w="100" w:type="dxa"/>
              <w:bottom w:w="100" w:type="dxa"/>
              <w:right w:w="100" w:type="dxa"/>
            </w:tcMar>
          </w:tcPr>
          <w:p w14:paraId="656E8D38" w14:textId="77777777" w:rsidR="007542A2" w:rsidRDefault="007542A2">
            <w:pPr>
              <w:widowControl w:val="0"/>
              <w:spacing w:line="240" w:lineRule="auto"/>
            </w:pPr>
          </w:p>
        </w:tc>
        <w:tc>
          <w:tcPr>
            <w:tcW w:w="3599" w:type="dxa"/>
            <w:tcMar>
              <w:top w:w="100" w:type="dxa"/>
              <w:left w:w="100" w:type="dxa"/>
              <w:bottom w:w="100" w:type="dxa"/>
              <w:right w:w="100" w:type="dxa"/>
            </w:tcMar>
          </w:tcPr>
          <w:p w14:paraId="5D2C9680" w14:textId="77777777" w:rsidR="007542A2" w:rsidRDefault="004E0924">
            <w:pPr>
              <w:widowControl w:val="0"/>
              <w:spacing w:line="240" w:lineRule="auto"/>
            </w:pPr>
            <w:r>
              <w:t>4</w:t>
            </w:r>
          </w:p>
        </w:tc>
        <w:tc>
          <w:tcPr>
            <w:tcW w:w="3599" w:type="dxa"/>
            <w:tcMar>
              <w:top w:w="100" w:type="dxa"/>
              <w:left w:w="100" w:type="dxa"/>
              <w:bottom w:w="100" w:type="dxa"/>
              <w:right w:w="100" w:type="dxa"/>
            </w:tcMar>
          </w:tcPr>
          <w:p w14:paraId="1296A1B1" w14:textId="77777777" w:rsidR="007542A2" w:rsidRDefault="004E0924">
            <w:pPr>
              <w:widowControl w:val="0"/>
              <w:spacing w:line="240" w:lineRule="auto"/>
            </w:pPr>
            <w:r>
              <w:t>600</w:t>
            </w:r>
          </w:p>
        </w:tc>
      </w:tr>
      <w:tr w:rsidR="007542A2" w14:paraId="6EF80E68" w14:textId="77777777" w:rsidTr="00BF0CC1">
        <w:trPr>
          <w:trHeight w:val="208"/>
        </w:trPr>
        <w:tc>
          <w:tcPr>
            <w:tcW w:w="10358" w:type="dxa"/>
            <w:gridSpan w:val="3"/>
            <w:tcMar>
              <w:top w:w="100" w:type="dxa"/>
              <w:left w:w="100" w:type="dxa"/>
              <w:bottom w:w="100" w:type="dxa"/>
              <w:right w:w="100" w:type="dxa"/>
            </w:tcMar>
          </w:tcPr>
          <w:p w14:paraId="37803C46"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4D952D4F" w14:textId="77777777" w:rsidR="007542A2" w:rsidRDefault="004E0924">
            <w:pPr>
              <w:widowControl w:val="0"/>
              <w:spacing w:line="240" w:lineRule="auto"/>
            </w:pPr>
            <w:r>
              <w:rPr>
                <w:b/>
              </w:rPr>
              <w:t>8,100</w:t>
            </w:r>
          </w:p>
        </w:tc>
      </w:tr>
      <w:tr w:rsidR="007542A2" w14:paraId="2B0D6EF6" w14:textId="77777777">
        <w:tc>
          <w:tcPr>
            <w:tcW w:w="3160" w:type="dxa"/>
            <w:tcMar>
              <w:top w:w="100" w:type="dxa"/>
              <w:left w:w="100" w:type="dxa"/>
              <w:bottom w:w="100" w:type="dxa"/>
              <w:right w:w="100" w:type="dxa"/>
            </w:tcMar>
          </w:tcPr>
          <w:p w14:paraId="3D4D9C66" w14:textId="77777777" w:rsidR="007542A2" w:rsidRDefault="004E0924">
            <w:pPr>
              <w:widowControl w:val="0"/>
              <w:spacing w:line="240" w:lineRule="auto"/>
            </w:pPr>
            <w:r>
              <w:rPr>
                <w:b/>
              </w:rPr>
              <w:t>Periods</w:t>
            </w:r>
          </w:p>
        </w:tc>
        <w:tc>
          <w:tcPr>
            <w:tcW w:w="3599" w:type="dxa"/>
            <w:tcMar>
              <w:top w:w="100" w:type="dxa"/>
              <w:left w:w="100" w:type="dxa"/>
              <w:bottom w:w="100" w:type="dxa"/>
              <w:right w:w="100" w:type="dxa"/>
            </w:tcMar>
          </w:tcPr>
          <w:p w14:paraId="6575CF31"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739A7858"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0807B73E" w14:textId="77777777" w:rsidR="007542A2" w:rsidRDefault="004E0924">
            <w:pPr>
              <w:widowControl w:val="0"/>
              <w:spacing w:line="240" w:lineRule="auto"/>
            </w:pPr>
            <w:r>
              <w:rPr>
                <w:b/>
              </w:rPr>
              <w:t>-</w:t>
            </w:r>
          </w:p>
        </w:tc>
      </w:tr>
      <w:tr w:rsidR="007542A2" w14:paraId="7629F48A" w14:textId="77777777">
        <w:trPr>
          <w:trHeight w:val="420"/>
        </w:trPr>
        <w:tc>
          <w:tcPr>
            <w:tcW w:w="3160" w:type="dxa"/>
            <w:tcMar>
              <w:top w:w="100" w:type="dxa"/>
              <w:left w:w="100" w:type="dxa"/>
              <w:bottom w:w="100" w:type="dxa"/>
              <w:right w:w="100" w:type="dxa"/>
            </w:tcMar>
          </w:tcPr>
          <w:p w14:paraId="3D669801" w14:textId="77777777" w:rsidR="007542A2" w:rsidRDefault="004E0924">
            <w:pPr>
              <w:widowControl w:val="0"/>
              <w:spacing w:line="240" w:lineRule="auto"/>
            </w:pPr>
            <w:r>
              <w:rPr>
                <w:u w:val="single"/>
              </w:rPr>
              <w:t>periodNumber</w:t>
            </w:r>
          </w:p>
        </w:tc>
        <w:tc>
          <w:tcPr>
            <w:tcW w:w="3599" w:type="dxa"/>
            <w:vMerge w:val="restart"/>
            <w:tcMar>
              <w:top w:w="100" w:type="dxa"/>
              <w:left w:w="100" w:type="dxa"/>
              <w:bottom w:w="100" w:type="dxa"/>
              <w:right w:w="100" w:type="dxa"/>
            </w:tcMar>
          </w:tcPr>
          <w:p w14:paraId="23E22087" w14:textId="77777777" w:rsidR="007542A2" w:rsidRDefault="004E0924">
            <w:pPr>
              <w:widowControl w:val="0"/>
              <w:spacing w:line="240" w:lineRule="auto"/>
            </w:pPr>
            <w:r>
              <w:t>7</w:t>
            </w:r>
          </w:p>
        </w:tc>
        <w:tc>
          <w:tcPr>
            <w:tcW w:w="3599" w:type="dxa"/>
            <w:tcMar>
              <w:top w:w="100" w:type="dxa"/>
              <w:left w:w="100" w:type="dxa"/>
              <w:bottom w:w="100" w:type="dxa"/>
              <w:right w:w="100" w:type="dxa"/>
            </w:tcMar>
          </w:tcPr>
          <w:p w14:paraId="35069D6E" w14:textId="77777777" w:rsidR="007542A2" w:rsidRDefault="004E0924">
            <w:pPr>
              <w:widowControl w:val="0"/>
              <w:spacing w:line="240" w:lineRule="auto"/>
            </w:pPr>
            <w:r>
              <w:t>2</w:t>
            </w:r>
          </w:p>
        </w:tc>
        <w:tc>
          <w:tcPr>
            <w:tcW w:w="3599" w:type="dxa"/>
            <w:tcMar>
              <w:top w:w="100" w:type="dxa"/>
              <w:left w:w="100" w:type="dxa"/>
              <w:bottom w:w="100" w:type="dxa"/>
              <w:right w:w="100" w:type="dxa"/>
            </w:tcMar>
          </w:tcPr>
          <w:p w14:paraId="59D25C40" w14:textId="77777777" w:rsidR="007542A2" w:rsidRDefault="004E0924">
            <w:pPr>
              <w:widowControl w:val="0"/>
              <w:spacing w:line="240" w:lineRule="auto"/>
            </w:pPr>
            <w:r>
              <w:t>14</w:t>
            </w:r>
          </w:p>
        </w:tc>
      </w:tr>
      <w:tr w:rsidR="007542A2" w14:paraId="2570A538" w14:textId="77777777">
        <w:trPr>
          <w:trHeight w:val="420"/>
        </w:trPr>
        <w:tc>
          <w:tcPr>
            <w:tcW w:w="3160" w:type="dxa"/>
            <w:tcMar>
              <w:top w:w="100" w:type="dxa"/>
              <w:left w:w="100" w:type="dxa"/>
              <w:bottom w:w="100" w:type="dxa"/>
              <w:right w:w="100" w:type="dxa"/>
            </w:tcMar>
          </w:tcPr>
          <w:p w14:paraId="4297448C" w14:textId="77777777" w:rsidR="007542A2" w:rsidRDefault="004E0924">
            <w:pPr>
              <w:widowControl w:val="0"/>
              <w:spacing w:line="240" w:lineRule="auto"/>
            </w:pPr>
            <w:r>
              <w:t>startTime</w:t>
            </w:r>
          </w:p>
        </w:tc>
        <w:tc>
          <w:tcPr>
            <w:tcW w:w="3599" w:type="dxa"/>
            <w:vMerge/>
            <w:tcMar>
              <w:top w:w="100" w:type="dxa"/>
              <w:left w:w="100" w:type="dxa"/>
              <w:bottom w:w="100" w:type="dxa"/>
              <w:right w:w="100" w:type="dxa"/>
            </w:tcMar>
          </w:tcPr>
          <w:p w14:paraId="402D96C9" w14:textId="77777777" w:rsidR="007542A2" w:rsidRDefault="007542A2">
            <w:pPr>
              <w:widowControl w:val="0"/>
              <w:spacing w:line="240" w:lineRule="auto"/>
            </w:pPr>
          </w:p>
        </w:tc>
        <w:tc>
          <w:tcPr>
            <w:tcW w:w="3599" w:type="dxa"/>
            <w:tcMar>
              <w:top w:w="100" w:type="dxa"/>
              <w:left w:w="100" w:type="dxa"/>
              <w:bottom w:w="100" w:type="dxa"/>
              <w:right w:w="100" w:type="dxa"/>
            </w:tcMar>
          </w:tcPr>
          <w:p w14:paraId="2FFE7463" w14:textId="77777777" w:rsidR="007542A2" w:rsidRDefault="004E0924">
            <w:pPr>
              <w:widowControl w:val="0"/>
              <w:spacing w:line="240" w:lineRule="auto"/>
            </w:pPr>
            <w:r>
              <w:t>4</w:t>
            </w:r>
          </w:p>
        </w:tc>
        <w:tc>
          <w:tcPr>
            <w:tcW w:w="3599" w:type="dxa"/>
            <w:tcMar>
              <w:top w:w="100" w:type="dxa"/>
              <w:left w:w="100" w:type="dxa"/>
              <w:bottom w:w="100" w:type="dxa"/>
              <w:right w:w="100" w:type="dxa"/>
            </w:tcMar>
          </w:tcPr>
          <w:p w14:paraId="4FC3CBDC" w14:textId="77777777" w:rsidR="007542A2" w:rsidRDefault="004E0924">
            <w:pPr>
              <w:widowControl w:val="0"/>
              <w:spacing w:line="240" w:lineRule="auto"/>
            </w:pPr>
            <w:r>
              <w:t>28</w:t>
            </w:r>
          </w:p>
        </w:tc>
      </w:tr>
      <w:tr w:rsidR="007542A2" w14:paraId="2A055AEC" w14:textId="77777777">
        <w:trPr>
          <w:trHeight w:val="420"/>
        </w:trPr>
        <w:tc>
          <w:tcPr>
            <w:tcW w:w="3160" w:type="dxa"/>
            <w:tcMar>
              <w:top w:w="100" w:type="dxa"/>
              <w:left w:w="100" w:type="dxa"/>
              <w:bottom w:w="100" w:type="dxa"/>
              <w:right w:w="100" w:type="dxa"/>
            </w:tcMar>
          </w:tcPr>
          <w:p w14:paraId="6D7F1734" w14:textId="77777777" w:rsidR="007542A2" w:rsidRDefault="004E0924">
            <w:pPr>
              <w:widowControl w:val="0"/>
              <w:spacing w:line="240" w:lineRule="auto"/>
            </w:pPr>
            <w:r>
              <w:t>endTime</w:t>
            </w:r>
          </w:p>
        </w:tc>
        <w:tc>
          <w:tcPr>
            <w:tcW w:w="3599" w:type="dxa"/>
            <w:vMerge/>
            <w:tcMar>
              <w:top w:w="100" w:type="dxa"/>
              <w:left w:w="100" w:type="dxa"/>
              <w:bottom w:w="100" w:type="dxa"/>
              <w:right w:w="100" w:type="dxa"/>
            </w:tcMar>
          </w:tcPr>
          <w:p w14:paraId="3FAA1921" w14:textId="77777777" w:rsidR="007542A2" w:rsidRDefault="007542A2">
            <w:pPr>
              <w:widowControl w:val="0"/>
              <w:spacing w:line="240" w:lineRule="auto"/>
            </w:pPr>
          </w:p>
        </w:tc>
        <w:tc>
          <w:tcPr>
            <w:tcW w:w="3599" w:type="dxa"/>
            <w:tcMar>
              <w:top w:w="100" w:type="dxa"/>
              <w:left w:w="100" w:type="dxa"/>
              <w:bottom w:w="100" w:type="dxa"/>
              <w:right w:w="100" w:type="dxa"/>
            </w:tcMar>
          </w:tcPr>
          <w:p w14:paraId="7B92EEE9" w14:textId="77777777" w:rsidR="007542A2" w:rsidRDefault="004E0924">
            <w:pPr>
              <w:widowControl w:val="0"/>
              <w:spacing w:line="240" w:lineRule="auto"/>
            </w:pPr>
            <w:r>
              <w:t>4</w:t>
            </w:r>
          </w:p>
        </w:tc>
        <w:tc>
          <w:tcPr>
            <w:tcW w:w="3599" w:type="dxa"/>
            <w:tcMar>
              <w:top w:w="100" w:type="dxa"/>
              <w:left w:w="100" w:type="dxa"/>
              <w:bottom w:w="100" w:type="dxa"/>
              <w:right w:w="100" w:type="dxa"/>
            </w:tcMar>
          </w:tcPr>
          <w:p w14:paraId="4EE45E60" w14:textId="77777777" w:rsidR="007542A2" w:rsidRDefault="004E0924">
            <w:pPr>
              <w:widowControl w:val="0"/>
              <w:spacing w:line="240" w:lineRule="auto"/>
            </w:pPr>
            <w:r>
              <w:t>28</w:t>
            </w:r>
          </w:p>
        </w:tc>
      </w:tr>
      <w:tr w:rsidR="007542A2" w14:paraId="773B8C15" w14:textId="77777777" w:rsidTr="00BF0CC1">
        <w:trPr>
          <w:trHeight w:val="292"/>
        </w:trPr>
        <w:tc>
          <w:tcPr>
            <w:tcW w:w="10358" w:type="dxa"/>
            <w:gridSpan w:val="3"/>
            <w:tcMar>
              <w:top w:w="100" w:type="dxa"/>
              <w:left w:w="100" w:type="dxa"/>
              <w:bottom w:w="100" w:type="dxa"/>
              <w:right w:w="100" w:type="dxa"/>
            </w:tcMar>
          </w:tcPr>
          <w:p w14:paraId="2A7DE59B"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3ADE24EE" w14:textId="77777777" w:rsidR="007542A2" w:rsidRDefault="004E0924">
            <w:pPr>
              <w:widowControl w:val="0"/>
              <w:spacing w:line="240" w:lineRule="auto"/>
            </w:pPr>
            <w:r>
              <w:rPr>
                <w:b/>
              </w:rPr>
              <w:t>70</w:t>
            </w:r>
          </w:p>
        </w:tc>
      </w:tr>
      <w:tr w:rsidR="007542A2" w14:paraId="7EE636BD" w14:textId="77777777">
        <w:tc>
          <w:tcPr>
            <w:tcW w:w="3160" w:type="dxa"/>
            <w:tcMar>
              <w:top w:w="100" w:type="dxa"/>
              <w:left w:w="100" w:type="dxa"/>
              <w:bottom w:w="100" w:type="dxa"/>
              <w:right w:w="100" w:type="dxa"/>
            </w:tcMar>
          </w:tcPr>
          <w:p w14:paraId="427A08BA" w14:textId="77777777" w:rsidR="007542A2" w:rsidRDefault="004E0924">
            <w:pPr>
              <w:widowControl w:val="0"/>
              <w:spacing w:line="240" w:lineRule="auto"/>
            </w:pPr>
            <w:r>
              <w:rPr>
                <w:b/>
              </w:rPr>
              <w:t>Holidays</w:t>
            </w:r>
          </w:p>
        </w:tc>
        <w:tc>
          <w:tcPr>
            <w:tcW w:w="3599" w:type="dxa"/>
            <w:tcMar>
              <w:top w:w="100" w:type="dxa"/>
              <w:left w:w="100" w:type="dxa"/>
              <w:bottom w:w="100" w:type="dxa"/>
              <w:right w:w="100" w:type="dxa"/>
            </w:tcMar>
          </w:tcPr>
          <w:p w14:paraId="5EAD8E3A"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43362BED" w14:textId="77777777" w:rsidR="007542A2" w:rsidRDefault="004E0924">
            <w:pPr>
              <w:widowControl w:val="0"/>
              <w:spacing w:line="240" w:lineRule="auto"/>
            </w:pPr>
            <w:r>
              <w:rPr>
                <w:b/>
              </w:rPr>
              <w:t>-</w:t>
            </w:r>
          </w:p>
        </w:tc>
        <w:tc>
          <w:tcPr>
            <w:tcW w:w="3599" w:type="dxa"/>
            <w:tcMar>
              <w:top w:w="100" w:type="dxa"/>
              <w:left w:w="100" w:type="dxa"/>
              <w:bottom w:w="100" w:type="dxa"/>
              <w:right w:w="100" w:type="dxa"/>
            </w:tcMar>
          </w:tcPr>
          <w:p w14:paraId="103FE94F" w14:textId="77777777" w:rsidR="007542A2" w:rsidRDefault="004E0924">
            <w:pPr>
              <w:widowControl w:val="0"/>
              <w:spacing w:line="240" w:lineRule="auto"/>
            </w:pPr>
            <w:r>
              <w:rPr>
                <w:b/>
              </w:rPr>
              <w:t>-</w:t>
            </w:r>
          </w:p>
        </w:tc>
      </w:tr>
      <w:tr w:rsidR="007542A2" w14:paraId="745B233B" w14:textId="77777777">
        <w:trPr>
          <w:trHeight w:val="420"/>
        </w:trPr>
        <w:tc>
          <w:tcPr>
            <w:tcW w:w="3160" w:type="dxa"/>
            <w:tcMar>
              <w:top w:w="100" w:type="dxa"/>
              <w:left w:w="100" w:type="dxa"/>
              <w:bottom w:w="100" w:type="dxa"/>
              <w:right w:w="100" w:type="dxa"/>
            </w:tcMar>
          </w:tcPr>
          <w:p w14:paraId="60CEF5F5" w14:textId="77777777" w:rsidR="007542A2" w:rsidRDefault="004E0924">
            <w:pPr>
              <w:widowControl w:val="0"/>
              <w:spacing w:line="240" w:lineRule="auto"/>
            </w:pPr>
            <w:r>
              <w:rPr>
                <w:u w:val="single"/>
              </w:rPr>
              <w:t>ID</w:t>
            </w:r>
          </w:p>
        </w:tc>
        <w:tc>
          <w:tcPr>
            <w:tcW w:w="3599" w:type="dxa"/>
            <w:vMerge w:val="restart"/>
            <w:tcMar>
              <w:top w:w="100" w:type="dxa"/>
              <w:left w:w="100" w:type="dxa"/>
              <w:bottom w:w="100" w:type="dxa"/>
              <w:right w:w="100" w:type="dxa"/>
            </w:tcMar>
          </w:tcPr>
          <w:p w14:paraId="7EBE973C" w14:textId="77777777" w:rsidR="007542A2" w:rsidRDefault="004E0924">
            <w:pPr>
              <w:widowControl w:val="0"/>
              <w:spacing w:line="240" w:lineRule="auto"/>
            </w:pPr>
            <w:r>
              <w:t>20 (each year)</w:t>
            </w:r>
          </w:p>
        </w:tc>
        <w:tc>
          <w:tcPr>
            <w:tcW w:w="3599" w:type="dxa"/>
            <w:tcMar>
              <w:top w:w="100" w:type="dxa"/>
              <w:left w:w="100" w:type="dxa"/>
              <w:bottom w:w="100" w:type="dxa"/>
              <w:right w:w="100" w:type="dxa"/>
            </w:tcMar>
          </w:tcPr>
          <w:p w14:paraId="70BCD3D4" w14:textId="77777777" w:rsidR="007542A2" w:rsidRDefault="004E0924">
            <w:pPr>
              <w:widowControl w:val="0"/>
              <w:spacing w:line="240" w:lineRule="auto"/>
            </w:pPr>
            <w:r>
              <w:t>10</w:t>
            </w:r>
          </w:p>
        </w:tc>
        <w:tc>
          <w:tcPr>
            <w:tcW w:w="3599" w:type="dxa"/>
            <w:tcMar>
              <w:top w:w="100" w:type="dxa"/>
              <w:left w:w="100" w:type="dxa"/>
              <w:bottom w:w="100" w:type="dxa"/>
              <w:right w:w="100" w:type="dxa"/>
            </w:tcMar>
          </w:tcPr>
          <w:p w14:paraId="17174FBF" w14:textId="77777777" w:rsidR="007542A2" w:rsidRDefault="004E0924">
            <w:pPr>
              <w:widowControl w:val="0"/>
              <w:spacing w:line="240" w:lineRule="auto"/>
            </w:pPr>
            <w:r>
              <w:t>200</w:t>
            </w:r>
          </w:p>
        </w:tc>
      </w:tr>
      <w:tr w:rsidR="007542A2" w14:paraId="6A598226" w14:textId="77777777">
        <w:trPr>
          <w:trHeight w:val="420"/>
        </w:trPr>
        <w:tc>
          <w:tcPr>
            <w:tcW w:w="3160" w:type="dxa"/>
            <w:tcMar>
              <w:top w:w="100" w:type="dxa"/>
              <w:left w:w="100" w:type="dxa"/>
              <w:bottom w:w="100" w:type="dxa"/>
              <w:right w:w="100" w:type="dxa"/>
            </w:tcMar>
          </w:tcPr>
          <w:p w14:paraId="67638E42" w14:textId="77777777" w:rsidR="007542A2" w:rsidRDefault="004E0924">
            <w:pPr>
              <w:widowControl w:val="0"/>
              <w:spacing w:line="240" w:lineRule="auto"/>
            </w:pPr>
            <w:r>
              <w:rPr>
                <w:i/>
              </w:rPr>
              <w:t>label</w:t>
            </w:r>
          </w:p>
        </w:tc>
        <w:tc>
          <w:tcPr>
            <w:tcW w:w="3599" w:type="dxa"/>
            <w:vMerge/>
            <w:tcMar>
              <w:top w:w="100" w:type="dxa"/>
              <w:left w:w="100" w:type="dxa"/>
              <w:bottom w:w="100" w:type="dxa"/>
              <w:right w:w="100" w:type="dxa"/>
            </w:tcMar>
          </w:tcPr>
          <w:p w14:paraId="715575AE" w14:textId="77777777" w:rsidR="007542A2" w:rsidRDefault="007542A2">
            <w:pPr>
              <w:widowControl w:val="0"/>
              <w:spacing w:line="240" w:lineRule="auto"/>
            </w:pPr>
          </w:p>
        </w:tc>
        <w:tc>
          <w:tcPr>
            <w:tcW w:w="3599" w:type="dxa"/>
            <w:tcMar>
              <w:top w:w="100" w:type="dxa"/>
              <w:left w:w="100" w:type="dxa"/>
              <w:bottom w:w="100" w:type="dxa"/>
              <w:right w:w="100" w:type="dxa"/>
            </w:tcMar>
          </w:tcPr>
          <w:p w14:paraId="76909024" w14:textId="77777777" w:rsidR="007542A2" w:rsidRDefault="004E0924">
            <w:pPr>
              <w:widowControl w:val="0"/>
              <w:spacing w:line="240" w:lineRule="auto"/>
            </w:pPr>
            <w:r>
              <w:t>50</w:t>
            </w:r>
          </w:p>
        </w:tc>
        <w:tc>
          <w:tcPr>
            <w:tcW w:w="3599" w:type="dxa"/>
            <w:tcMar>
              <w:top w:w="100" w:type="dxa"/>
              <w:left w:w="100" w:type="dxa"/>
              <w:bottom w:w="100" w:type="dxa"/>
              <w:right w:w="100" w:type="dxa"/>
            </w:tcMar>
          </w:tcPr>
          <w:p w14:paraId="22F69FB4" w14:textId="77777777" w:rsidR="007542A2" w:rsidRDefault="004E0924">
            <w:pPr>
              <w:widowControl w:val="0"/>
              <w:spacing w:line="240" w:lineRule="auto"/>
            </w:pPr>
            <w:r>
              <w:t>1,000</w:t>
            </w:r>
          </w:p>
        </w:tc>
      </w:tr>
      <w:tr w:rsidR="007542A2" w14:paraId="68AB52B3" w14:textId="77777777">
        <w:trPr>
          <w:trHeight w:val="420"/>
        </w:trPr>
        <w:tc>
          <w:tcPr>
            <w:tcW w:w="3160" w:type="dxa"/>
            <w:tcMar>
              <w:top w:w="100" w:type="dxa"/>
              <w:left w:w="100" w:type="dxa"/>
              <w:bottom w:w="100" w:type="dxa"/>
              <w:right w:w="100" w:type="dxa"/>
            </w:tcMar>
          </w:tcPr>
          <w:p w14:paraId="06E2C9C5" w14:textId="77777777" w:rsidR="007542A2" w:rsidRDefault="004E0924">
            <w:pPr>
              <w:widowControl w:val="0"/>
              <w:spacing w:line="240" w:lineRule="auto"/>
            </w:pPr>
            <w:r>
              <w:t>startTimestamp</w:t>
            </w:r>
          </w:p>
        </w:tc>
        <w:tc>
          <w:tcPr>
            <w:tcW w:w="3599" w:type="dxa"/>
            <w:vMerge/>
            <w:tcMar>
              <w:top w:w="100" w:type="dxa"/>
              <w:left w:w="100" w:type="dxa"/>
              <w:bottom w:w="100" w:type="dxa"/>
              <w:right w:w="100" w:type="dxa"/>
            </w:tcMar>
          </w:tcPr>
          <w:p w14:paraId="45633580" w14:textId="77777777" w:rsidR="007542A2" w:rsidRDefault="007542A2">
            <w:pPr>
              <w:widowControl w:val="0"/>
              <w:spacing w:line="240" w:lineRule="auto"/>
            </w:pPr>
          </w:p>
        </w:tc>
        <w:tc>
          <w:tcPr>
            <w:tcW w:w="3599" w:type="dxa"/>
            <w:tcMar>
              <w:top w:w="100" w:type="dxa"/>
              <w:left w:w="100" w:type="dxa"/>
              <w:bottom w:w="100" w:type="dxa"/>
              <w:right w:w="100" w:type="dxa"/>
            </w:tcMar>
          </w:tcPr>
          <w:p w14:paraId="0A084C6A" w14:textId="77777777" w:rsidR="007542A2" w:rsidRDefault="004E0924">
            <w:pPr>
              <w:widowControl w:val="0"/>
              <w:spacing w:line="240" w:lineRule="auto"/>
            </w:pPr>
            <w:r>
              <w:t>64</w:t>
            </w:r>
          </w:p>
        </w:tc>
        <w:tc>
          <w:tcPr>
            <w:tcW w:w="3599" w:type="dxa"/>
            <w:tcMar>
              <w:top w:w="100" w:type="dxa"/>
              <w:left w:w="100" w:type="dxa"/>
              <w:bottom w:w="100" w:type="dxa"/>
              <w:right w:w="100" w:type="dxa"/>
            </w:tcMar>
          </w:tcPr>
          <w:p w14:paraId="7B683AF9" w14:textId="77777777" w:rsidR="007542A2" w:rsidRDefault="004E0924">
            <w:pPr>
              <w:widowControl w:val="0"/>
              <w:spacing w:line="240" w:lineRule="auto"/>
            </w:pPr>
            <w:r>
              <w:t>1,280</w:t>
            </w:r>
          </w:p>
        </w:tc>
      </w:tr>
      <w:tr w:rsidR="007542A2" w14:paraId="68846B20" w14:textId="77777777">
        <w:trPr>
          <w:trHeight w:val="420"/>
        </w:trPr>
        <w:tc>
          <w:tcPr>
            <w:tcW w:w="3160" w:type="dxa"/>
            <w:tcMar>
              <w:top w:w="100" w:type="dxa"/>
              <w:left w:w="100" w:type="dxa"/>
              <w:bottom w:w="100" w:type="dxa"/>
              <w:right w:w="100" w:type="dxa"/>
            </w:tcMar>
          </w:tcPr>
          <w:p w14:paraId="0F907AC4" w14:textId="77777777" w:rsidR="007542A2" w:rsidRDefault="004E0924">
            <w:pPr>
              <w:widowControl w:val="0"/>
              <w:spacing w:line="240" w:lineRule="auto"/>
            </w:pPr>
            <w:r>
              <w:t>endTimestamp</w:t>
            </w:r>
          </w:p>
        </w:tc>
        <w:tc>
          <w:tcPr>
            <w:tcW w:w="3599" w:type="dxa"/>
            <w:vMerge/>
            <w:tcMar>
              <w:top w:w="100" w:type="dxa"/>
              <w:left w:w="100" w:type="dxa"/>
              <w:bottom w:w="100" w:type="dxa"/>
              <w:right w:w="100" w:type="dxa"/>
            </w:tcMar>
          </w:tcPr>
          <w:p w14:paraId="34C26D99" w14:textId="77777777" w:rsidR="007542A2" w:rsidRDefault="007542A2">
            <w:pPr>
              <w:widowControl w:val="0"/>
              <w:spacing w:line="240" w:lineRule="auto"/>
            </w:pPr>
          </w:p>
        </w:tc>
        <w:tc>
          <w:tcPr>
            <w:tcW w:w="3599" w:type="dxa"/>
            <w:tcMar>
              <w:top w:w="100" w:type="dxa"/>
              <w:left w:w="100" w:type="dxa"/>
              <w:bottom w:w="100" w:type="dxa"/>
              <w:right w:w="100" w:type="dxa"/>
            </w:tcMar>
          </w:tcPr>
          <w:p w14:paraId="21F3497F" w14:textId="77777777" w:rsidR="007542A2" w:rsidRDefault="004E0924">
            <w:pPr>
              <w:widowControl w:val="0"/>
              <w:spacing w:line="240" w:lineRule="auto"/>
            </w:pPr>
            <w:r>
              <w:t>64</w:t>
            </w:r>
          </w:p>
        </w:tc>
        <w:tc>
          <w:tcPr>
            <w:tcW w:w="3599" w:type="dxa"/>
            <w:tcMar>
              <w:top w:w="100" w:type="dxa"/>
              <w:left w:w="100" w:type="dxa"/>
              <w:bottom w:w="100" w:type="dxa"/>
              <w:right w:w="100" w:type="dxa"/>
            </w:tcMar>
          </w:tcPr>
          <w:p w14:paraId="0D57487C" w14:textId="77777777" w:rsidR="007542A2" w:rsidRDefault="004E0924">
            <w:pPr>
              <w:widowControl w:val="0"/>
              <w:spacing w:line="240" w:lineRule="auto"/>
            </w:pPr>
            <w:r>
              <w:t>1,280</w:t>
            </w:r>
          </w:p>
        </w:tc>
      </w:tr>
      <w:tr w:rsidR="007542A2" w14:paraId="71A78F9E" w14:textId="77777777" w:rsidTr="00BF0CC1">
        <w:trPr>
          <w:trHeight w:val="286"/>
        </w:trPr>
        <w:tc>
          <w:tcPr>
            <w:tcW w:w="10358" w:type="dxa"/>
            <w:gridSpan w:val="3"/>
            <w:tcMar>
              <w:top w:w="100" w:type="dxa"/>
              <w:left w:w="100" w:type="dxa"/>
              <w:bottom w:w="100" w:type="dxa"/>
              <w:right w:w="100" w:type="dxa"/>
            </w:tcMar>
          </w:tcPr>
          <w:p w14:paraId="3B0E9FAA" w14:textId="77777777" w:rsidR="007542A2" w:rsidRDefault="004E0924">
            <w:pPr>
              <w:widowControl w:val="0"/>
              <w:spacing w:line="240" w:lineRule="auto"/>
            </w:pPr>
            <w:r>
              <w:rPr>
                <w:b/>
              </w:rPr>
              <w:t>TOTAL</w:t>
            </w:r>
          </w:p>
        </w:tc>
        <w:tc>
          <w:tcPr>
            <w:tcW w:w="3599" w:type="dxa"/>
            <w:tcMar>
              <w:top w:w="100" w:type="dxa"/>
              <w:left w:w="100" w:type="dxa"/>
              <w:bottom w:w="100" w:type="dxa"/>
              <w:right w:w="100" w:type="dxa"/>
            </w:tcMar>
          </w:tcPr>
          <w:p w14:paraId="3B100BF5" w14:textId="77777777" w:rsidR="007542A2" w:rsidRDefault="004E0924">
            <w:pPr>
              <w:widowControl w:val="0"/>
              <w:spacing w:line="240" w:lineRule="auto"/>
            </w:pPr>
            <w:r>
              <w:rPr>
                <w:b/>
              </w:rPr>
              <w:t>3,760</w:t>
            </w:r>
          </w:p>
        </w:tc>
      </w:tr>
      <w:tr w:rsidR="007542A2" w14:paraId="1BF9BA15" w14:textId="77777777">
        <w:trPr>
          <w:trHeight w:val="420"/>
        </w:trPr>
        <w:tc>
          <w:tcPr>
            <w:tcW w:w="10358" w:type="dxa"/>
            <w:gridSpan w:val="3"/>
            <w:tcMar>
              <w:top w:w="100" w:type="dxa"/>
              <w:left w:w="100" w:type="dxa"/>
              <w:bottom w:w="100" w:type="dxa"/>
              <w:right w:w="100" w:type="dxa"/>
            </w:tcMar>
          </w:tcPr>
          <w:p w14:paraId="443D8387" w14:textId="77777777" w:rsidR="007542A2" w:rsidRDefault="004E0924">
            <w:pPr>
              <w:widowControl w:val="0"/>
              <w:spacing w:line="240" w:lineRule="auto"/>
            </w:pPr>
            <w:r>
              <w:rPr>
                <w:b/>
                <w:u w:val="single"/>
              </w:rPr>
              <w:t>COMPLETE SYSTEM TOTAL</w:t>
            </w:r>
          </w:p>
        </w:tc>
        <w:tc>
          <w:tcPr>
            <w:tcW w:w="3599" w:type="dxa"/>
            <w:tcMar>
              <w:top w:w="100" w:type="dxa"/>
              <w:left w:w="100" w:type="dxa"/>
              <w:bottom w:w="100" w:type="dxa"/>
              <w:right w:w="100" w:type="dxa"/>
            </w:tcMar>
          </w:tcPr>
          <w:p w14:paraId="06EBB7E0" w14:textId="77777777" w:rsidR="007542A2" w:rsidRDefault="004E0924">
            <w:pPr>
              <w:widowControl w:val="0"/>
              <w:spacing w:line="240" w:lineRule="auto"/>
            </w:pPr>
            <w:r>
              <w:rPr>
                <w:b/>
              </w:rPr>
              <w:t>18,666,894 (18.7MB)</w:t>
            </w:r>
          </w:p>
        </w:tc>
      </w:tr>
    </w:tbl>
    <w:p w14:paraId="566489D3" w14:textId="77777777" w:rsidR="007542A2" w:rsidRDefault="007542A2"/>
    <w:p w14:paraId="6A084774" w14:textId="77777777" w:rsidR="007542A2" w:rsidRDefault="007542A2"/>
    <w:p w14:paraId="5AAA2B3E" w14:textId="77777777" w:rsidR="007542A2" w:rsidRDefault="004E0924">
      <w:pPr>
        <w:pStyle w:val="Heading2"/>
        <w:contextualSpacing w:val="0"/>
      </w:pPr>
      <w:bookmarkStart w:id="94" w:name="h.fg5sgdhtzwqn" w:colFirst="0" w:colLast="0"/>
      <w:bookmarkStart w:id="95" w:name="_Toc448907996"/>
      <w:bookmarkEnd w:id="94"/>
      <w:r>
        <w:t>Identification of Suitable Algorithms for Data Transformation in Pseudo-Code</w:t>
      </w:r>
      <w:bookmarkEnd w:id="95"/>
    </w:p>
    <w:p w14:paraId="4D49DE43" w14:textId="77777777" w:rsidR="007542A2" w:rsidRDefault="004E0924">
      <w:r>
        <w:t>Data will be transformed in relatively simple ways. The extent of the most complicated data transformation algorithm will parse a CSV file. See the algorithm of the addEventImport.php page.</w:t>
      </w:r>
    </w:p>
    <w:p w14:paraId="25E08A08" w14:textId="77777777" w:rsidR="007542A2" w:rsidRDefault="007542A2"/>
    <w:p w14:paraId="321C18A5" w14:textId="77777777" w:rsidR="007542A2" w:rsidRDefault="004E0924">
      <w:r>
        <w:t>See the design of some of the algorithms above.</w:t>
      </w:r>
    </w:p>
    <w:p w14:paraId="7AEA2D35" w14:textId="77777777" w:rsidR="007542A2" w:rsidRDefault="004E0924">
      <w:pPr>
        <w:pStyle w:val="Heading2"/>
        <w:contextualSpacing w:val="0"/>
      </w:pPr>
      <w:bookmarkStart w:id="96" w:name="h.py1675e1w0qo" w:colFirst="0" w:colLast="0"/>
      <w:bookmarkStart w:id="97" w:name="_Toc448907997"/>
      <w:bookmarkEnd w:id="96"/>
      <w:r>
        <w:t>Human-Computer Interface (HCI) Design Rationale</w:t>
      </w:r>
      <w:bookmarkEnd w:id="97"/>
    </w:p>
    <w:p w14:paraId="04D53E19" w14:textId="77777777" w:rsidR="007542A2" w:rsidRDefault="004E0924">
      <w:r>
        <w:t>For the HCI of the system, I have chosen a standardised colour system, involving a minimal set of colours. The consistency of the design has been kept because of the use of a central cascading-style sheet (CSS).</w:t>
      </w:r>
    </w:p>
    <w:p w14:paraId="03BBF1AB" w14:textId="77777777" w:rsidR="007542A2" w:rsidRDefault="007542A2"/>
    <w:p w14:paraId="5C32E385" w14:textId="77777777" w:rsidR="007542A2" w:rsidRDefault="004E0924">
      <w:r>
        <w:t>After some user feedback, it was noticed that the adminPanel.php page was uneasy to navigate and wasn’t visually appealing. Below is a table containing a screenshot before and after the changes were made. During this process, duplication of text that links to the various pages was also removed.</w:t>
      </w:r>
    </w:p>
    <w:p w14:paraId="274F3A36" w14:textId="77777777" w:rsidR="007542A2" w:rsidRDefault="007542A2"/>
    <w:p w14:paraId="2578FBBE" w14:textId="77777777" w:rsidR="007542A2" w:rsidRDefault="007542A2"/>
    <w:tbl>
      <w:tblPr>
        <w:tblStyle w:val="aff0"/>
        <w:tblW w:w="139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1DF87001" w14:textId="77777777">
        <w:trPr>
          <w:jc w:val="center"/>
        </w:trPr>
        <w:tc>
          <w:tcPr>
            <w:tcW w:w="6979" w:type="dxa"/>
            <w:tcMar>
              <w:top w:w="100" w:type="dxa"/>
              <w:left w:w="100" w:type="dxa"/>
              <w:bottom w:w="100" w:type="dxa"/>
              <w:right w:w="100" w:type="dxa"/>
            </w:tcMar>
          </w:tcPr>
          <w:p w14:paraId="2D5E5E7F" w14:textId="77777777" w:rsidR="007542A2" w:rsidRDefault="004E0924">
            <w:pPr>
              <w:widowControl w:val="0"/>
              <w:spacing w:line="240" w:lineRule="auto"/>
              <w:jc w:val="center"/>
            </w:pPr>
            <w:r>
              <w:rPr>
                <w:noProof/>
              </w:rPr>
              <w:lastRenderedPageBreak/>
              <w:drawing>
                <wp:inline distT="114300" distB="114300" distL="114300" distR="114300" wp14:anchorId="76878A02" wp14:editId="48C6779F">
                  <wp:extent cx="4276725" cy="4546600"/>
                  <wp:effectExtent l="0" t="0" r="0" b="0"/>
                  <wp:docPr id="4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3"/>
                          <a:srcRect/>
                          <a:stretch>
                            <a:fillRect/>
                          </a:stretch>
                        </pic:blipFill>
                        <pic:spPr>
                          <a:xfrm>
                            <a:off x="0" y="0"/>
                            <a:ext cx="4276725" cy="4546600"/>
                          </a:xfrm>
                          <a:prstGeom prst="rect">
                            <a:avLst/>
                          </a:prstGeom>
                          <a:ln/>
                        </pic:spPr>
                      </pic:pic>
                    </a:graphicData>
                  </a:graphic>
                </wp:inline>
              </w:drawing>
            </w:r>
          </w:p>
        </w:tc>
        <w:tc>
          <w:tcPr>
            <w:tcW w:w="6979" w:type="dxa"/>
            <w:tcMar>
              <w:top w:w="100" w:type="dxa"/>
              <w:left w:w="100" w:type="dxa"/>
              <w:bottom w:w="100" w:type="dxa"/>
              <w:right w:w="100" w:type="dxa"/>
            </w:tcMar>
          </w:tcPr>
          <w:p w14:paraId="185C0A00" w14:textId="77777777" w:rsidR="007542A2" w:rsidRDefault="004E0924">
            <w:pPr>
              <w:widowControl w:val="0"/>
              <w:spacing w:line="240" w:lineRule="auto"/>
              <w:jc w:val="center"/>
            </w:pPr>
            <w:r>
              <w:rPr>
                <w:noProof/>
              </w:rPr>
              <w:drawing>
                <wp:inline distT="114300" distB="114300" distL="114300" distR="114300" wp14:anchorId="00E7E336" wp14:editId="5B0436ED">
                  <wp:extent cx="4276725" cy="3517900"/>
                  <wp:effectExtent l="0" t="0" r="0" b="0"/>
                  <wp:docPr id="7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34"/>
                          <a:srcRect/>
                          <a:stretch>
                            <a:fillRect/>
                          </a:stretch>
                        </pic:blipFill>
                        <pic:spPr>
                          <a:xfrm>
                            <a:off x="0" y="0"/>
                            <a:ext cx="4276725" cy="3517900"/>
                          </a:xfrm>
                          <a:prstGeom prst="rect">
                            <a:avLst/>
                          </a:prstGeom>
                          <a:ln/>
                        </pic:spPr>
                      </pic:pic>
                    </a:graphicData>
                  </a:graphic>
                </wp:inline>
              </w:drawing>
            </w:r>
          </w:p>
        </w:tc>
      </w:tr>
      <w:tr w:rsidR="007542A2" w14:paraId="29E31EC4" w14:textId="77777777">
        <w:trPr>
          <w:jc w:val="center"/>
        </w:trPr>
        <w:tc>
          <w:tcPr>
            <w:tcW w:w="6979" w:type="dxa"/>
            <w:tcMar>
              <w:top w:w="100" w:type="dxa"/>
              <w:left w:w="100" w:type="dxa"/>
              <w:bottom w:w="100" w:type="dxa"/>
              <w:right w:w="100" w:type="dxa"/>
            </w:tcMar>
          </w:tcPr>
          <w:p w14:paraId="5EED8D36" w14:textId="77777777" w:rsidR="007542A2" w:rsidRDefault="004E0924">
            <w:pPr>
              <w:widowControl w:val="0"/>
              <w:spacing w:line="240" w:lineRule="auto"/>
              <w:jc w:val="center"/>
            </w:pPr>
            <w:r>
              <w:rPr>
                <w:i/>
              </w:rPr>
              <w:t>Screenshot of system before design change.</w:t>
            </w:r>
          </w:p>
        </w:tc>
        <w:tc>
          <w:tcPr>
            <w:tcW w:w="6979" w:type="dxa"/>
            <w:tcMar>
              <w:top w:w="100" w:type="dxa"/>
              <w:left w:w="100" w:type="dxa"/>
              <w:bottom w:w="100" w:type="dxa"/>
              <w:right w:w="100" w:type="dxa"/>
            </w:tcMar>
          </w:tcPr>
          <w:p w14:paraId="5A4F28F5" w14:textId="77777777" w:rsidR="007542A2" w:rsidRDefault="004E0924">
            <w:pPr>
              <w:widowControl w:val="0"/>
              <w:spacing w:line="240" w:lineRule="auto"/>
              <w:jc w:val="center"/>
            </w:pPr>
            <w:r>
              <w:rPr>
                <w:i/>
              </w:rPr>
              <w:t>Screenshot of system after design change.</w:t>
            </w:r>
          </w:p>
        </w:tc>
      </w:tr>
    </w:tbl>
    <w:p w14:paraId="091FFDED" w14:textId="77777777" w:rsidR="007542A2" w:rsidRDefault="007542A2"/>
    <w:p w14:paraId="2B5D33D5" w14:textId="77777777" w:rsidR="007542A2" w:rsidRDefault="004E0924">
      <w:r>
        <w:lastRenderedPageBreak/>
        <w:t>It was thought that exit/back buttons were unnecessary as the user is only ever ‘one-level deep’ (so they can navigate back by using the menu).</w:t>
      </w:r>
    </w:p>
    <w:p w14:paraId="319A37D7" w14:textId="77777777" w:rsidR="007542A2" w:rsidRDefault="007542A2"/>
    <w:p w14:paraId="045CF532" w14:textId="77777777" w:rsidR="007542A2" w:rsidRDefault="004E0924">
      <w:r>
        <w:t>No shortcuts have been made, but the tab key can be used to cycle through the fields on data entry pages.</w:t>
      </w:r>
    </w:p>
    <w:p w14:paraId="7D373A94" w14:textId="77777777" w:rsidR="007542A2" w:rsidRDefault="007542A2"/>
    <w:p w14:paraId="4ACF418B" w14:textId="14CD8099" w:rsidR="007542A2" w:rsidRDefault="004E0924">
      <w:r>
        <w:t>Error messages have been carefully thought about and are talked about in detail in the system testing section</w:t>
      </w:r>
      <w:r w:rsidR="00B43B96">
        <w:t xml:space="preserve"> (</w:t>
      </w:r>
      <w:r w:rsidR="00053790">
        <w:t xml:space="preserve">section </w:t>
      </w:r>
      <w:hyperlink w:anchor="_System_Testing" w:history="1">
        <w:r w:rsidR="00B43B96" w:rsidRPr="00B43B96">
          <w:rPr>
            <w:rStyle w:val="Hyperlink"/>
          </w:rPr>
          <w:t>D</w:t>
        </w:r>
      </w:hyperlink>
      <w:r w:rsidR="00053790">
        <w:t>, page 236</w:t>
      </w:r>
      <w:r w:rsidR="00B43B96">
        <w:t>)</w:t>
      </w:r>
      <w:r>
        <w:t>.</w:t>
      </w:r>
    </w:p>
    <w:p w14:paraId="0C123C0E" w14:textId="77777777" w:rsidR="007542A2" w:rsidRDefault="004E0924">
      <w:pPr>
        <w:pStyle w:val="Heading2"/>
        <w:contextualSpacing w:val="0"/>
      </w:pPr>
      <w:bookmarkStart w:id="98" w:name="h.6rl3mwavmv4d" w:colFirst="0" w:colLast="0"/>
      <w:bookmarkStart w:id="99" w:name="_Toc448907998"/>
      <w:bookmarkEnd w:id="98"/>
      <w:r>
        <w:t>User Interface (UI) Sample of Planned Data Capture and Entry Designs</w:t>
      </w:r>
      <w:bookmarkEnd w:id="99"/>
    </w:p>
    <w:p w14:paraId="32968E4C" w14:textId="77777777" w:rsidR="007542A2" w:rsidRPr="00B40A44" w:rsidRDefault="007542A2">
      <w:pPr>
        <w:rPr>
          <w:sz w:val="16"/>
          <w:szCs w:val="16"/>
        </w:rPr>
      </w:pPr>
    </w:p>
    <w:tbl>
      <w:tblPr>
        <w:tblStyle w:val="aff1"/>
        <w:tblW w:w="13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30"/>
        <w:gridCol w:w="6420"/>
      </w:tblGrid>
      <w:tr w:rsidR="007542A2" w14:paraId="3527CAA2" w14:textId="77777777">
        <w:trPr>
          <w:jc w:val="center"/>
        </w:trPr>
        <w:tc>
          <w:tcPr>
            <w:tcW w:w="7530" w:type="dxa"/>
            <w:tcMar>
              <w:top w:w="100" w:type="dxa"/>
              <w:left w:w="100" w:type="dxa"/>
              <w:bottom w:w="100" w:type="dxa"/>
              <w:right w:w="100" w:type="dxa"/>
            </w:tcMar>
          </w:tcPr>
          <w:p w14:paraId="54DDCFB3" w14:textId="77777777" w:rsidR="007542A2" w:rsidRDefault="004E0924">
            <w:pPr>
              <w:widowControl w:val="0"/>
              <w:spacing w:line="240" w:lineRule="auto"/>
              <w:jc w:val="center"/>
            </w:pPr>
            <w:r>
              <w:rPr>
                <w:noProof/>
              </w:rPr>
              <w:drawing>
                <wp:inline distT="114300" distB="114300" distL="114300" distR="114300" wp14:anchorId="4BBC17A9" wp14:editId="7ED099D0">
                  <wp:extent cx="4157331" cy="3312105"/>
                  <wp:effectExtent l="0" t="0" r="0" b="3175"/>
                  <wp:docPr id="11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35"/>
                          <a:srcRect/>
                          <a:stretch>
                            <a:fillRect/>
                          </a:stretch>
                        </pic:blipFill>
                        <pic:spPr>
                          <a:xfrm>
                            <a:off x="0" y="0"/>
                            <a:ext cx="4161140" cy="3315140"/>
                          </a:xfrm>
                          <a:prstGeom prst="rect">
                            <a:avLst/>
                          </a:prstGeom>
                          <a:ln/>
                        </pic:spPr>
                      </pic:pic>
                    </a:graphicData>
                  </a:graphic>
                </wp:inline>
              </w:drawing>
            </w:r>
          </w:p>
        </w:tc>
        <w:tc>
          <w:tcPr>
            <w:tcW w:w="6420" w:type="dxa"/>
            <w:tcMar>
              <w:top w:w="100" w:type="dxa"/>
              <w:left w:w="100" w:type="dxa"/>
              <w:bottom w:w="100" w:type="dxa"/>
              <w:right w:w="100" w:type="dxa"/>
            </w:tcMar>
          </w:tcPr>
          <w:p w14:paraId="5C75FAEA" w14:textId="77777777" w:rsidR="007542A2" w:rsidRDefault="004E0924">
            <w:pPr>
              <w:widowControl w:val="0"/>
              <w:spacing w:line="240" w:lineRule="auto"/>
              <w:jc w:val="center"/>
            </w:pPr>
            <w:r>
              <w:rPr>
                <w:noProof/>
              </w:rPr>
              <w:drawing>
                <wp:inline distT="114300" distB="114300" distL="114300" distR="114300" wp14:anchorId="20FA6412" wp14:editId="40DDDB95">
                  <wp:extent cx="3933825" cy="3162300"/>
                  <wp:effectExtent l="0" t="0" r="0" b="0"/>
                  <wp:docPr id="7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6"/>
                          <a:srcRect/>
                          <a:stretch>
                            <a:fillRect/>
                          </a:stretch>
                        </pic:blipFill>
                        <pic:spPr>
                          <a:xfrm>
                            <a:off x="0" y="0"/>
                            <a:ext cx="3933825" cy="3162300"/>
                          </a:xfrm>
                          <a:prstGeom prst="rect">
                            <a:avLst/>
                          </a:prstGeom>
                          <a:ln/>
                        </pic:spPr>
                      </pic:pic>
                    </a:graphicData>
                  </a:graphic>
                </wp:inline>
              </w:drawing>
            </w:r>
          </w:p>
        </w:tc>
      </w:tr>
      <w:tr w:rsidR="007542A2" w14:paraId="1D321926" w14:textId="77777777">
        <w:trPr>
          <w:jc w:val="center"/>
        </w:trPr>
        <w:tc>
          <w:tcPr>
            <w:tcW w:w="7530" w:type="dxa"/>
            <w:tcMar>
              <w:top w:w="100" w:type="dxa"/>
              <w:left w:w="100" w:type="dxa"/>
              <w:bottom w:w="100" w:type="dxa"/>
              <w:right w:w="100" w:type="dxa"/>
            </w:tcMar>
          </w:tcPr>
          <w:p w14:paraId="52958AB5" w14:textId="77777777" w:rsidR="007542A2" w:rsidRDefault="004E0924">
            <w:pPr>
              <w:widowControl w:val="0"/>
              <w:spacing w:line="240" w:lineRule="auto"/>
              <w:jc w:val="center"/>
            </w:pPr>
            <w:r>
              <w:rPr>
                <w:i/>
              </w:rPr>
              <w:t>Planned UI of the Add Event: Import page, for example.</w:t>
            </w:r>
          </w:p>
        </w:tc>
        <w:tc>
          <w:tcPr>
            <w:tcW w:w="6420" w:type="dxa"/>
            <w:tcMar>
              <w:top w:w="100" w:type="dxa"/>
              <w:left w:w="100" w:type="dxa"/>
              <w:bottom w:w="100" w:type="dxa"/>
              <w:right w:w="100" w:type="dxa"/>
            </w:tcMar>
          </w:tcPr>
          <w:p w14:paraId="4DF72422" w14:textId="532B0E8F" w:rsidR="007542A2" w:rsidRDefault="004E0924">
            <w:pPr>
              <w:widowControl w:val="0"/>
              <w:spacing w:line="240" w:lineRule="auto"/>
              <w:jc w:val="center"/>
            </w:pPr>
            <w:r>
              <w:rPr>
                <w:i/>
              </w:rPr>
              <w:t xml:space="preserve">Planned UI of the Add </w:t>
            </w:r>
            <w:r w:rsidR="001721EA">
              <w:rPr>
                <w:i/>
              </w:rPr>
              <w:t>Event: Single</w:t>
            </w:r>
            <w:r>
              <w:rPr>
                <w:i/>
              </w:rPr>
              <w:t xml:space="preserve"> page, for example.</w:t>
            </w:r>
          </w:p>
        </w:tc>
      </w:tr>
    </w:tbl>
    <w:p w14:paraId="25FB96C1" w14:textId="77777777" w:rsidR="007542A2" w:rsidRDefault="007542A2"/>
    <w:p w14:paraId="3FD33CAF" w14:textId="77777777" w:rsidR="007542A2" w:rsidRDefault="004E0924">
      <w:r>
        <w:t>The other data entry pages, besides the ones above, will have a very similar layout.</w:t>
      </w:r>
    </w:p>
    <w:p w14:paraId="25CBE5DC" w14:textId="77777777" w:rsidR="007542A2" w:rsidRDefault="004E0924">
      <w:pPr>
        <w:pStyle w:val="Heading2"/>
        <w:contextualSpacing w:val="0"/>
      </w:pPr>
      <w:bookmarkStart w:id="100" w:name="h.ixi49j3iyaoi" w:colFirst="0" w:colLast="0"/>
      <w:bookmarkStart w:id="101" w:name="_Toc448907999"/>
      <w:bookmarkEnd w:id="100"/>
      <w:r>
        <w:t>UI Sample of Planned Valid Output Designs</w:t>
      </w:r>
      <w:bookmarkEnd w:id="101"/>
    </w:p>
    <w:p w14:paraId="1A3DEC0F" w14:textId="77777777" w:rsidR="007542A2" w:rsidRDefault="007542A2"/>
    <w:tbl>
      <w:tblPr>
        <w:tblStyle w:val="aff2"/>
        <w:tblW w:w="13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0"/>
        <w:gridCol w:w="6900"/>
      </w:tblGrid>
      <w:tr w:rsidR="007542A2" w14:paraId="4EF1B3F8" w14:textId="77777777">
        <w:trPr>
          <w:jc w:val="center"/>
        </w:trPr>
        <w:tc>
          <w:tcPr>
            <w:tcW w:w="7050" w:type="dxa"/>
            <w:tcMar>
              <w:top w:w="100" w:type="dxa"/>
              <w:left w:w="100" w:type="dxa"/>
              <w:bottom w:w="100" w:type="dxa"/>
              <w:right w:w="100" w:type="dxa"/>
            </w:tcMar>
          </w:tcPr>
          <w:p w14:paraId="5495CBB2" w14:textId="77777777" w:rsidR="007542A2" w:rsidRDefault="004E0924">
            <w:pPr>
              <w:widowControl w:val="0"/>
              <w:spacing w:line="240" w:lineRule="auto"/>
              <w:jc w:val="center"/>
            </w:pPr>
            <w:r>
              <w:rPr>
                <w:noProof/>
              </w:rPr>
              <w:drawing>
                <wp:inline distT="114300" distB="114300" distL="114300" distR="114300" wp14:anchorId="1A3DC331" wp14:editId="4E75DD08">
                  <wp:extent cx="3802760" cy="2681288"/>
                  <wp:effectExtent l="0" t="0" r="0" b="0"/>
                  <wp:docPr id="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7"/>
                          <a:srcRect/>
                          <a:stretch>
                            <a:fillRect/>
                          </a:stretch>
                        </pic:blipFill>
                        <pic:spPr>
                          <a:xfrm>
                            <a:off x="0" y="0"/>
                            <a:ext cx="3802760" cy="2681288"/>
                          </a:xfrm>
                          <a:prstGeom prst="rect">
                            <a:avLst/>
                          </a:prstGeom>
                          <a:ln/>
                        </pic:spPr>
                      </pic:pic>
                    </a:graphicData>
                  </a:graphic>
                </wp:inline>
              </w:drawing>
            </w:r>
          </w:p>
        </w:tc>
        <w:tc>
          <w:tcPr>
            <w:tcW w:w="6900" w:type="dxa"/>
            <w:tcMar>
              <w:top w:w="100" w:type="dxa"/>
              <w:left w:w="100" w:type="dxa"/>
              <w:bottom w:w="100" w:type="dxa"/>
              <w:right w:w="100" w:type="dxa"/>
            </w:tcMar>
          </w:tcPr>
          <w:p w14:paraId="11B45A1D" w14:textId="77777777" w:rsidR="007542A2" w:rsidRDefault="004E0924">
            <w:pPr>
              <w:widowControl w:val="0"/>
              <w:spacing w:line="240" w:lineRule="auto"/>
              <w:jc w:val="center"/>
            </w:pPr>
            <w:r>
              <w:rPr>
                <w:noProof/>
              </w:rPr>
              <w:drawing>
                <wp:inline distT="114300" distB="114300" distL="114300" distR="114300" wp14:anchorId="1AAD5885" wp14:editId="0729AD47">
                  <wp:extent cx="3752850" cy="2908300"/>
                  <wp:effectExtent l="0" t="0" r="0" b="0"/>
                  <wp:docPr id="10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8"/>
                          <a:srcRect/>
                          <a:stretch>
                            <a:fillRect/>
                          </a:stretch>
                        </pic:blipFill>
                        <pic:spPr>
                          <a:xfrm>
                            <a:off x="0" y="0"/>
                            <a:ext cx="3752850" cy="2908300"/>
                          </a:xfrm>
                          <a:prstGeom prst="rect">
                            <a:avLst/>
                          </a:prstGeom>
                          <a:ln/>
                        </pic:spPr>
                      </pic:pic>
                    </a:graphicData>
                  </a:graphic>
                </wp:inline>
              </w:drawing>
            </w:r>
          </w:p>
        </w:tc>
      </w:tr>
      <w:tr w:rsidR="007542A2" w14:paraId="43DF4E7D" w14:textId="77777777">
        <w:trPr>
          <w:jc w:val="center"/>
        </w:trPr>
        <w:tc>
          <w:tcPr>
            <w:tcW w:w="7050" w:type="dxa"/>
            <w:tcMar>
              <w:top w:w="100" w:type="dxa"/>
              <w:left w:w="100" w:type="dxa"/>
              <w:bottom w:w="100" w:type="dxa"/>
              <w:right w:w="100" w:type="dxa"/>
            </w:tcMar>
          </w:tcPr>
          <w:p w14:paraId="29921C18" w14:textId="77777777" w:rsidR="007542A2" w:rsidRDefault="004E0924">
            <w:pPr>
              <w:widowControl w:val="0"/>
              <w:spacing w:line="240" w:lineRule="auto"/>
              <w:jc w:val="center"/>
            </w:pPr>
            <w:r>
              <w:rPr>
                <w:i/>
              </w:rPr>
              <w:t>The output from the View All Events page will look something similar to the design above.</w:t>
            </w:r>
          </w:p>
        </w:tc>
        <w:tc>
          <w:tcPr>
            <w:tcW w:w="6900" w:type="dxa"/>
            <w:tcMar>
              <w:top w:w="100" w:type="dxa"/>
              <w:left w:w="100" w:type="dxa"/>
              <w:bottom w:w="100" w:type="dxa"/>
              <w:right w:w="100" w:type="dxa"/>
            </w:tcMar>
          </w:tcPr>
          <w:p w14:paraId="654C86E1" w14:textId="77777777" w:rsidR="007542A2" w:rsidRDefault="004E0924">
            <w:pPr>
              <w:widowControl w:val="0"/>
              <w:spacing w:line="240" w:lineRule="auto"/>
              <w:jc w:val="center"/>
            </w:pPr>
            <w:r>
              <w:rPr>
                <w:i/>
              </w:rPr>
              <w:t>Even though some of the data fields are empty, users may look like this when displayed to the administrator on the View All Users page.</w:t>
            </w:r>
          </w:p>
        </w:tc>
      </w:tr>
    </w:tbl>
    <w:p w14:paraId="68D2E8B3" w14:textId="77777777" w:rsidR="007542A2" w:rsidRDefault="007542A2"/>
    <w:p w14:paraId="7E360C51" w14:textId="77777777" w:rsidR="007542A2" w:rsidRDefault="004E0924">
      <w:pPr>
        <w:pStyle w:val="Heading2"/>
        <w:contextualSpacing w:val="0"/>
      </w:pPr>
      <w:bookmarkStart w:id="102" w:name="h.5ozcy6lbv0g9" w:colFirst="0" w:colLast="0"/>
      <w:bookmarkStart w:id="103" w:name="_Toc448908000"/>
      <w:bookmarkEnd w:id="102"/>
      <w:r>
        <w:lastRenderedPageBreak/>
        <w:t>Description of Measures Planned for Security and Integrity of Data</w:t>
      </w:r>
      <w:bookmarkEnd w:id="103"/>
    </w:p>
    <w:p w14:paraId="7A8371D7" w14:textId="77777777" w:rsidR="007542A2" w:rsidRDefault="004E0924">
      <w:r>
        <w:t>Integrity of data will be maintained by keeping the database in a high normal-form, with no non-key dependencies; everything will be kept to a unique key, which will not only help for keeping the integrity of the data, but also makes it far easier when searching for data from the database.</w:t>
      </w:r>
    </w:p>
    <w:p w14:paraId="1FB32D09" w14:textId="77777777" w:rsidR="007542A2" w:rsidRDefault="004E0924">
      <w:pPr>
        <w:pStyle w:val="Heading2"/>
        <w:contextualSpacing w:val="0"/>
      </w:pPr>
      <w:bookmarkStart w:id="104" w:name="h.izaierl49jz6" w:colFirst="0" w:colLast="0"/>
      <w:bookmarkStart w:id="105" w:name="_Toc448908001"/>
      <w:bookmarkEnd w:id="104"/>
      <w:r>
        <w:t>Description of Measures Planned for System Security</w:t>
      </w:r>
      <w:bookmarkEnd w:id="105"/>
    </w:p>
    <w:p w14:paraId="37D36359" w14:textId="77777777" w:rsidR="007542A2" w:rsidRDefault="004E0924">
      <w:r>
        <w:t>To ensure maximum system security, I looked at several different hashing algorithms for storing passwords:</w:t>
      </w:r>
    </w:p>
    <w:p w14:paraId="43972632" w14:textId="77777777" w:rsidR="007542A2" w:rsidRDefault="004E0924">
      <w:pPr>
        <w:numPr>
          <w:ilvl w:val="0"/>
          <w:numId w:val="41"/>
        </w:numPr>
        <w:ind w:hanging="360"/>
        <w:contextualSpacing/>
      </w:pPr>
      <w:r>
        <w:t>MD-5</w:t>
      </w:r>
    </w:p>
    <w:p w14:paraId="18A13657" w14:textId="77777777" w:rsidR="007542A2" w:rsidRDefault="004E0924">
      <w:pPr>
        <w:numPr>
          <w:ilvl w:val="0"/>
          <w:numId w:val="41"/>
        </w:numPr>
        <w:ind w:hanging="360"/>
        <w:contextualSpacing/>
      </w:pPr>
      <w:r>
        <w:t>SHA</w:t>
      </w:r>
    </w:p>
    <w:p w14:paraId="7BAE69D7" w14:textId="77777777" w:rsidR="007542A2" w:rsidRDefault="004E0924">
      <w:pPr>
        <w:numPr>
          <w:ilvl w:val="1"/>
          <w:numId w:val="41"/>
        </w:numPr>
        <w:ind w:hanging="360"/>
        <w:contextualSpacing/>
      </w:pPr>
      <w:r>
        <w:t>SHA-1</w:t>
      </w:r>
    </w:p>
    <w:p w14:paraId="6D1F4CD2" w14:textId="77777777" w:rsidR="007542A2" w:rsidRDefault="004E0924">
      <w:pPr>
        <w:numPr>
          <w:ilvl w:val="1"/>
          <w:numId w:val="41"/>
        </w:numPr>
        <w:ind w:hanging="360"/>
        <w:contextualSpacing/>
      </w:pPr>
      <w:r>
        <w:t>SHA-256</w:t>
      </w:r>
    </w:p>
    <w:p w14:paraId="64D30DE5" w14:textId="77777777" w:rsidR="007542A2" w:rsidRDefault="004E0924">
      <w:pPr>
        <w:numPr>
          <w:ilvl w:val="0"/>
          <w:numId w:val="41"/>
        </w:numPr>
        <w:ind w:hanging="360"/>
        <w:contextualSpacing/>
      </w:pPr>
      <w:r>
        <w:t>KECCAK (SHA-3)</w:t>
      </w:r>
    </w:p>
    <w:p w14:paraId="0FC902E7" w14:textId="77777777" w:rsidR="007542A2" w:rsidRDefault="007542A2"/>
    <w:p w14:paraId="2D81234C" w14:textId="77777777" w:rsidR="007542A2" w:rsidRDefault="004E0924">
      <w:pPr>
        <w:pStyle w:val="Heading3"/>
        <w:contextualSpacing w:val="0"/>
      </w:pPr>
      <w:bookmarkStart w:id="106" w:name="h.pe8fm4n9q0qg" w:colFirst="0" w:colLast="0"/>
      <w:bookmarkStart w:id="107" w:name="_Toc448908002"/>
      <w:bookmarkEnd w:id="106"/>
      <w:r>
        <w:rPr>
          <w:b w:val="0"/>
        </w:rPr>
        <w:t>MD-5</w:t>
      </w:r>
      <w:r>
        <w:rPr>
          <w:vertAlign w:val="superscript"/>
        </w:rPr>
        <w:t>[</w:t>
      </w:r>
      <w:hyperlink r:id="rId39">
        <w:r>
          <w:rPr>
            <w:color w:val="1155CC"/>
            <w:u w:val="single"/>
            <w:vertAlign w:val="superscript"/>
          </w:rPr>
          <w:t>http://security.blogoverflow.com/2013/09/about-secure-password-hashing/</w:t>
        </w:r>
      </w:hyperlink>
      <w:r>
        <w:rPr>
          <w:vertAlign w:val="superscript"/>
        </w:rPr>
        <w:t>]</w:t>
      </w:r>
      <w:bookmarkEnd w:id="107"/>
    </w:p>
    <w:p w14:paraId="4E33EA1C" w14:textId="77777777" w:rsidR="007542A2" w:rsidRDefault="004E0924">
      <w:r>
        <w:t>MD-5 is a hashing algorithm that is widely used, despite it being prone to collisions (where multiple inputs will return the same value from an MD5 function). In 2004, a theoretical attack was produced which allowed for weakening the pre-image resistance property of MD-5. In practice, the attack is way too slow to be useful. A more recent common use for MD-5 is, not for passwords, but for checking file integrity. This still does pose a small threat (because an attacker could replace a file with the same MD-5 hash value), although it is very uncommon that a ‘clean’ useful file will have a useful, ‘unclean’ counterpart.</w:t>
      </w:r>
    </w:p>
    <w:p w14:paraId="38A9034C" w14:textId="77777777" w:rsidR="007542A2" w:rsidRDefault="007542A2"/>
    <w:p w14:paraId="46F04D41" w14:textId="77777777" w:rsidR="007542A2" w:rsidRDefault="004E0924">
      <w:pPr>
        <w:pStyle w:val="Heading3"/>
        <w:contextualSpacing w:val="0"/>
      </w:pPr>
      <w:bookmarkStart w:id="108" w:name="h.a378i860tyix" w:colFirst="0" w:colLast="0"/>
      <w:bookmarkStart w:id="109" w:name="_Toc448908003"/>
      <w:bookmarkEnd w:id="108"/>
      <w:r>
        <w:rPr>
          <w:b w:val="0"/>
        </w:rPr>
        <w:t>Salting and Hashing</w:t>
      </w:r>
      <w:bookmarkEnd w:id="109"/>
    </w:p>
    <w:p w14:paraId="0BD09DDE" w14:textId="77777777" w:rsidR="007542A2" w:rsidRDefault="004E0924">
      <w:r>
        <w:t>Salting and hashing is a technique used by many login systems as well as other applications which rely on hashing. It is almost the same as regular hashing, but you add a known ‘salt’ to the string before you hash it, making the input string longer and more complicated, which in turn then makes it a lot harder for someone to hack into someone’s account by knowing only the hashed password string.</w:t>
      </w:r>
    </w:p>
    <w:p w14:paraId="5D450CA9" w14:textId="77777777" w:rsidR="007542A2" w:rsidRDefault="007542A2"/>
    <w:p w14:paraId="3D03A662" w14:textId="173869F1" w:rsidR="007542A2" w:rsidRDefault="004E0924">
      <w:r>
        <w:t xml:space="preserve">Something that has been available to hackers for a long time is rainbow tables for hashing algorithms. Rainbow tables are tables that contain relationships between a string and its hash value; this could mean that a hacker could reverse-lookup a hash value to find the initial string that </w:t>
      </w:r>
      <w:r>
        <w:lastRenderedPageBreak/>
        <w:t xml:space="preserve">would’ve been used, and enter the system by entering the user’s password. </w:t>
      </w:r>
      <w:r w:rsidR="001721EA">
        <w:t>Salting</w:t>
      </w:r>
      <w:r>
        <w:t xml:space="preserve"> and hashing helps to avoid this situation as, by adding a salt you don’t only create a unique string to hash, but you also create a hash value from a string which you would be unlikely to come across.</w:t>
      </w:r>
    </w:p>
    <w:p w14:paraId="5012C229" w14:textId="77777777" w:rsidR="007542A2" w:rsidRDefault="004E0924">
      <w:r>
        <w:t xml:space="preserve"> </w:t>
      </w:r>
    </w:p>
    <w:p w14:paraId="7AAF8073" w14:textId="77777777" w:rsidR="007542A2" w:rsidRDefault="004E0924">
      <w:r>
        <w:t>For example, if a user’s password is “password” and the user’s user ID is “02BlakeyA” (and we use “02BlakeyA” as the salt”), we can immediately see that “02BlakeyApassword” is a much less likely string to be hashed than “password” and so would be less likely to be found in a rainbow table.</w:t>
      </w:r>
    </w:p>
    <w:p w14:paraId="39DFA8A6" w14:textId="77777777" w:rsidR="007542A2" w:rsidRDefault="004E0924">
      <w:pPr>
        <w:pStyle w:val="Heading2"/>
        <w:contextualSpacing w:val="0"/>
      </w:pPr>
      <w:bookmarkStart w:id="110" w:name="h.9gbicpx3zf3a" w:colFirst="0" w:colLast="0"/>
      <w:bookmarkStart w:id="111" w:name="_Toc448908004"/>
      <w:bookmarkEnd w:id="110"/>
      <w:r>
        <w:t>Description of Login System</w:t>
      </w:r>
      <w:bookmarkEnd w:id="111"/>
    </w:p>
    <w:p w14:paraId="5455BF4C" w14:textId="77777777" w:rsidR="007542A2" w:rsidRDefault="004E0924">
      <w:r>
        <w:t>The login system will be very secure and will use the salting and hashing technique to hash the passwords. It will take the user’s userID and password and generate an SHA256 hash from those inputs conjugated together into a single string.</w:t>
      </w:r>
    </w:p>
    <w:p w14:paraId="78989C06" w14:textId="77777777" w:rsidR="007542A2" w:rsidRDefault="007542A2"/>
    <w:p w14:paraId="11A69515" w14:textId="77777777" w:rsidR="007542A2" w:rsidRDefault="004E0924">
      <w:r>
        <w:t>The only disadvantage of this technique, is that the password will no longer be valid if the userID changes, although Mr Jacobs says that this won’t be a problem as it won’t happen very often. However, if it does need to happen, the password hash will have to be changed to something else (either a new user-defined password or a default password, such as: “changeme” or “password”).</w:t>
      </w:r>
    </w:p>
    <w:p w14:paraId="3EB206B1" w14:textId="77777777" w:rsidR="007542A2" w:rsidRDefault="004E0924">
      <w:pPr>
        <w:pStyle w:val="Heading2"/>
        <w:contextualSpacing w:val="0"/>
      </w:pPr>
      <w:bookmarkStart w:id="112" w:name="h.iuxsfstvms3c" w:colFirst="0" w:colLast="0"/>
      <w:bookmarkStart w:id="113" w:name="_Toc448908005"/>
      <w:bookmarkEnd w:id="112"/>
      <w:r>
        <w:t>Description of Viewing Events</w:t>
      </w:r>
      <w:bookmarkEnd w:id="113"/>
    </w:p>
    <w:p w14:paraId="4EB799C1" w14:textId="77777777" w:rsidR="007542A2" w:rsidRDefault="004E0924">
      <w:r>
        <w:t>The view events page will work by, first, asking the user if they want to view events by room or by teacher and then will give them a drop-down box of either teachers or rooms depending on what the user clicked to begin with. Once an individual teacher or room has been selected, a timetable will then appear with events corresponding to that room or teacher.</w:t>
      </w:r>
    </w:p>
    <w:p w14:paraId="749258B4" w14:textId="77777777" w:rsidR="007542A2" w:rsidRDefault="007542A2"/>
    <w:p w14:paraId="2D61D832" w14:textId="77777777" w:rsidR="007542A2" w:rsidRDefault="004E0924">
      <w:r>
        <w:t>By default, the week shown will be the current week, but will be able to select other weeks from a HTML5 week input box. The data concerning the week number and year will then be stored as a $_GET variable and will be computed into a unix-timestamp when the reference time for a week is calculated.</w:t>
      </w:r>
    </w:p>
    <w:p w14:paraId="1DAFB1BC" w14:textId="77777777" w:rsidR="007542A2" w:rsidRDefault="007542A2"/>
    <w:p w14:paraId="78423C48" w14:textId="77777777" w:rsidR="007542A2" w:rsidRDefault="004E0924">
      <w:r>
        <w:t>All of the events will work off a given ‘reference time’, which will be calculated as midnight on the Monday of that week’s beginning. Only 1 event-based SQL query will be executed, but this result will then be stored locally and with then be searched through many times (one for each period of each day), probably using 2 nested for-loops. This will significantly improve performance on the site as the page will not have to communicate large queries several times.</w:t>
      </w:r>
    </w:p>
    <w:p w14:paraId="200F7ED5" w14:textId="77777777" w:rsidR="007542A2" w:rsidRDefault="007542A2"/>
    <w:tbl>
      <w:tblPr>
        <w:tblStyle w:val="aff3"/>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364209A3" w14:textId="77777777">
        <w:tc>
          <w:tcPr>
            <w:tcW w:w="13958" w:type="dxa"/>
            <w:tcMar>
              <w:top w:w="100" w:type="dxa"/>
              <w:left w:w="100" w:type="dxa"/>
              <w:bottom w:w="100" w:type="dxa"/>
              <w:right w:w="100" w:type="dxa"/>
            </w:tcMar>
          </w:tcPr>
          <w:p w14:paraId="0D8181C8" w14:textId="77777777" w:rsidR="007542A2" w:rsidRDefault="004E0924">
            <w:pPr>
              <w:widowControl w:val="0"/>
              <w:spacing w:line="240" w:lineRule="auto"/>
            </w:pPr>
            <w:r>
              <w:rPr>
                <w:rFonts w:ascii="Nova Mono" w:eastAsia="Nova Mono" w:hAnsi="Nova Mono" w:cs="Nova Mono"/>
              </w:rPr>
              <w:t>referenceWeek ← a provided year and week number</w:t>
            </w:r>
          </w:p>
          <w:p w14:paraId="3C5C8550" w14:textId="77777777" w:rsidR="007542A2" w:rsidRDefault="004E0924">
            <w:pPr>
              <w:widowControl w:val="0"/>
              <w:spacing w:line="240" w:lineRule="auto"/>
            </w:pPr>
            <w:r>
              <w:rPr>
                <w:rFonts w:ascii="Nova Mono" w:eastAsia="Nova Mono" w:hAnsi="Nova Mono" w:cs="Nova Mono"/>
              </w:rPr>
              <w:t>referenceTime ← convertToUnixTimestamp(referenceWeek)</w:t>
            </w:r>
          </w:p>
          <w:p w14:paraId="4473159E" w14:textId="77777777" w:rsidR="007542A2" w:rsidRDefault="004E0924">
            <w:pPr>
              <w:widowControl w:val="0"/>
              <w:spacing w:line="240" w:lineRule="auto"/>
            </w:pPr>
            <w:r>
              <w:rPr>
                <w:rFonts w:ascii="Nova Mono" w:eastAsia="Nova Mono" w:hAnsi="Nova Mono" w:cs="Nova Mono"/>
              </w:rPr>
              <w:t>start ← get the timestamp of the Monday before the referenceTime at 00:00</w:t>
            </w:r>
          </w:p>
          <w:p w14:paraId="0E113A26" w14:textId="77777777" w:rsidR="007542A2" w:rsidRDefault="004E0924">
            <w:pPr>
              <w:widowControl w:val="0"/>
              <w:spacing w:line="240" w:lineRule="auto"/>
            </w:pPr>
            <w:r>
              <w:rPr>
                <w:rFonts w:ascii="Nova Mono" w:eastAsia="Nova Mono" w:hAnsi="Nova Mono" w:cs="Nova Mono"/>
              </w:rPr>
              <w:t>end ← get the timestamp of the Friday at 23:59 (because that’s when the school week finishes)</w:t>
            </w:r>
          </w:p>
          <w:p w14:paraId="45F07EEC" w14:textId="77777777" w:rsidR="007542A2" w:rsidRDefault="004E0924">
            <w:pPr>
              <w:widowControl w:val="0"/>
              <w:spacing w:line="240" w:lineRule="auto"/>
            </w:pPr>
            <w:r>
              <w:rPr>
                <w:rFonts w:ascii="Nova Mono" w:eastAsia="Nova Mono" w:hAnsi="Nova Mono" w:cs="Nova Mono"/>
              </w:rPr>
              <w:t>SQLQuery ← SELECT * FROM Events Where RoomID = [the one chosen by the user] AND startTimestamp is BETWEEN start and end</w:t>
            </w:r>
          </w:p>
        </w:tc>
      </w:tr>
    </w:tbl>
    <w:p w14:paraId="1E788D41" w14:textId="77777777" w:rsidR="007542A2" w:rsidRDefault="007542A2"/>
    <w:p w14:paraId="11CFC4B1" w14:textId="77777777" w:rsidR="007542A2" w:rsidRDefault="004E0924">
      <w:r>
        <w:t>The algorithm above works out, given a starting reference time (which will always be 00:00 on the Monday of a week), what events to show from the database. It first gathers all matching records from the database within the timeframe of 00:00 on the Monday through to 23:59 on Friday (the school week). This can be done relatively easily because the times and dates are all stored in the Unix Timestamp format.</w:t>
      </w:r>
    </w:p>
    <w:p w14:paraId="6AB9781D" w14:textId="77777777" w:rsidR="007542A2" w:rsidRDefault="007542A2"/>
    <w:p w14:paraId="6841EB1E" w14:textId="77777777" w:rsidR="007542A2" w:rsidRDefault="004E0924">
      <w:r>
        <w:t>When building the algorithm to carry out this task, I thought about many approaches. One approach was to ‘hard-code’ days of the week into the program and to call a subroutine for each period of each day to check if there was a resulting event at that time. I however felt that this approach would’ve created unnecessary duplication of code.</w:t>
      </w:r>
    </w:p>
    <w:p w14:paraId="43E5BE08" w14:textId="77777777" w:rsidR="007542A2" w:rsidRDefault="007542A2"/>
    <w:p w14:paraId="5FB81478" w14:textId="66D36A8D" w:rsidR="007542A2" w:rsidRDefault="004E0924">
      <w:r>
        <w:t xml:space="preserve">My next approach was to use 2 nested for loops to loop through, firstly, the days of the week. It would then loop through each period within that day. It was safe to say that the </w:t>
      </w:r>
      <w:r w:rsidR="001721EA">
        <w:t>‘</w:t>
      </w:r>
      <w:r>
        <w:t>for</w:t>
      </w:r>
      <w:r w:rsidR="001721EA">
        <w:t>’</w:t>
      </w:r>
      <w:r>
        <w:t xml:space="preserve"> loop could be hard-coded with 5 days and 7 periods because the number of lessons in a week is not going to change. However, it would be relatively easy to change this should the situation arise (where all school weeks have been elongated).</w:t>
      </w:r>
    </w:p>
    <w:p w14:paraId="33F61816" w14:textId="77777777" w:rsidR="007542A2" w:rsidRDefault="007542A2"/>
    <w:p w14:paraId="0306CB54" w14:textId="77777777" w:rsidR="007542A2" w:rsidRDefault="004E0924">
      <w:r>
        <w:t>Amongst these ideas I chose to go with the 2 nested for loops idea because of the ability to reuse code and also because the code appears to be very concise.</w:t>
      </w:r>
    </w:p>
    <w:p w14:paraId="36B305FF" w14:textId="77777777" w:rsidR="007542A2" w:rsidRDefault="007542A2"/>
    <w:p w14:paraId="0CF9CF20" w14:textId="77777777" w:rsidR="007542A2" w:rsidRDefault="004E0924">
      <w:r>
        <w:t>The above algorithms only deal with a single room for a week. I now had to think about how a teacher’s timetable could be composed and also how a full list of teachers and, separately, a list of rooms for a week could be composed. I then went about doing this by creating a large table with the columns as the periods and days of the week and the rows as teachers (or rooms, as appropriate).</w:t>
      </w:r>
    </w:p>
    <w:p w14:paraId="668BADAE" w14:textId="77777777" w:rsidR="007542A2" w:rsidRDefault="007542A2"/>
    <w:p w14:paraId="1792C8C0" w14:textId="77777777" w:rsidR="007542A2" w:rsidRDefault="004E0924">
      <w:r>
        <w:lastRenderedPageBreak/>
        <w:t>An additional feature that will need to be added will be clickable ‘book now’ button. This will be available to administrators when viewing bookings by both rooms and teachers, but teachers won’t be able to book rooms on another teacher’s timetable but still will be able to book a room when viewing events by rooms.</w:t>
      </w:r>
    </w:p>
    <w:p w14:paraId="752C2DBC" w14:textId="77777777" w:rsidR="007542A2" w:rsidRDefault="004E0924">
      <w:pPr>
        <w:pStyle w:val="Heading2"/>
        <w:contextualSpacing w:val="0"/>
      </w:pPr>
      <w:bookmarkStart w:id="114" w:name="h.qgiu8uiuefcf" w:colFirst="0" w:colLast="0"/>
      <w:bookmarkStart w:id="115" w:name="_Toc448908006"/>
      <w:bookmarkEnd w:id="114"/>
      <w:r>
        <w:t>Description of Managing Events</w:t>
      </w:r>
      <w:bookmarkEnd w:id="115"/>
    </w:p>
    <w:p w14:paraId="3AE38A25" w14:textId="77777777" w:rsidR="007542A2" w:rsidRDefault="004E0924">
      <w:r>
        <w:t>One method of editing single events in the system will be to click on the event’s name in the view events page. This will then take you to a separate page which will populate fields with the values corresponding to that particular event. Clicking the ‘Save Details’ button, or similar, will then query the database to update that event with its corresponding event ID.</w:t>
      </w:r>
    </w:p>
    <w:p w14:paraId="4637893A" w14:textId="77777777" w:rsidR="007542A2" w:rsidRDefault="007542A2"/>
    <w:p w14:paraId="5B986377" w14:textId="6D420E6F" w:rsidR="007542A2" w:rsidRDefault="004E0924">
      <w:r>
        <w:t>One problem that may occur whil</w:t>
      </w:r>
      <w:r w:rsidR="001721EA">
        <w:t>st using this method is that</w:t>
      </w:r>
      <w:r>
        <w:t xml:space="preserve"> there is very few ways of redirecting the user back to the page they were on previously to clicking on the event. One way of getting round this, would be to build an array with all of the $_GET variables and then serialize the array into a new $_GET variable. This could then be passed to the edit page and then unserialized when the user is redirected back to the initial page. This ensures that the user will have a continuant experience and won’t get frustrated with having to find the week number and room ID that they were on previously.</w:t>
      </w:r>
    </w:p>
    <w:p w14:paraId="002CAD91" w14:textId="77777777" w:rsidR="007542A2" w:rsidRDefault="004E0924">
      <w:pPr>
        <w:pStyle w:val="Heading2"/>
        <w:contextualSpacing w:val="0"/>
      </w:pPr>
      <w:bookmarkStart w:id="116" w:name="h.p8z0yjwp7u4b" w:colFirst="0" w:colLast="0"/>
      <w:bookmarkStart w:id="117" w:name="_Toc448908007"/>
      <w:bookmarkEnd w:id="116"/>
      <w:r>
        <w:t>Description of Managing Users</w:t>
      </w:r>
      <w:bookmarkEnd w:id="117"/>
    </w:p>
    <w:p w14:paraId="4D0B4547" w14:textId="77777777" w:rsidR="007542A2" w:rsidRDefault="004E0924">
      <w:r>
        <w:t>Users will only be able to change others’ data if they are an administrator. Also, an administrator will be the only type of user that will be able to view a list of all users on the system and are able to change their details. This especially helps if a users’ email address changes or if someone forgets their login password and need it to be reset to something else. On the page where all users are viewed, there will be an edit button to change a single users’ data.</w:t>
      </w:r>
    </w:p>
    <w:p w14:paraId="446D9813" w14:textId="77777777" w:rsidR="007542A2" w:rsidRDefault="007542A2"/>
    <w:p w14:paraId="3B6FEC9D" w14:textId="77777777" w:rsidR="007542A2" w:rsidRDefault="004E0924">
      <w:pPr>
        <w:pStyle w:val="Heading2"/>
        <w:contextualSpacing w:val="0"/>
      </w:pPr>
      <w:bookmarkStart w:id="118" w:name="h.je3nliwcw60t" w:colFirst="0" w:colLast="0"/>
      <w:bookmarkStart w:id="119" w:name="_Detailed_Description_of"/>
      <w:bookmarkStart w:id="120" w:name="_Toc448908008"/>
      <w:bookmarkEnd w:id="118"/>
      <w:bookmarkEnd w:id="119"/>
      <w:r>
        <w:t>Detailed Description of Each File</w:t>
      </w:r>
      <w:bookmarkEnd w:id="120"/>
    </w:p>
    <w:p w14:paraId="4FD52976" w14:textId="77777777" w:rsidR="007542A2" w:rsidRDefault="004E0924">
      <w:r>
        <w:t>Before I detail the functionality of each page, it should be noted that the numbers in the square brackets after each page name will represent the minimum user level needed to view that page. Any number encapsulated in ‘the modulus function’ (or |_|) will be represent a page where the content is restricted to only that user level.</w:t>
      </w:r>
    </w:p>
    <w:p w14:paraId="3FA47952" w14:textId="77777777" w:rsidR="007542A2" w:rsidRDefault="004E0924">
      <w:pPr>
        <w:pStyle w:val="Heading3"/>
        <w:contextualSpacing w:val="0"/>
      </w:pPr>
      <w:bookmarkStart w:id="121" w:name="h.ju6uajcnqnji" w:colFirst="0" w:colLast="0"/>
      <w:bookmarkStart w:id="122" w:name="_Toc448908009"/>
      <w:bookmarkEnd w:id="121"/>
      <w:r>
        <w:lastRenderedPageBreak/>
        <w:t>addEvent.php [2]</w:t>
      </w:r>
      <w:bookmarkEnd w:id="122"/>
    </w:p>
    <w:p w14:paraId="23CF1662" w14:textId="77777777" w:rsidR="007542A2" w:rsidRDefault="004E0924">
      <w:r>
        <w:t>This page will work as an intermediate page for accessing the add event by single and import pages.</w:t>
      </w:r>
    </w:p>
    <w:p w14:paraId="5A9A6E0A" w14:textId="77777777" w:rsidR="007542A2" w:rsidRDefault="004E0924">
      <w:pPr>
        <w:pStyle w:val="Heading3"/>
        <w:contextualSpacing w:val="0"/>
      </w:pPr>
      <w:bookmarkStart w:id="123" w:name="h.anu4e0g1p51n" w:colFirst="0" w:colLast="0"/>
      <w:bookmarkStart w:id="124" w:name="_Toc448908010"/>
      <w:bookmarkEnd w:id="123"/>
      <w:r>
        <w:t>addEventImport.php [2]</w:t>
      </w:r>
      <w:bookmarkEnd w:id="124"/>
    </w:p>
    <w:p w14:paraId="717C5790" w14:textId="77777777" w:rsidR="007542A2" w:rsidRDefault="004E0924">
      <w:r>
        <w:t>This page is arguably the most data-processing-intensive on the entire system. The code on this page will require the following data:</w:t>
      </w:r>
    </w:p>
    <w:p w14:paraId="4A3818A9" w14:textId="77777777" w:rsidR="007542A2" w:rsidRDefault="004E0924">
      <w:pPr>
        <w:numPr>
          <w:ilvl w:val="0"/>
          <w:numId w:val="6"/>
        </w:numPr>
        <w:ind w:hanging="360"/>
        <w:contextualSpacing/>
      </w:pPr>
      <w:r>
        <w:t>The date that the events should start from.</w:t>
      </w:r>
    </w:p>
    <w:p w14:paraId="6516F438" w14:textId="77777777" w:rsidR="007542A2" w:rsidRDefault="004E0924">
      <w:pPr>
        <w:numPr>
          <w:ilvl w:val="0"/>
          <w:numId w:val="6"/>
        </w:numPr>
        <w:ind w:hanging="360"/>
        <w:contextualSpacing/>
      </w:pPr>
      <w:r>
        <w:t>If the event should repeat weekly.</w:t>
      </w:r>
    </w:p>
    <w:p w14:paraId="3CA3E69B" w14:textId="77777777" w:rsidR="007542A2" w:rsidRDefault="004E0924">
      <w:pPr>
        <w:numPr>
          <w:ilvl w:val="1"/>
          <w:numId w:val="6"/>
        </w:numPr>
        <w:ind w:hanging="360"/>
        <w:contextualSpacing/>
      </w:pPr>
      <w:r>
        <w:t>The date that the event should repeat up until.</w:t>
      </w:r>
    </w:p>
    <w:p w14:paraId="76D28F1D" w14:textId="77777777" w:rsidR="007542A2" w:rsidRDefault="004E0924">
      <w:pPr>
        <w:numPr>
          <w:ilvl w:val="1"/>
          <w:numId w:val="6"/>
        </w:numPr>
        <w:ind w:hanging="360"/>
        <w:contextualSpacing/>
      </w:pPr>
      <w:r>
        <w:t>If the repetition should continue into holidays.</w:t>
      </w:r>
    </w:p>
    <w:p w14:paraId="06C93E54" w14:textId="77777777" w:rsidR="007542A2" w:rsidRDefault="004E0924">
      <w:pPr>
        <w:numPr>
          <w:ilvl w:val="0"/>
          <w:numId w:val="6"/>
        </w:numPr>
        <w:ind w:hanging="360"/>
        <w:contextualSpacing/>
      </w:pPr>
      <w:r>
        <w:t>The CSV file to be parsed by the system.</w:t>
      </w:r>
    </w:p>
    <w:p w14:paraId="7168DA7B" w14:textId="77777777" w:rsidR="007542A2" w:rsidRDefault="007542A2"/>
    <w:p w14:paraId="5E9282D7" w14:textId="77777777" w:rsidR="007542A2" w:rsidRDefault="004E0924">
      <w:r>
        <w:t>The code on the page will work out:</w:t>
      </w:r>
    </w:p>
    <w:p w14:paraId="35B24A26" w14:textId="77777777" w:rsidR="007542A2" w:rsidRDefault="004E0924">
      <w:pPr>
        <w:numPr>
          <w:ilvl w:val="0"/>
          <w:numId w:val="4"/>
        </w:numPr>
        <w:ind w:hanging="360"/>
        <w:contextualSpacing/>
      </w:pPr>
      <w:r>
        <w:t>What name to call the event (according to the CSV file).</w:t>
      </w:r>
    </w:p>
    <w:p w14:paraId="13D357B1" w14:textId="77777777" w:rsidR="007542A2" w:rsidRDefault="004E0924">
      <w:pPr>
        <w:numPr>
          <w:ilvl w:val="0"/>
          <w:numId w:val="4"/>
        </w:numPr>
        <w:ind w:hanging="360"/>
        <w:contextualSpacing/>
      </w:pPr>
      <w:r>
        <w:t>Who the owner of the event is and adds their userID to the booking (according to the CSV file) and if the user doesn’t exist in the User table, adds the user.</w:t>
      </w:r>
    </w:p>
    <w:p w14:paraId="2DD7EA82" w14:textId="77777777" w:rsidR="007542A2" w:rsidRDefault="004E0924">
      <w:pPr>
        <w:numPr>
          <w:ilvl w:val="0"/>
          <w:numId w:val="4"/>
        </w:numPr>
        <w:ind w:hanging="360"/>
        <w:contextualSpacing/>
      </w:pPr>
      <w:r>
        <w:t>What the starting timestamp of the event is (according to the CSV file). For this to be calculated:</w:t>
      </w:r>
    </w:p>
    <w:p w14:paraId="4F4C4276" w14:textId="77777777" w:rsidR="007542A2" w:rsidRDefault="004E0924">
      <w:pPr>
        <w:numPr>
          <w:ilvl w:val="1"/>
          <w:numId w:val="4"/>
        </w:numPr>
        <w:ind w:hanging="360"/>
        <w:contextualSpacing/>
      </w:pPr>
      <w:r>
        <w:t>The date will be calculated (according to the inputted dates by the user) along with a recurring weekly addition added to the event’s insert time (if the event repeats).</w:t>
      </w:r>
    </w:p>
    <w:p w14:paraId="3B9E7C6A" w14:textId="77777777" w:rsidR="007542A2" w:rsidRDefault="004E0924">
      <w:pPr>
        <w:numPr>
          <w:ilvl w:val="1"/>
          <w:numId w:val="4"/>
        </w:numPr>
        <w:ind w:hanging="360"/>
        <w:contextualSpacing/>
      </w:pPr>
      <w:r>
        <w:t>The time at which a particular period will start (according to a database table containing the relationships between period numbers and start times).</w:t>
      </w:r>
    </w:p>
    <w:p w14:paraId="4A17B64A" w14:textId="77777777" w:rsidR="007542A2" w:rsidRDefault="004E0924">
      <w:pPr>
        <w:numPr>
          <w:ilvl w:val="0"/>
          <w:numId w:val="4"/>
        </w:numPr>
        <w:ind w:hanging="360"/>
        <w:contextualSpacing/>
      </w:pPr>
      <w:r>
        <w:t>What roomID of the event should be (according to the CSV file) and adds the room to the Rooms table if it doesn’t exist.</w:t>
      </w:r>
    </w:p>
    <w:p w14:paraId="0AB90F2D" w14:textId="77777777" w:rsidR="007542A2" w:rsidRDefault="007542A2"/>
    <w:p w14:paraId="7887E01A" w14:textId="77777777" w:rsidR="007542A2" w:rsidRDefault="004E0924">
      <w:r>
        <w:t>Once these data items have been inputted or calculated, the events will be inserted into the database. It is evident that the input size to this page could be enormous, and so insertions to the database may take a long time to execute (depending upon the host server’s hardware). Additional insertions to the database may be made beyond the events (for example, if a room doesn’t exist in the Rooms table, it will be added [as explained above]).</w:t>
      </w:r>
    </w:p>
    <w:p w14:paraId="0FAD2C7A" w14:textId="77777777" w:rsidR="007542A2" w:rsidRDefault="007542A2"/>
    <w:p w14:paraId="018FEE82" w14:textId="77777777" w:rsidR="007542A2" w:rsidRDefault="004E0924">
      <w:r>
        <w:lastRenderedPageBreak/>
        <w:t>The output of the insertion will be visible by: Viewing the contents of the database directly; viewing the events on the viewAllEvents.php page (to be explained later); and by viewing the success messages below the form for insertion, which I will talk a little about now:</w:t>
      </w:r>
    </w:p>
    <w:p w14:paraId="09BDAED2" w14:textId="77777777" w:rsidR="007542A2" w:rsidRDefault="004E0924">
      <w:pPr>
        <w:numPr>
          <w:ilvl w:val="0"/>
          <w:numId w:val="16"/>
        </w:numPr>
        <w:ind w:hanging="360"/>
        <w:contextualSpacing/>
      </w:pPr>
      <w:r>
        <w:t>The number of successful events will be shown.</w:t>
      </w:r>
    </w:p>
    <w:p w14:paraId="4CE86D9B" w14:textId="77777777" w:rsidR="007542A2" w:rsidRDefault="004E0924">
      <w:pPr>
        <w:numPr>
          <w:ilvl w:val="1"/>
          <w:numId w:val="16"/>
        </w:numPr>
        <w:ind w:hanging="360"/>
        <w:contextualSpacing/>
      </w:pPr>
      <w:r>
        <w:t>These will then be listed below the count as the data in the field that the page was provided with in the CSV file (so that the user knows which strings from the CSV file have been imported successfully).</w:t>
      </w:r>
    </w:p>
    <w:p w14:paraId="0BC1A4F2" w14:textId="77777777" w:rsidR="007542A2" w:rsidRDefault="004E0924">
      <w:pPr>
        <w:numPr>
          <w:ilvl w:val="1"/>
          <w:numId w:val="16"/>
        </w:numPr>
        <w:ind w:hanging="360"/>
        <w:contextualSpacing/>
      </w:pPr>
      <w:r>
        <w:t>Events that have been inputted multiple times (over many weeks) will have their strings grouped together so that is easy to check if a range of dates have inserted successfully.</w:t>
      </w:r>
    </w:p>
    <w:p w14:paraId="1EE19A9A" w14:textId="77777777" w:rsidR="007542A2" w:rsidRDefault="004E0924">
      <w:pPr>
        <w:numPr>
          <w:ilvl w:val="0"/>
          <w:numId w:val="16"/>
        </w:numPr>
        <w:ind w:hanging="360"/>
        <w:contextualSpacing/>
      </w:pPr>
      <w:r>
        <w:t>The number of unsuccessful events will be shown.</w:t>
      </w:r>
    </w:p>
    <w:p w14:paraId="4FF4D2BF" w14:textId="56C86B62" w:rsidR="007542A2" w:rsidRDefault="004E0924">
      <w:pPr>
        <w:numPr>
          <w:ilvl w:val="1"/>
          <w:numId w:val="16"/>
        </w:numPr>
        <w:ind w:hanging="360"/>
        <w:contextualSpacing/>
      </w:pPr>
      <w:r>
        <w:t xml:space="preserve">These will then be </w:t>
      </w:r>
      <w:r w:rsidR="001721EA">
        <w:t>listed</w:t>
      </w:r>
      <w:r>
        <w:t xml:space="preserve"> below the count as the data in the field that the page was provided with in the CSV file (so that errors in syntax can be seen immediately).</w:t>
      </w:r>
    </w:p>
    <w:p w14:paraId="7E45CA31" w14:textId="77777777" w:rsidR="007542A2" w:rsidRDefault="004E0924">
      <w:pPr>
        <w:pStyle w:val="Heading3"/>
        <w:contextualSpacing w:val="0"/>
      </w:pPr>
      <w:bookmarkStart w:id="125" w:name="h.oka4cv8ffzux" w:colFirst="0" w:colLast="0"/>
      <w:bookmarkStart w:id="126" w:name="_Toc448908011"/>
      <w:bookmarkEnd w:id="125"/>
      <w:r>
        <w:t>addEventSingle.php [2]</w:t>
      </w:r>
      <w:bookmarkEnd w:id="126"/>
    </w:p>
    <w:p w14:paraId="566AADB7" w14:textId="77777777" w:rsidR="007542A2" w:rsidRDefault="004E0924">
      <w:r>
        <w:t>This page will be used for inserting individual events to the system.</w:t>
      </w:r>
    </w:p>
    <w:p w14:paraId="55971F52" w14:textId="77777777" w:rsidR="007542A2" w:rsidRDefault="007542A2"/>
    <w:p w14:paraId="21995E77" w14:textId="77777777" w:rsidR="007542A2" w:rsidRDefault="004E0924">
      <w:r>
        <w:t>The page will take the following as inputs:</w:t>
      </w:r>
    </w:p>
    <w:p w14:paraId="13C9AE42" w14:textId="77777777" w:rsidR="007542A2" w:rsidRDefault="004E0924">
      <w:pPr>
        <w:numPr>
          <w:ilvl w:val="0"/>
          <w:numId w:val="19"/>
        </w:numPr>
        <w:ind w:hanging="360"/>
        <w:contextualSpacing/>
      </w:pPr>
      <w:r>
        <w:t>Event name.</w:t>
      </w:r>
    </w:p>
    <w:p w14:paraId="3B2EE834" w14:textId="77777777" w:rsidR="007542A2" w:rsidRDefault="004E0924">
      <w:pPr>
        <w:numPr>
          <w:ilvl w:val="0"/>
          <w:numId w:val="19"/>
        </w:numPr>
        <w:ind w:hanging="360"/>
        <w:contextualSpacing/>
      </w:pPr>
      <w:r>
        <w:t>Teacher ID (from a drop-down of existing teachers).</w:t>
      </w:r>
    </w:p>
    <w:p w14:paraId="118EDEA5" w14:textId="77777777" w:rsidR="007542A2" w:rsidRDefault="004E0924">
      <w:pPr>
        <w:numPr>
          <w:ilvl w:val="0"/>
          <w:numId w:val="19"/>
        </w:numPr>
        <w:ind w:hanging="360"/>
        <w:contextualSpacing/>
      </w:pPr>
      <w:r>
        <w:t>Insertion date.</w:t>
      </w:r>
    </w:p>
    <w:p w14:paraId="31002BEC" w14:textId="77777777" w:rsidR="007542A2" w:rsidRDefault="004E0924">
      <w:pPr>
        <w:numPr>
          <w:ilvl w:val="0"/>
          <w:numId w:val="19"/>
        </w:numPr>
        <w:ind w:hanging="360"/>
        <w:contextualSpacing/>
      </w:pPr>
      <w:r>
        <w:t>Period number for insertion.</w:t>
      </w:r>
    </w:p>
    <w:p w14:paraId="6EA1B740" w14:textId="77777777" w:rsidR="007542A2" w:rsidRDefault="004E0924">
      <w:pPr>
        <w:numPr>
          <w:ilvl w:val="0"/>
          <w:numId w:val="19"/>
        </w:numPr>
        <w:ind w:hanging="360"/>
        <w:contextualSpacing/>
      </w:pPr>
      <w:r>
        <w:t>Room ID (from a drop-down of existing rooms).</w:t>
      </w:r>
    </w:p>
    <w:p w14:paraId="4D000D22" w14:textId="77777777" w:rsidR="007542A2" w:rsidRDefault="007542A2"/>
    <w:p w14:paraId="1604A6FF" w14:textId="77777777" w:rsidR="007542A2" w:rsidRDefault="004E0924">
      <w:r>
        <w:t>As well as being able to type in the individual data fields manually, there is a circumstance where the data fields will be partially completed; from the viewAllEvents.php page, there will be a ‘book now’ button available to all teachers and administrators which allow them to book the selected slot (a given period and date) and the current room ID or teacher ID will be passed through so that can be partially completed, too.</w:t>
      </w:r>
    </w:p>
    <w:p w14:paraId="4B874FB7" w14:textId="77777777" w:rsidR="007542A2" w:rsidRDefault="007542A2"/>
    <w:p w14:paraId="2109F979" w14:textId="77777777" w:rsidR="007542A2" w:rsidRDefault="004E0924">
      <w:r>
        <w:t xml:space="preserve">For the partial completions, the timestamp of selected slot for insertion will be passed through; the page will then convert this timestamp to a separate date and time, and then will calculate what the correct period should be for that time. This will then be converted back to a timestamp </w:t>
      </w:r>
      <w:r>
        <w:lastRenderedPageBreak/>
        <w:t>when inserted to the database. Although this seems wasteful, it allows the user to clearly see which date and period they have chosen for their event.</w:t>
      </w:r>
    </w:p>
    <w:p w14:paraId="16B45035" w14:textId="77777777" w:rsidR="007542A2" w:rsidRDefault="007542A2"/>
    <w:p w14:paraId="1E75AC0A" w14:textId="77777777" w:rsidR="007542A2" w:rsidRDefault="004E0924">
      <w:r>
        <w:t>Once the inputs have been inputted, the software will have to process the data:</w:t>
      </w:r>
    </w:p>
    <w:p w14:paraId="2355CA9C" w14:textId="77777777" w:rsidR="007542A2" w:rsidRDefault="004E0924">
      <w:pPr>
        <w:numPr>
          <w:ilvl w:val="0"/>
          <w:numId w:val="15"/>
        </w:numPr>
        <w:ind w:hanging="360"/>
        <w:contextualSpacing/>
      </w:pPr>
      <w:r>
        <w:t>Period number and date will have to be converted to a single timestamp, involving a lookup for the insert time for the given period number.</w:t>
      </w:r>
    </w:p>
    <w:p w14:paraId="2D4A8762" w14:textId="77777777" w:rsidR="007542A2" w:rsidRDefault="007542A2"/>
    <w:p w14:paraId="1F3883BC" w14:textId="77777777" w:rsidR="007542A2" w:rsidRDefault="004E0924">
      <w:r>
        <w:t>No output will be provided, besides a success message, but the user may then be redirected back to the addEvent.php page (if there was no timestamp or serialised GET variables passed into the page) or the user may be redirected back to the viewAllEvents.php page (if there was a timestamp and a set of serialised GET variables). The serialised GET variables are the ones that were stored in the $_GET array on the previous page and are used here to correctly redirect the user to the correct week and view on the viewAllEvents.php page.</w:t>
      </w:r>
    </w:p>
    <w:p w14:paraId="56228190" w14:textId="77777777" w:rsidR="007542A2" w:rsidRDefault="004E0924">
      <w:pPr>
        <w:pStyle w:val="Heading3"/>
        <w:contextualSpacing w:val="0"/>
      </w:pPr>
      <w:bookmarkStart w:id="127" w:name="h.f3sig5etycqi" w:colFirst="0" w:colLast="0"/>
      <w:bookmarkStart w:id="128" w:name="_Toc448908012"/>
      <w:bookmarkEnd w:id="127"/>
      <w:r>
        <w:t>addHolidaySingle.php [3]</w:t>
      </w:r>
      <w:bookmarkEnd w:id="128"/>
    </w:p>
    <w:p w14:paraId="04D148FC" w14:textId="77777777" w:rsidR="007542A2" w:rsidRDefault="004E0924">
      <w:r>
        <w:t>This page takes the following as inputs:</w:t>
      </w:r>
    </w:p>
    <w:p w14:paraId="6BE98C97" w14:textId="77777777" w:rsidR="007542A2" w:rsidRDefault="004E0924">
      <w:pPr>
        <w:numPr>
          <w:ilvl w:val="0"/>
          <w:numId w:val="22"/>
        </w:numPr>
        <w:ind w:hanging="360"/>
        <w:contextualSpacing/>
      </w:pPr>
      <w:r>
        <w:t>Holiday label.</w:t>
      </w:r>
    </w:p>
    <w:p w14:paraId="79C35AAA" w14:textId="77777777" w:rsidR="007542A2" w:rsidRDefault="004E0924">
      <w:pPr>
        <w:numPr>
          <w:ilvl w:val="0"/>
          <w:numId w:val="22"/>
        </w:numPr>
        <w:ind w:hanging="360"/>
        <w:contextualSpacing/>
      </w:pPr>
      <w:r>
        <w:t>Holiday start date.</w:t>
      </w:r>
    </w:p>
    <w:p w14:paraId="567A157B" w14:textId="77777777" w:rsidR="007542A2" w:rsidRDefault="004E0924">
      <w:pPr>
        <w:numPr>
          <w:ilvl w:val="0"/>
          <w:numId w:val="22"/>
        </w:numPr>
        <w:ind w:hanging="360"/>
        <w:contextualSpacing/>
      </w:pPr>
      <w:r>
        <w:t>Holiday end date.</w:t>
      </w:r>
    </w:p>
    <w:p w14:paraId="2496F4EA" w14:textId="77777777" w:rsidR="007542A2" w:rsidRDefault="007542A2"/>
    <w:p w14:paraId="4E3E77B2" w14:textId="77777777" w:rsidR="007542A2" w:rsidRDefault="004E0924">
      <w:r>
        <w:t>These dates are then converted to a timestamp and are inserted into the database.</w:t>
      </w:r>
    </w:p>
    <w:p w14:paraId="4D82B477" w14:textId="77777777" w:rsidR="007542A2" w:rsidRDefault="007542A2"/>
    <w:p w14:paraId="2A521A0A" w14:textId="77777777" w:rsidR="007542A2" w:rsidRDefault="004E0924">
      <w:r>
        <w:t>Once the insert has completed, the user will be redirected to the viewAllHolidays.php page.</w:t>
      </w:r>
    </w:p>
    <w:p w14:paraId="2ABDBF2F" w14:textId="77777777" w:rsidR="007542A2" w:rsidRDefault="004E0924">
      <w:pPr>
        <w:pStyle w:val="Heading3"/>
        <w:contextualSpacing w:val="0"/>
      </w:pPr>
      <w:bookmarkStart w:id="129" w:name="h.92ymc94esrbo" w:colFirst="0" w:colLast="0"/>
      <w:bookmarkStart w:id="130" w:name="_Toc448908013"/>
      <w:bookmarkEnd w:id="129"/>
      <w:r>
        <w:t>addRoomImport.php [3]</w:t>
      </w:r>
      <w:bookmarkEnd w:id="130"/>
    </w:p>
    <w:p w14:paraId="4C5C47D6" w14:textId="77777777" w:rsidR="007542A2" w:rsidRDefault="004E0924">
      <w:r>
        <w:t>This page will take a single uploaded CSV file as its input; the CSV should contain each of these columns in this order:</w:t>
      </w:r>
    </w:p>
    <w:p w14:paraId="0B3CCDD0" w14:textId="77777777" w:rsidR="007542A2" w:rsidRDefault="004E0924">
      <w:pPr>
        <w:numPr>
          <w:ilvl w:val="0"/>
          <w:numId w:val="17"/>
        </w:numPr>
        <w:ind w:hanging="360"/>
        <w:contextualSpacing/>
      </w:pPr>
      <w:r>
        <w:t>Room name.</w:t>
      </w:r>
    </w:p>
    <w:p w14:paraId="36B05BB6" w14:textId="77777777" w:rsidR="007542A2" w:rsidRDefault="004E0924">
      <w:pPr>
        <w:numPr>
          <w:ilvl w:val="0"/>
          <w:numId w:val="17"/>
        </w:numPr>
        <w:ind w:hanging="360"/>
        <w:contextualSpacing/>
      </w:pPr>
      <w:r>
        <w:t>Room ID.</w:t>
      </w:r>
    </w:p>
    <w:p w14:paraId="26BB22F8" w14:textId="77777777" w:rsidR="007542A2" w:rsidRDefault="004E0924">
      <w:pPr>
        <w:numPr>
          <w:ilvl w:val="0"/>
          <w:numId w:val="17"/>
        </w:numPr>
        <w:ind w:hanging="360"/>
        <w:contextualSpacing/>
      </w:pPr>
      <w:r>
        <w:t>Room capacity.</w:t>
      </w:r>
    </w:p>
    <w:p w14:paraId="7439535D" w14:textId="77777777" w:rsidR="007542A2" w:rsidRDefault="007542A2"/>
    <w:p w14:paraId="56401DBB" w14:textId="77777777" w:rsidR="007542A2" w:rsidRDefault="004E0924">
      <w:r>
        <w:lastRenderedPageBreak/>
        <w:t>A row will be created in the database table for each row in the CSV file.</w:t>
      </w:r>
    </w:p>
    <w:p w14:paraId="74C16E04" w14:textId="77777777" w:rsidR="007542A2" w:rsidRDefault="004E0924">
      <w:pPr>
        <w:pStyle w:val="Heading3"/>
        <w:contextualSpacing w:val="0"/>
      </w:pPr>
      <w:bookmarkStart w:id="131" w:name="h.embfzinofj9x" w:colFirst="0" w:colLast="0"/>
      <w:bookmarkStart w:id="132" w:name="_Toc448908014"/>
      <w:bookmarkEnd w:id="131"/>
      <w:r>
        <w:t>addRoomSingle.php [3]</w:t>
      </w:r>
      <w:bookmarkEnd w:id="132"/>
    </w:p>
    <w:p w14:paraId="3BA67C8D" w14:textId="77777777" w:rsidR="007542A2" w:rsidRDefault="004E0924">
      <w:r>
        <w:t>This page will take the following as inputs:</w:t>
      </w:r>
    </w:p>
    <w:p w14:paraId="7D04F2AE" w14:textId="77777777" w:rsidR="007542A2" w:rsidRDefault="004E0924">
      <w:pPr>
        <w:numPr>
          <w:ilvl w:val="0"/>
          <w:numId w:val="20"/>
        </w:numPr>
        <w:ind w:hanging="360"/>
        <w:contextualSpacing/>
      </w:pPr>
      <w:r>
        <w:t>Room ID.</w:t>
      </w:r>
    </w:p>
    <w:p w14:paraId="41DEE5A9" w14:textId="77777777" w:rsidR="007542A2" w:rsidRDefault="004E0924">
      <w:pPr>
        <w:numPr>
          <w:ilvl w:val="0"/>
          <w:numId w:val="20"/>
        </w:numPr>
        <w:ind w:hanging="360"/>
        <w:contextualSpacing/>
      </w:pPr>
      <w:r>
        <w:t>Room name.</w:t>
      </w:r>
    </w:p>
    <w:p w14:paraId="1F1D6654" w14:textId="77777777" w:rsidR="007542A2" w:rsidRDefault="004E0924">
      <w:pPr>
        <w:numPr>
          <w:ilvl w:val="0"/>
          <w:numId w:val="20"/>
        </w:numPr>
        <w:ind w:hanging="360"/>
        <w:contextualSpacing/>
      </w:pPr>
      <w:r>
        <w:t>Room capacity.</w:t>
      </w:r>
    </w:p>
    <w:p w14:paraId="45EB6780" w14:textId="77777777" w:rsidR="007542A2" w:rsidRDefault="007542A2"/>
    <w:p w14:paraId="72EE822C" w14:textId="77777777" w:rsidR="007542A2" w:rsidRDefault="004E0924">
      <w:r>
        <w:t>A row will be inserted into the database table “Rooms” for the details provided in the data fields. Once the insert has completed successfully, the user will be redirected to viewAllRooms.php.</w:t>
      </w:r>
    </w:p>
    <w:p w14:paraId="4304C8AC" w14:textId="77777777" w:rsidR="007542A2" w:rsidRDefault="004E0924">
      <w:pPr>
        <w:pStyle w:val="Heading3"/>
        <w:contextualSpacing w:val="0"/>
      </w:pPr>
      <w:bookmarkStart w:id="133" w:name="h.vttc34qh7v9j" w:colFirst="0" w:colLast="0"/>
      <w:bookmarkStart w:id="134" w:name="_Toc448908015"/>
      <w:bookmarkEnd w:id="133"/>
      <w:r>
        <w:t>addUserImport.php [3]</w:t>
      </w:r>
      <w:bookmarkEnd w:id="134"/>
    </w:p>
    <w:p w14:paraId="29933D89" w14:textId="77777777" w:rsidR="007542A2" w:rsidRDefault="004E0924">
      <w:r>
        <w:t>This page will take a single uploaded CSV file as its input; the CSV should contain each of these columns in this order:</w:t>
      </w:r>
    </w:p>
    <w:p w14:paraId="10AC7C73" w14:textId="77777777" w:rsidR="007542A2" w:rsidRDefault="004E0924">
      <w:pPr>
        <w:numPr>
          <w:ilvl w:val="0"/>
          <w:numId w:val="8"/>
        </w:numPr>
        <w:ind w:hanging="360"/>
        <w:contextualSpacing/>
      </w:pPr>
      <w:r>
        <w:t>First name.</w:t>
      </w:r>
    </w:p>
    <w:p w14:paraId="442F0CC9" w14:textId="77777777" w:rsidR="007542A2" w:rsidRDefault="004E0924">
      <w:pPr>
        <w:numPr>
          <w:ilvl w:val="0"/>
          <w:numId w:val="8"/>
        </w:numPr>
        <w:ind w:hanging="360"/>
        <w:contextualSpacing/>
      </w:pPr>
      <w:r>
        <w:t>Last name.</w:t>
      </w:r>
    </w:p>
    <w:p w14:paraId="5C0A6005" w14:textId="77777777" w:rsidR="007542A2" w:rsidRDefault="004E0924">
      <w:pPr>
        <w:numPr>
          <w:ilvl w:val="0"/>
          <w:numId w:val="8"/>
        </w:numPr>
        <w:ind w:hanging="360"/>
        <w:contextualSpacing/>
      </w:pPr>
      <w:r>
        <w:t>User ID.</w:t>
      </w:r>
    </w:p>
    <w:p w14:paraId="15129A54" w14:textId="77777777" w:rsidR="007542A2" w:rsidRDefault="007542A2"/>
    <w:p w14:paraId="05B73B52" w14:textId="77777777" w:rsidR="007542A2" w:rsidRDefault="004E0924">
      <w:r>
        <w:t>The userLevel will be calculated from the syntax of the user ID and the password will automatically be set to password for the imported users containing the details above. The password (“password” at this stage) will be salted and hashed with the salt being the user’s user ID.</w:t>
      </w:r>
    </w:p>
    <w:p w14:paraId="616B721C" w14:textId="77777777" w:rsidR="007542A2" w:rsidRDefault="004E0924">
      <w:pPr>
        <w:pStyle w:val="Heading3"/>
        <w:contextualSpacing w:val="0"/>
      </w:pPr>
      <w:bookmarkStart w:id="135" w:name="h.97yghpt253wm" w:colFirst="0" w:colLast="0"/>
      <w:bookmarkStart w:id="136" w:name="_Toc448908016"/>
      <w:bookmarkEnd w:id="135"/>
      <w:r>
        <w:t>addUserSingle.php [3]</w:t>
      </w:r>
      <w:bookmarkEnd w:id="136"/>
    </w:p>
    <w:p w14:paraId="72057449" w14:textId="77777777" w:rsidR="007542A2" w:rsidRDefault="004E0924">
      <w:r>
        <w:t>This page will take the following as inputs:</w:t>
      </w:r>
    </w:p>
    <w:p w14:paraId="564B05BC" w14:textId="77777777" w:rsidR="007542A2" w:rsidRDefault="004E0924">
      <w:pPr>
        <w:numPr>
          <w:ilvl w:val="0"/>
          <w:numId w:val="20"/>
        </w:numPr>
        <w:ind w:hanging="360"/>
        <w:contextualSpacing/>
      </w:pPr>
      <w:r>
        <w:t>User ID.</w:t>
      </w:r>
    </w:p>
    <w:p w14:paraId="1727E8D2" w14:textId="77777777" w:rsidR="007542A2" w:rsidRDefault="004E0924">
      <w:pPr>
        <w:numPr>
          <w:ilvl w:val="0"/>
          <w:numId w:val="20"/>
        </w:numPr>
        <w:ind w:hanging="360"/>
        <w:contextualSpacing/>
      </w:pPr>
      <w:r>
        <w:t>Email Address.</w:t>
      </w:r>
    </w:p>
    <w:p w14:paraId="711B8CDD" w14:textId="77777777" w:rsidR="007542A2" w:rsidRDefault="004E0924">
      <w:pPr>
        <w:numPr>
          <w:ilvl w:val="0"/>
          <w:numId w:val="20"/>
        </w:numPr>
        <w:ind w:hanging="360"/>
        <w:contextualSpacing/>
      </w:pPr>
      <w:r>
        <w:t>Password.</w:t>
      </w:r>
    </w:p>
    <w:p w14:paraId="48F7EC8D" w14:textId="77777777" w:rsidR="007542A2" w:rsidRDefault="004E0924">
      <w:pPr>
        <w:numPr>
          <w:ilvl w:val="0"/>
          <w:numId w:val="20"/>
        </w:numPr>
        <w:ind w:hanging="360"/>
        <w:contextualSpacing/>
      </w:pPr>
      <w:r>
        <w:t>Password confirmation.</w:t>
      </w:r>
    </w:p>
    <w:p w14:paraId="6A3AB736" w14:textId="77777777" w:rsidR="007542A2" w:rsidRDefault="004E0924">
      <w:pPr>
        <w:numPr>
          <w:ilvl w:val="0"/>
          <w:numId w:val="20"/>
        </w:numPr>
        <w:ind w:hanging="360"/>
        <w:contextualSpacing/>
      </w:pPr>
      <w:r>
        <w:t>First name.</w:t>
      </w:r>
    </w:p>
    <w:p w14:paraId="69937239" w14:textId="77777777" w:rsidR="007542A2" w:rsidRDefault="004E0924">
      <w:pPr>
        <w:numPr>
          <w:ilvl w:val="0"/>
          <w:numId w:val="20"/>
        </w:numPr>
        <w:ind w:hanging="360"/>
        <w:contextualSpacing/>
      </w:pPr>
      <w:r>
        <w:t>Last name.</w:t>
      </w:r>
    </w:p>
    <w:p w14:paraId="5891EC37" w14:textId="77777777" w:rsidR="007542A2" w:rsidRDefault="004E0924">
      <w:pPr>
        <w:numPr>
          <w:ilvl w:val="0"/>
          <w:numId w:val="20"/>
        </w:numPr>
        <w:ind w:hanging="360"/>
        <w:contextualSpacing/>
      </w:pPr>
      <w:r>
        <w:t>User level.</w:t>
      </w:r>
    </w:p>
    <w:p w14:paraId="711FEF51" w14:textId="77777777" w:rsidR="007542A2" w:rsidRDefault="007542A2"/>
    <w:p w14:paraId="712CE17F" w14:textId="77777777" w:rsidR="007542A2" w:rsidRDefault="004E0924">
      <w:r>
        <w:t>A row will be inserted into the database table “Users” for the details provided in the data fields. Once the insert has completed successfully, the user will be redirected to viewAllUsers.php.</w:t>
      </w:r>
    </w:p>
    <w:p w14:paraId="61D3B4B4" w14:textId="77777777" w:rsidR="007542A2" w:rsidRDefault="004E0924">
      <w:pPr>
        <w:pStyle w:val="Heading3"/>
        <w:contextualSpacing w:val="0"/>
      </w:pPr>
      <w:bookmarkStart w:id="137" w:name="h.lj5l6bcd188s" w:colFirst="0" w:colLast="0"/>
      <w:bookmarkStart w:id="138" w:name="_Toc448908017"/>
      <w:bookmarkEnd w:id="137"/>
      <w:r>
        <w:t>adminPanel.php [3]</w:t>
      </w:r>
      <w:bookmarkEnd w:id="138"/>
    </w:p>
    <w:p w14:paraId="11C84911" w14:textId="77777777" w:rsidR="007542A2" w:rsidRDefault="004E0924">
      <w:r>
        <w:t>This page does no processing, and instead just holds links as a quick route for administrators to get into different pages to do administrative tasks.</w:t>
      </w:r>
    </w:p>
    <w:p w14:paraId="4BA7C553" w14:textId="77777777" w:rsidR="007542A2" w:rsidRDefault="007542A2"/>
    <w:p w14:paraId="7E49EB2C" w14:textId="77777777" w:rsidR="007542A2" w:rsidRDefault="004E0924">
      <w:r>
        <w:t>There are the following links on this page:</w:t>
      </w:r>
    </w:p>
    <w:p w14:paraId="74CFF802" w14:textId="77777777" w:rsidR="007542A2" w:rsidRDefault="004E0924">
      <w:pPr>
        <w:numPr>
          <w:ilvl w:val="0"/>
          <w:numId w:val="11"/>
        </w:numPr>
        <w:ind w:hanging="360"/>
        <w:contextualSpacing/>
      </w:pPr>
      <w:r>
        <w:t>View All Users [viewAllUsers.php].</w:t>
      </w:r>
    </w:p>
    <w:p w14:paraId="696A5CD6" w14:textId="77777777" w:rsidR="007542A2" w:rsidRDefault="004E0924">
      <w:pPr>
        <w:numPr>
          <w:ilvl w:val="0"/>
          <w:numId w:val="11"/>
        </w:numPr>
        <w:ind w:hanging="360"/>
        <w:contextualSpacing/>
      </w:pPr>
      <w:r>
        <w:t>Add Users [no link].</w:t>
      </w:r>
    </w:p>
    <w:p w14:paraId="30785E2D" w14:textId="77777777" w:rsidR="007542A2" w:rsidRDefault="004E0924">
      <w:pPr>
        <w:numPr>
          <w:ilvl w:val="1"/>
          <w:numId w:val="11"/>
        </w:numPr>
        <w:ind w:hanging="360"/>
        <w:contextualSpacing/>
      </w:pPr>
      <w:r>
        <w:t xml:space="preserve">By Import [addUserImport.php]. </w:t>
      </w:r>
    </w:p>
    <w:p w14:paraId="14C1B56C" w14:textId="77777777" w:rsidR="007542A2" w:rsidRDefault="004E0924">
      <w:pPr>
        <w:numPr>
          <w:ilvl w:val="1"/>
          <w:numId w:val="11"/>
        </w:numPr>
        <w:ind w:hanging="360"/>
        <w:contextualSpacing/>
      </w:pPr>
      <w:r>
        <w:t>Manually [addUserSingle.php].</w:t>
      </w:r>
    </w:p>
    <w:p w14:paraId="6659B83D" w14:textId="77777777" w:rsidR="007542A2" w:rsidRDefault="004E0924">
      <w:pPr>
        <w:numPr>
          <w:ilvl w:val="0"/>
          <w:numId w:val="11"/>
        </w:numPr>
        <w:ind w:hanging="360"/>
        <w:contextualSpacing/>
      </w:pPr>
      <w:r>
        <w:t>View All Rooms [viewAllRooms.php].</w:t>
      </w:r>
    </w:p>
    <w:p w14:paraId="1AFDEB5B" w14:textId="77777777" w:rsidR="007542A2" w:rsidRDefault="004E0924">
      <w:pPr>
        <w:numPr>
          <w:ilvl w:val="0"/>
          <w:numId w:val="11"/>
        </w:numPr>
        <w:ind w:hanging="360"/>
        <w:contextualSpacing/>
      </w:pPr>
      <w:r>
        <w:t>Add Rooms [no link].</w:t>
      </w:r>
    </w:p>
    <w:p w14:paraId="1A3ACAD1" w14:textId="77777777" w:rsidR="007542A2" w:rsidRDefault="004E0924">
      <w:pPr>
        <w:numPr>
          <w:ilvl w:val="1"/>
          <w:numId w:val="11"/>
        </w:numPr>
        <w:ind w:hanging="360"/>
        <w:contextualSpacing/>
      </w:pPr>
      <w:r>
        <w:t>By Import [addRoomImport.php].</w:t>
      </w:r>
    </w:p>
    <w:p w14:paraId="5C8375B6" w14:textId="77777777" w:rsidR="007542A2" w:rsidRDefault="004E0924">
      <w:pPr>
        <w:numPr>
          <w:ilvl w:val="1"/>
          <w:numId w:val="11"/>
        </w:numPr>
        <w:ind w:hanging="360"/>
        <w:contextualSpacing/>
      </w:pPr>
      <w:r>
        <w:t>Manually [addRoomSingle.php].</w:t>
      </w:r>
    </w:p>
    <w:p w14:paraId="3A47B364" w14:textId="77777777" w:rsidR="007542A2" w:rsidRDefault="004E0924">
      <w:pPr>
        <w:numPr>
          <w:ilvl w:val="0"/>
          <w:numId w:val="11"/>
        </w:numPr>
        <w:ind w:hanging="360"/>
        <w:contextualSpacing/>
      </w:pPr>
      <w:r>
        <w:t>View All Events [viewAllEvents.php].</w:t>
      </w:r>
    </w:p>
    <w:p w14:paraId="6BB9C8DC" w14:textId="77777777" w:rsidR="007542A2" w:rsidRDefault="004E0924">
      <w:pPr>
        <w:numPr>
          <w:ilvl w:val="0"/>
          <w:numId w:val="11"/>
        </w:numPr>
        <w:ind w:hanging="360"/>
        <w:contextualSpacing/>
      </w:pPr>
      <w:r>
        <w:t>Add Events [addEvent.php].</w:t>
      </w:r>
    </w:p>
    <w:p w14:paraId="515B8F57" w14:textId="77777777" w:rsidR="007542A2" w:rsidRDefault="004E0924">
      <w:pPr>
        <w:numPr>
          <w:ilvl w:val="1"/>
          <w:numId w:val="11"/>
        </w:numPr>
        <w:ind w:hanging="360"/>
        <w:contextualSpacing/>
      </w:pPr>
      <w:r>
        <w:t>By Import [addEventImport.php].</w:t>
      </w:r>
    </w:p>
    <w:p w14:paraId="4096DA57" w14:textId="77777777" w:rsidR="007542A2" w:rsidRDefault="004E0924">
      <w:pPr>
        <w:numPr>
          <w:ilvl w:val="1"/>
          <w:numId w:val="11"/>
        </w:numPr>
        <w:ind w:hanging="360"/>
        <w:contextualSpacing/>
      </w:pPr>
      <w:r>
        <w:t>Manually [addEventSingle.php].</w:t>
      </w:r>
    </w:p>
    <w:p w14:paraId="76431E5C" w14:textId="77777777" w:rsidR="007542A2" w:rsidRDefault="004E0924">
      <w:pPr>
        <w:numPr>
          <w:ilvl w:val="0"/>
          <w:numId w:val="11"/>
        </w:numPr>
        <w:ind w:hanging="360"/>
        <w:contextualSpacing/>
      </w:pPr>
      <w:r>
        <w:t>View All Holidays [viewAllHolidays.php].</w:t>
      </w:r>
    </w:p>
    <w:p w14:paraId="07F098B3" w14:textId="77777777" w:rsidR="007542A2" w:rsidRDefault="004E0924">
      <w:pPr>
        <w:numPr>
          <w:ilvl w:val="0"/>
          <w:numId w:val="11"/>
        </w:numPr>
        <w:ind w:hanging="360"/>
        <w:contextualSpacing/>
      </w:pPr>
      <w:r>
        <w:t>Add Holidays [no link].</w:t>
      </w:r>
    </w:p>
    <w:p w14:paraId="341EC672" w14:textId="77777777" w:rsidR="007542A2" w:rsidRDefault="004E0924">
      <w:pPr>
        <w:numPr>
          <w:ilvl w:val="1"/>
          <w:numId w:val="11"/>
        </w:numPr>
        <w:ind w:hanging="360"/>
        <w:contextualSpacing/>
      </w:pPr>
      <w:r>
        <w:t>Manually [addHolidaySingle.php].</w:t>
      </w:r>
    </w:p>
    <w:p w14:paraId="1BAFDED4" w14:textId="77777777" w:rsidR="007542A2" w:rsidRDefault="004E0924">
      <w:pPr>
        <w:pStyle w:val="Heading3"/>
        <w:contextualSpacing w:val="0"/>
      </w:pPr>
      <w:bookmarkStart w:id="139" w:name="h.39ks8lbxspqd" w:colFirst="0" w:colLast="0"/>
      <w:bookmarkStart w:id="140" w:name="_Toc448908018"/>
      <w:bookmarkEnd w:id="139"/>
      <w:r>
        <w:t>editEventSingle.php [2]</w:t>
      </w:r>
      <w:bookmarkEnd w:id="140"/>
    </w:p>
    <w:p w14:paraId="45043592" w14:textId="77777777" w:rsidR="007542A2" w:rsidRDefault="004E0924">
      <w:r>
        <w:t>This page will take the following as editable inputs, some of which will already be partially entered (as you are editing the event):</w:t>
      </w:r>
    </w:p>
    <w:p w14:paraId="4D87F19D" w14:textId="77777777" w:rsidR="007542A2" w:rsidRDefault="004E0924">
      <w:pPr>
        <w:numPr>
          <w:ilvl w:val="0"/>
          <w:numId w:val="5"/>
        </w:numPr>
        <w:ind w:hanging="360"/>
        <w:contextualSpacing/>
      </w:pPr>
      <w:r>
        <w:t>Event name.</w:t>
      </w:r>
    </w:p>
    <w:p w14:paraId="734CEA20" w14:textId="77777777" w:rsidR="007542A2" w:rsidRDefault="004E0924">
      <w:pPr>
        <w:numPr>
          <w:ilvl w:val="0"/>
          <w:numId w:val="5"/>
        </w:numPr>
        <w:ind w:hanging="360"/>
        <w:contextualSpacing/>
      </w:pPr>
      <w:r>
        <w:lastRenderedPageBreak/>
        <w:t>Owner ID.</w:t>
      </w:r>
    </w:p>
    <w:p w14:paraId="68BEC283" w14:textId="77777777" w:rsidR="007542A2" w:rsidRDefault="004E0924">
      <w:pPr>
        <w:numPr>
          <w:ilvl w:val="0"/>
          <w:numId w:val="5"/>
        </w:numPr>
        <w:ind w:hanging="360"/>
        <w:contextualSpacing/>
      </w:pPr>
      <w:r>
        <w:t>Insert timestamp.</w:t>
      </w:r>
    </w:p>
    <w:p w14:paraId="79390336" w14:textId="77777777" w:rsidR="007542A2" w:rsidRDefault="004E0924">
      <w:pPr>
        <w:numPr>
          <w:ilvl w:val="1"/>
          <w:numId w:val="5"/>
        </w:numPr>
        <w:ind w:hanging="360"/>
        <w:contextualSpacing/>
      </w:pPr>
      <w:r>
        <w:t>Insert date.</w:t>
      </w:r>
    </w:p>
    <w:p w14:paraId="1B3D36D7" w14:textId="77777777" w:rsidR="007542A2" w:rsidRDefault="004E0924">
      <w:pPr>
        <w:numPr>
          <w:ilvl w:val="1"/>
          <w:numId w:val="5"/>
        </w:numPr>
        <w:ind w:hanging="360"/>
        <w:contextualSpacing/>
      </w:pPr>
      <w:r>
        <w:t>Insert period.</w:t>
      </w:r>
    </w:p>
    <w:p w14:paraId="166D9247" w14:textId="77777777" w:rsidR="007542A2" w:rsidRDefault="004E0924">
      <w:pPr>
        <w:numPr>
          <w:ilvl w:val="0"/>
          <w:numId w:val="5"/>
        </w:numPr>
        <w:ind w:hanging="360"/>
        <w:contextualSpacing/>
      </w:pPr>
      <w:r>
        <w:t>Room ID.</w:t>
      </w:r>
    </w:p>
    <w:p w14:paraId="04915BCE" w14:textId="77777777" w:rsidR="007542A2" w:rsidRDefault="007542A2"/>
    <w:p w14:paraId="577B8F2E" w14:textId="61CC6C8F" w:rsidR="007542A2" w:rsidRDefault="004E0924">
      <w:r>
        <w:t>For this page to function, there must also be an event ID specified as part of the $_GET variables; this will be used to gather the data for auto</w:t>
      </w:r>
      <w:r w:rsidR="001721EA">
        <w:t>-</w:t>
      </w:r>
      <w:r>
        <w:t>filling the data fields from the database table.</w:t>
      </w:r>
    </w:p>
    <w:p w14:paraId="3A30AB08" w14:textId="77777777" w:rsidR="007542A2" w:rsidRDefault="007542A2"/>
    <w:p w14:paraId="781E2B25" w14:textId="77777777" w:rsidR="007542A2" w:rsidRDefault="004E0924">
      <w:r>
        <w:t>Once the event has been sent to be updated in the database, an update query will be sent which will update the columns with the new values where the event ID is kept consistent to the one provided as a $_GET variable.</w:t>
      </w:r>
    </w:p>
    <w:p w14:paraId="386A1118" w14:textId="77777777" w:rsidR="007542A2" w:rsidRDefault="007542A2"/>
    <w:p w14:paraId="581E99DD" w14:textId="77777777" w:rsidR="007542A2" w:rsidRDefault="004E0924">
      <w:r>
        <w:t>Alternatively, the user will be able to delete the event by clicking the button beside the update button; this will delete the current event from the database table by using its ID.</w:t>
      </w:r>
    </w:p>
    <w:p w14:paraId="29018C74" w14:textId="77777777" w:rsidR="007542A2" w:rsidRDefault="007542A2"/>
    <w:p w14:paraId="3B75F776" w14:textId="77777777" w:rsidR="007542A2" w:rsidRDefault="004E0924">
      <w:r>
        <w:t>The user will then be redirected to the viewAllEvents.php page by making use of the serialised GET variables from the previous page.</w:t>
      </w:r>
    </w:p>
    <w:p w14:paraId="37A341FC" w14:textId="77777777" w:rsidR="007542A2" w:rsidRDefault="004E0924">
      <w:pPr>
        <w:pStyle w:val="Heading3"/>
        <w:contextualSpacing w:val="0"/>
      </w:pPr>
      <w:bookmarkStart w:id="141" w:name="h.i0qfnv7bms5d" w:colFirst="0" w:colLast="0"/>
      <w:bookmarkStart w:id="142" w:name="_Toc448908019"/>
      <w:bookmarkEnd w:id="141"/>
      <w:r>
        <w:t>editRoomSingle.php [3]</w:t>
      </w:r>
      <w:bookmarkEnd w:id="142"/>
    </w:p>
    <w:p w14:paraId="0D272B67" w14:textId="77777777" w:rsidR="007542A2" w:rsidRDefault="004E0924">
      <w:r>
        <w:t>The following data fields are taken as editable inputs for this page, some of which will already be partially entered (as you are editing the room):</w:t>
      </w:r>
    </w:p>
    <w:p w14:paraId="32B8D381" w14:textId="77777777" w:rsidR="007542A2" w:rsidRDefault="004E0924">
      <w:pPr>
        <w:numPr>
          <w:ilvl w:val="0"/>
          <w:numId w:val="3"/>
        </w:numPr>
        <w:ind w:hanging="360"/>
        <w:contextualSpacing/>
      </w:pPr>
      <w:r>
        <w:t>Room name.</w:t>
      </w:r>
    </w:p>
    <w:p w14:paraId="7796C178" w14:textId="77777777" w:rsidR="007542A2" w:rsidRDefault="004E0924">
      <w:pPr>
        <w:numPr>
          <w:ilvl w:val="0"/>
          <w:numId w:val="3"/>
        </w:numPr>
        <w:ind w:hanging="360"/>
        <w:contextualSpacing/>
      </w:pPr>
      <w:r>
        <w:t>Room capacity.</w:t>
      </w:r>
    </w:p>
    <w:p w14:paraId="6D890EFA" w14:textId="77777777" w:rsidR="007542A2" w:rsidRDefault="007542A2"/>
    <w:p w14:paraId="3E108CB9" w14:textId="7A6DA19B" w:rsidR="007542A2" w:rsidRDefault="004E0924">
      <w:r>
        <w:t>For this page to function, there must also be a room ID specified as part of the $_GET variables; this will be used to gather the data for auto</w:t>
      </w:r>
      <w:r w:rsidR="001721EA">
        <w:t>-</w:t>
      </w:r>
      <w:r>
        <w:t>filling the data fields from the database table.</w:t>
      </w:r>
    </w:p>
    <w:p w14:paraId="1BF37172" w14:textId="77777777" w:rsidR="007542A2" w:rsidRDefault="007542A2"/>
    <w:p w14:paraId="6553ECE4" w14:textId="77777777" w:rsidR="007542A2" w:rsidRDefault="004E0924">
      <w:r>
        <w:t>Once the room has been sent to be updated in the database, an update query will be sent which will update the columns with the new values where the room ID is kept consistent to the one provided as a $_GET variable.</w:t>
      </w:r>
    </w:p>
    <w:p w14:paraId="5FB3D5CC" w14:textId="77777777" w:rsidR="007542A2" w:rsidRDefault="007542A2"/>
    <w:p w14:paraId="111DCD54" w14:textId="77777777" w:rsidR="007542A2" w:rsidRDefault="004E0924">
      <w:r>
        <w:lastRenderedPageBreak/>
        <w:t>Alternatively, the user will be able to delete the room by clicking the button beside the update button; this will delete the current room from the database table by using its room ID.</w:t>
      </w:r>
    </w:p>
    <w:p w14:paraId="3F5AB74E" w14:textId="77777777" w:rsidR="007542A2" w:rsidRDefault="007542A2"/>
    <w:p w14:paraId="1636F01F" w14:textId="77777777" w:rsidR="007542A2" w:rsidRDefault="004E0924">
      <w:r>
        <w:t>The user will then be redirected to the viewAllEvents.php page by making use of the serialised GET variables from the previous page.</w:t>
      </w:r>
    </w:p>
    <w:p w14:paraId="54A6A55C" w14:textId="77777777" w:rsidR="007542A2" w:rsidRDefault="004E0924">
      <w:pPr>
        <w:pStyle w:val="Heading3"/>
        <w:contextualSpacing w:val="0"/>
      </w:pPr>
      <w:bookmarkStart w:id="143" w:name="h.l8kenyhybyww" w:colFirst="0" w:colLast="0"/>
      <w:bookmarkStart w:id="144" w:name="_Toc448908020"/>
      <w:bookmarkEnd w:id="143"/>
      <w:r>
        <w:t>editUserSingle.php [3]</w:t>
      </w:r>
      <w:bookmarkEnd w:id="144"/>
    </w:p>
    <w:p w14:paraId="18229AEF" w14:textId="77777777" w:rsidR="007542A2" w:rsidRDefault="004E0924">
      <w:r>
        <w:t>The following data fields are taken as editable inputs for this page, some of which will already be partially entered (as you are editing the user):</w:t>
      </w:r>
    </w:p>
    <w:p w14:paraId="029E7481" w14:textId="77777777" w:rsidR="007542A2" w:rsidRDefault="004E0924">
      <w:pPr>
        <w:numPr>
          <w:ilvl w:val="0"/>
          <w:numId w:val="3"/>
        </w:numPr>
        <w:ind w:hanging="360"/>
        <w:contextualSpacing/>
      </w:pPr>
      <w:r>
        <w:t>Email address.</w:t>
      </w:r>
    </w:p>
    <w:p w14:paraId="13E83CC0" w14:textId="77777777" w:rsidR="007542A2" w:rsidRDefault="004E0924">
      <w:pPr>
        <w:numPr>
          <w:ilvl w:val="0"/>
          <w:numId w:val="3"/>
        </w:numPr>
        <w:ind w:hanging="360"/>
        <w:contextualSpacing/>
      </w:pPr>
      <w:r>
        <w:t>Password.</w:t>
      </w:r>
    </w:p>
    <w:p w14:paraId="4F6F5AF5" w14:textId="77777777" w:rsidR="007542A2" w:rsidRDefault="004E0924">
      <w:pPr>
        <w:numPr>
          <w:ilvl w:val="0"/>
          <w:numId w:val="3"/>
        </w:numPr>
        <w:ind w:hanging="360"/>
        <w:contextualSpacing/>
      </w:pPr>
      <w:r>
        <w:t>Password confirm.</w:t>
      </w:r>
    </w:p>
    <w:p w14:paraId="7E01453D" w14:textId="77777777" w:rsidR="007542A2" w:rsidRDefault="004E0924">
      <w:pPr>
        <w:numPr>
          <w:ilvl w:val="0"/>
          <w:numId w:val="3"/>
        </w:numPr>
        <w:ind w:hanging="360"/>
        <w:contextualSpacing/>
      </w:pPr>
      <w:r>
        <w:t>First name.</w:t>
      </w:r>
    </w:p>
    <w:p w14:paraId="11CA2601" w14:textId="77777777" w:rsidR="007542A2" w:rsidRDefault="004E0924">
      <w:pPr>
        <w:numPr>
          <w:ilvl w:val="0"/>
          <w:numId w:val="3"/>
        </w:numPr>
        <w:ind w:hanging="360"/>
        <w:contextualSpacing/>
      </w:pPr>
      <w:r>
        <w:t>Last name.</w:t>
      </w:r>
    </w:p>
    <w:p w14:paraId="1320BD1F" w14:textId="77777777" w:rsidR="007542A2" w:rsidRDefault="004E0924">
      <w:pPr>
        <w:numPr>
          <w:ilvl w:val="0"/>
          <w:numId w:val="3"/>
        </w:numPr>
        <w:ind w:hanging="360"/>
        <w:contextualSpacing/>
      </w:pPr>
      <w:r>
        <w:t>User level.</w:t>
      </w:r>
    </w:p>
    <w:p w14:paraId="6A04100C" w14:textId="77777777" w:rsidR="007542A2" w:rsidRDefault="007542A2"/>
    <w:p w14:paraId="38E888A2" w14:textId="5ADDBA95" w:rsidR="007542A2" w:rsidRDefault="004E0924">
      <w:r>
        <w:t>For this page to function, there must also be a user ID specified as part of the $_GET variables; this will be used to gather the data for auto</w:t>
      </w:r>
      <w:r w:rsidR="001721EA">
        <w:t>-</w:t>
      </w:r>
      <w:r>
        <w:t>filling the data fields from the database table.</w:t>
      </w:r>
    </w:p>
    <w:p w14:paraId="4BCE7462" w14:textId="77777777" w:rsidR="007542A2" w:rsidRDefault="007542A2"/>
    <w:p w14:paraId="4A53C305" w14:textId="77777777" w:rsidR="007542A2" w:rsidRDefault="004E0924">
      <w:r>
        <w:t>Once the user has been sent to be updated in the database, an update query will be sent which will update the columns with the new values where the user ID is kept consistent to the one provided as a $_GET variable.</w:t>
      </w:r>
    </w:p>
    <w:p w14:paraId="0A6D747B" w14:textId="77777777" w:rsidR="007542A2" w:rsidRDefault="007542A2"/>
    <w:p w14:paraId="241A481C" w14:textId="77777777" w:rsidR="007542A2" w:rsidRDefault="004E0924">
      <w:r>
        <w:t>Alternatively, the user will be able to delete the user by clicking the button beside the update button; this will delete the current room from the database table by using its room ID.</w:t>
      </w:r>
    </w:p>
    <w:p w14:paraId="1F4D2135" w14:textId="77777777" w:rsidR="007542A2" w:rsidRDefault="007542A2"/>
    <w:p w14:paraId="6CFFA938" w14:textId="77777777" w:rsidR="007542A2" w:rsidRDefault="004E0924">
      <w:r>
        <w:t>The user will then be redirected to the viewAllUsers.php page by making use of the serialised GET variables from the previous page.</w:t>
      </w:r>
    </w:p>
    <w:p w14:paraId="270BC7AD" w14:textId="77777777" w:rsidR="007542A2" w:rsidRDefault="007542A2"/>
    <w:p w14:paraId="09F7F4EB" w14:textId="77777777" w:rsidR="007542A2" w:rsidRDefault="004E0924">
      <w:r>
        <w:t>Additionally, if you are logged in as an administrator and you try to change your user level from administrator, the system won’t allow you to do so. This is a security feature so that the system can’t be in a state of being inaccessible (unless, of course, the administrator forgets their password).</w:t>
      </w:r>
    </w:p>
    <w:p w14:paraId="087B9046" w14:textId="77777777" w:rsidR="007542A2" w:rsidRDefault="004E0924">
      <w:pPr>
        <w:pStyle w:val="Heading3"/>
        <w:contextualSpacing w:val="0"/>
      </w:pPr>
      <w:bookmarkStart w:id="145" w:name="h.87udvc7yghbk" w:colFirst="0" w:colLast="0"/>
      <w:bookmarkStart w:id="146" w:name="_Toc448908021"/>
      <w:bookmarkEnd w:id="145"/>
      <w:r>
        <w:lastRenderedPageBreak/>
        <w:t>index.php [0]</w:t>
      </w:r>
      <w:bookmarkEnd w:id="146"/>
    </w:p>
    <w:p w14:paraId="075A8A0D" w14:textId="77777777" w:rsidR="007542A2" w:rsidRDefault="004E0924">
      <w:r>
        <w:t>This page is a welcome page that will be displayed to all users, whether or not they are logged in. It is used only as a welcome screen for then being used to navigate to other more functional parts of the site.</w:t>
      </w:r>
    </w:p>
    <w:p w14:paraId="376EC62D" w14:textId="77777777" w:rsidR="007542A2" w:rsidRDefault="004E0924">
      <w:pPr>
        <w:pStyle w:val="Heading3"/>
        <w:contextualSpacing w:val="0"/>
      </w:pPr>
      <w:bookmarkStart w:id="147" w:name="h.wuhde2iac178" w:colFirst="0" w:colLast="0"/>
      <w:bookmarkStart w:id="148" w:name="_Toc448908022"/>
      <w:bookmarkEnd w:id="147"/>
      <w:r>
        <w:t>login.php [|0|]</w:t>
      </w:r>
      <w:bookmarkEnd w:id="148"/>
    </w:p>
    <w:p w14:paraId="2FB581B1" w14:textId="77777777" w:rsidR="007542A2" w:rsidRDefault="004E0924">
      <w:r>
        <w:t>This page is arguably the page that has to be the most secure (as it creates and destroys the cookies that allow access to the site).</w:t>
      </w:r>
    </w:p>
    <w:p w14:paraId="613D38DE" w14:textId="77777777" w:rsidR="007542A2" w:rsidRDefault="007542A2"/>
    <w:p w14:paraId="04BB8720" w14:textId="77777777" w:rsidR="007542A2" w:rsidRDefault="004E0924">
      <w:r>
        <w:t>The login page asks for 2 pieces of data:</w:t>
      </w:r>
    </w:p>
    <w:p w14:paraId="293B8E60" w14:textId="77777777" w:rsidR="007542A2" w:rsidRDefault="004E0924">
      <w:pPr>
        <w:numPr>
          <w:ilvl w:val="0"/>
          <w:numId w:val="34"/>
        </w:numPr>
        <w:ind w:hanging="360"/>
        <w:contextualSpacing/>
      </w:pPr>
      <w:r>
        <w:t>User ID.</w:t>
      </w:r>
    </w:p>
    <w:p w14:paraId="6CD1B1BE" w14:textId="77777777" w:rsidR="007542A2" w:rsidRDefault="004E0924">
      <w:pPr>
        <w:numPr>
          <w:ilvl w:val="0"/>
          <w:numId w:val="34"/>
        </w:numPr>
        <w:ind w:hanging="360"/>
        <w:contextualSpacing/>
      </w:pPr>
      <w:r>
        <w:t>Password.</w:t>
      </w:r>
    </w:p>
    <w:p w14:paraId="439CC10E" w14:textId="77777777" w:rsidR="007542A2" w:rsidRDefault="007542A2"/>
    <w:p w14:paraId="6FA719D0" w14:textId="77777777" w:rsidR="007542A2" w:rsidRDefault="004E0924">
      <w:r>
        <w:t>To help make it easier for the user, the user will be told when logging in if the user ID exists and whether or not the password is valid. Before the password is hashed and validated, the password must first be salted (due to the nature of the security system in place [salting and hashing security]); this means that the user ID must first be appended to the password string before the entire string is hashed and compared to the hashed password string in the database.</w:t>
      </w:r>
    </w:p>
    <w:p w14:paraId="789637B2" w14:textId="77777777" w:rsidR="007542A2" w:rsidRDefault="004E0924">
      <w:pPr>
        <w:pStyle w:val="Heading3"/>
        <w:contextualSpacing w:val="0"/>
      </w:pPr>
      <w:bookmarkStart w:id="149" w:name="h.synx9var4qwi" w:colFirst="0" w:colLast="0"/>
      <w:bookmarkStart w:id="150" w:name="_Toc448908023"/>
      <w:bookmarkEnd w:id="149"/>
      <w:r>
        <w:t>logout.php [1]</w:t>
      </w:r>
      <w:bookmarkEnd w:id="150"/>
    </w:p>
    <w:p w14:paraId="35E3A0AD" w14:textId="01694F40" w:rsidR="007542A2" w:rsidRDefault="004E0924">
      <w:r>
        <w:t xml:space="preserve">The logout page will destroy the cookies (userID and userPassword cookies) by setting the expiry date of the </w:t>
      </w:r>
      <w:r w:rsidR="001721EA">
        <w:t>cookies</w:t>
      </w:r>
      <w:r>
        <w:t xml:space="preserve"> to 3 days in the past (so no sort of error could possibly occur with time-zone issues).</w:t>
      </w:r>
    </w:p>
    <w:p w14:paraId="7897CDCF" w14:textId="77777777" w:rsidR="007542A2" w:rsidRDefault="004E0924">
      <w:pPr>
        <w:pStyle w:val="Heading3"/>
        <w:contextualSpacing w:val="0"/>
      </w:pPr>
      <w:bookmarkStart w:id="151" w:name="h.7krnyaibdqre" w:colFirst="0" w:colLast="0"/>
      <w:bookmarkStart w:id="152" w:name="_Toc448908024"/>
      <w:bookmarkEnd w:id="151"/>
      <w:r>
        <w:t>roomBookingFile.csv [N/A]</w:t>
      </w:r>
      <w:bookmarkEnd w:id="152"/>
    </w:p>
    <w:p w14:paraId="72BF6A8B" w14:textId="77777777" w:rsidR="007542A2" w:rsidRDefault="004E0924">
      <w:r>
        <w:t>This is a file used for testing which contains data for use on the addEventImport.php page and lists the data with respect to rooms. The data will be listed in columns ranging from Monday, period 1 to Friday, period 7. The rows will each contain bookings regarding a different room. The sorts on the rooms can be ignored, however, as each individual cell redefines which room is concerned.</w:t>
      </w:r>
    </w:p>
    <w:p w14:paraId="34674983" w14:textId="77777777" w:rsidR="007542A2" w:rsidRDefault="004E0924">
      <w:pPr>
        <w:pStyle w:val="Heading3"/>
        <w:contextualSpacing w:val="0"/>
      </w:pPr>
      <w:bookmarkStart w:id="153" w:name="h.k7e48suj7vxm" w:colFirst="0" w:colLast="0"/>
      <w:bookmarkStart w:id="154" w:name="_Toc448908025"/>
      <w:bookmarkEnd w:id="153"/>
      <w:r>
        <w:t>roomFile.csv [N/A]</w:t>
      </w:r>
      <w:bookmarkEnd w:id="154"/>
    </w:p>
    <w:p w14:paraId="797BF988" w14:textId="77777777" w:rsidR="007542A2" w:rsidRDefault="004E0924">
      <w:r>
        <w:t>This is a file used for testing which contains data for use on the addRoomImport.php page, listing data in the form:</w:t>
      </w:r>
    </w:p>
    <w:p w14:paraId="2420D988" w14:textId="77777777" w:rsidR="007542A2" w:rsidRDefault="004E0924">
      <w:pPr>
        <w:numPr>
          <w:ilvl w:val="0"/>
          <w:numId w:val="38"/>
        </w:numPr>
        <w:ind w:hanging="360"/>
        <w:contextualSpacing/>
      </w:pPr>
      <w:r>
        <w:t>Room name.</w:t>
      </w:r>
    </w:p>
    <w:p w14:paraId="1B460B74" w14:textId="77777777" w:rsidR="007542A2" w:rsidRDefault="004E0924">
      <w:pPr>
        <w:numPr>
          <w:ilvl w:val="0"/>
          <w:numId w:val="38"/>
        </w:numPr>
        <w:ind w:hanging="360"/>
        <w:contextualSpacing/>
      </w:pPr>
      <w:r>
        <w:lastRenderedPageBreak/>
        <w:t>Room ID.</w:t>
      </w:r>
    </w:p>
    <w:p w14:paraId="69321AD5" w14:textId="77777777" w:rsidR="007542A2" w:rsidRDefault="004E0924">
      <w:pPr>
        <w:numPr>
          <w:ilvl w:val="0"/>
          <w:numId w:val="38"/>
        </w:numPr>
        <w:ind w:hanging="360"/>
        <w:contextualSpacing/>
      </w:pPr>
      <w:r>
        <w:t>Room capacity.</w:t>
      </w:r>
    </w:p>
    <w:p w14:paraId="423C5856" w14:textId="77777777" w:rsidR="007542A2" w:rsidRDefault="004E0924">
      <w:pPr>
        <w:pStyle w:val="Heading3"/>
        <w:contextualSpacing w:val="0"/>
      </w:pPr>
      <w:bookmarkStart w:id="155" w:name="h.wd284c5zmyq0" w:colFirst="0" w:colLast="0"/>
      <w:bookmarkStart w:id="156" w:name="_Toc448908026"/>
      <w:bookmarkEnd w:id="155"/>
      <w:r>
        <w:t>staffBookingFile.csv [N/A]</w:t>
      </w:r>
      <w:bookmarkEnd w:id="156"/>
    </w:p>
    <w:p w14:paraId="2015B7DB" w14:textId="77777777" w:rsidR="007542A2" w:rsidRDefault="004E0924">
      <w:r>
        <w:t>This is a file used for testing which contains data for use on the addEventImport.php page and lists the data with respect to staff. The data will be listed in columns ranging from Monday, period 1 to Friday, period 7. The rows will each contain bookings regarding a different teacher ID. The sorts on the teacher ID can be ignored, however, as each individual cell redefines which teacher is concerned.</w:t>
      </w:r>
    </w:p>
    <w:p w14:paraId="7C3B1383" w14:textId="77777777" w:rsidR="007542A2" w:rsidRDefault="004E0924">
      <w:pPr>
        <w:pStyle w:val="Heading3"/>
        <w:contextualSpacing w:val="0"/>
      </w:pPr>
      <w:bookmarkStart w:id="157" w:name="h.1u5nei3i80s" w:colFirst="0" w:colLast="0"/>
      <w:bookmarkStart w:id="158" w:name="_Toc448908027"/>
      <w:bookmarkEnd w:id="157"/>
      <w:r>
        <w:t>staffFile.csv [N/A]</w:t>
      </w:r>
      <w:bookmarkEnd w:id="158"/>
    </w:p>
    <w:p w14:paraId="01688952" w14:textId="77777777" w:rsidR="007542A2" w:rsidRDefault="004E0924">
      <w:r>
        <w:t>This is a file used for testing which contains data for use on the addUserImport.php page, listing data only from teachers in the form:</w:t>
      </w:r>
    </w:p>
    <w:p w14:paraId="2268C4AA" w14:textId="77777777" w:rsidR="007542A2" w:rsidRDefault="004E0924">
      <w:pPr>
        <w:numPr>
          <w:ilvl w:val="0"/>
          <w:numId w:val="38"/>
        </w:numPr>
        <w:ind w:hanging="360"/>
        <w:contextualSpacing/>
      </w:pPr>
      <w:r>
        <w:t>First name.</w:t>
      </w:r>
    </w:p>
    <w:p w14:paraId="284D783D" w14:textId="77777777" w:rsidR="007542A2" w:rsidRDefault="004E0924">
      <w:pPr>
        <w:numPr>
          <w:ilvl w:val="0"/>
          <w:numId w:val="38"/>
        </w:numPr>
        <w:ind w:hanging="360"/>
        <w:contextualSpacing/>
      </w:pPr>
      <w:r>
        <w:t>Last name.</w:t>
      </w:r>
    </w:p>
    <w:p w14:paraId="3F0A9044" w14:textId="77777777" w:rsidR="007542A2" w:rsidRDefault="004E0924">
      <w:pPr>
        <w:numPr>
          <w:ilvl w:val="0"/>
          <w:numId w:val="38"/>
        </w:numPr>
        <w:ind w:hanging="360"/>
        <w:contextualSpacing/>
      </w:pPr>
      <w:r>
        <w:t>Teacher ID (or user ID).</w:t>
      </w:r>
    </w:p>
    <w:p w14:paraId="134D6991" w14:textId="77777777" w:rsidR="007542A2" w:rsidRDefault="004E0924">
      <w:pPr>
        <w:pStyle w:val="Heading3"/>
        <w:contextualSpacing w:val="0"/>
      </w:pPr>
      <w:bookmarkStart w:id="159" w:name="h.5nmn4umyxvod" w:colFirst="0" w:colLast="0"/>
      <w:bookmarkStart w:id="160" w:name="_Toc448908028"/>
      <w:bookmarkEnd w:id="159"/>
      <w:r>
        <w:t>userFile.csv [N/A]</w:t>
      </w:r>
      <w:bookmarkEnd w:id="160"/>
    </w:p>
    <w:p w14:paraId="1BD7AE34" w14:textId="77777777" w:rsidR="007542A2" w:rsidRDefault="004E0924">
      <w:r>
        <w:t>This is a file used for testing which contains data for use on the addUserImport.php page, listing data only from students in the form:</w:t>
      </w:r>
    </w:p>
    <w:p w14:paraId="3C42C227" w14:textId="77777777" w:rsidR="007542A2" w:rsidRDefault="004E0924">
      <w:pPr>
        <w:numPr>
          <w:ilvl w:val="0"/>
          <w:numId w:val="38"/>
        </w:numPr>
        <w:ind w:hanging="360"/>
        <w:contextualSpacing/>
      </w:pPr>
      <w:r>
        <w:t>First name.</w:t>
      </w:r>
    </w:p>
    <w:p w14:paraId="681F3406" w14:textId="77777777" w:rsidR="007542A2" w:rsidRDefault="004E0924">
      <w:pPr>
        <w:numPr>
          <w:ilvl w:val="0"/>
          <w:numId w:val="38"/>
        </w:numPr>
        <w:ind w:hanging="360"/>
        <w:contextualSpacing/>
      </w:pPr>
      <w:r>
        <w:t>Last name.</w:t>
      </w:r>
    </w:p>
    <w:p w14:paraId="101BAC90" w14:textId="77777777" w:rsidR="007542A2" w:rsidRDefault="004E0924">
      <w:pPr>
        <w:numPr>
          <w:ilvl w:val="0"/>
          <w:numId w:val="38"/>
        </w:numPr>
        <w:ind w:hanging="360"/>
        <w:contextualSpacing/>
      </w:pPr>
      <w:r>
        <w:t>User code (or user ID).</w:t>
      </w:r>
    </w:p>
    <w:p w14:paraId="10B7D6C0" w14:textId="77777777" w:rsidR="007542A2" w:rsidRDefault="004E0924">
      <w:pPr>
        <w:pStyle w:val="Heading3"/>
        <w:contextualSpacing w:val="0"/>
      </w:pPr>
      <w:bookmarkStart w:id="161" w:name="h.csswqumfzy11" w:colFirst="0" w:colLast="0"/>
      <w:bookmarkStart w:id="162" w:name="_Toc448908029"/>
      <w:bookmarkEnd w:id="161"/>
      <w:r>
        <w:t>viewAllEvents.php [1]</w:t>
      </w:r>
      <w:bookmarkEnd w:id="162"/>
    </w:p>
    <w:p w14:paraId="77B62D55" w14:textId="77777777" w:rsidR="007542A2" w:rsidRDefault="004E0924">
      <w:r>
        <w:t>This page will ultimately pull together all aspects of the system into this one page. This will more than likely be the most useful page of the site to any user, especially because the page is accessible for all logged-in users.</w:t>
      </w:r>
    </w:p>
    <w:p w14:paraId="22F60ED1" w14:textId="77777777" w:rsidR="007542A2" w:rsidRDefault="007542A2"/>
    <w:p w14:paraId="54A321FF" w14:textId="77777777" w:rsidR="007542A2" w:rsidRDefault="004E0924">
      <w:r>
        <w:t>First, the user will be asked if they want to view events involving teachers or rooms. Then, depending on their selection, will select either a single teacher or a single room for which the events which are viewable will relate to the option chosen (if “[JPA] Jeanette Patterson” is chosen, it will show all events for that particular teacher, and if “SH5” is chosen, it will show all events for that particular room).</w:t>
      </w:r>
    </w:p>
    <w:p w14:paraId="115C04B6" w14:textId="77777777" w:rsidR="007542A2" w:rsidRDefault="007542A2"/>
    <w:p w14:paraId="122D8220" w14:textId="77777777" w:rsidR="007542A2" w:rsidRDefault="004E0924">
      <w:r>
        <w:lastRenderedPageBreak/>
        <w:t>The default view for the room will be for the current week of events (if today’s date occurs on the first week of the year, all events for the selected teacher or room will be shown for the first week of the year, and the same is true for every other week). A week selection box will be used to select the different weeks for viewing.</w:t>
      </w:r>
    </w:p>
    <w:p w14:paraId="76E5CE74" w14:textId="77777777" w:rsidR="007542A2" w:rsidRDefault="004E0924">
      <w:pPr>
        <w:pStyle w:val="Heading3"/>
        <w:contextualSpacing w:val="0"/>
      </w:pPr>
      <w:bookmarkStart w:id="163" w:name="h.y3qih8kiowzt" w:colFirst="0" w:colLast="0"/>
      <w:bookmarkStart w:id="164" w:name="_Toc448908030"/>
      <w:bookmarkEnd w:id="163"/>
      <w:r>
        <w:t>viewAllHolidays.php [3]</w:t>
      </w:r>
      <w:bookmarkEnd w:id="164"/>
    </w:p>
    <w:p w14:paraId="692E2742" w14:textId="77777777" w:rsidR="007542A2" w:rsidRDefault="004E0924">
      <w:r>
        <w:t>This page will display a table containing all holidays with the following column headings:</w:t>
      </w:r>
    </w:p>
    <w:p w14:paraId="2AA4F734" w14:textId="77777777" w:rsidR="007542A2" w:rsidRDefault="004E0924">
      <w:pPr>
        <w:numPr>
          <w:ilvl w:val="0"/>
          <w:numId w:val="10"/>
        </w:numPr>
        <w:ind w:hanging="360"/>
        <w:contextualSpacing/>
      </w:pPr>
      <w:r>
        <w:t>Select (used for selecting multiple holidays).</w:t>
      </w:r>
    </w:p>
    <w:p w14:paraId="15AC52C5" w14:textId="77777777" w:rsidR="007542A2" w:rsidRDefault="004E0924">
      <w:pPr>
        <w:numPr>
          <w:ilvl w:val="0"/>
          <w:numId w:val="10"/>
        </w:numPr>
        <w:ind w:hanging="360"/>
        <w:contextualSpacing/>
      </w:pPr>
      <w:r>
        <w:t>Label.</w:t>
      </w:r>
    </w:p>
    <w:p w14:paraId="0EF010FB" w14:textId="77777777" w:rsidR="007542A2" w:rsidRDefault="004E0924">
      <w:pPr>
        <w:numPr>
          <w:ilvl w:val="0"/>
          <w:numId w:val="10"/>
        </w:numPr>
        <w:ind w:hanging="360"/>
        <w:contextualSpacing/>
      </w:pPr>
      <w:r>
        <w:t>Holiday start.</w:t>
      </w:r>
    </w:p>
    <w:p w14:paraId="2AC8369D" w14:textId="77777777" w:rsidR="007542A2" w:rsidRDefault="004E0924">
      <w:pPr>
        <w:numPr>
          <w:ilvl w:val="0"/>
          <w:numId w:val="10"/>
        </w:numPr>
        <w:ind w:hanging="360"/>
        <w:contextualSpacing/>
      </w:pPr>
      <w:r>
        <w:t>Holiday end.</w:t>
      </w:r>
    </w:p>
    <w:p w14:paraId="5DE3FF2C" w14:textId="77777777" w:rsidR="007542A2" w:rsidRDefault="004E0924">
      <w:pPr>
        <w:numPr>
          <w:ilvl w:val="0"/>
          <w:numId w:val="10"/>
        </w:numPr>
        <w:ind w:hanging="360"/>
        <w:contextualSpacing/>
      </w:pPr>
      <w:r>
        <w:t>Edit (links each row to editHolidaySingle.php with the appropriate holiday ID passed through).</w:t>
      </w:r>
    </w:p>
    <w:p w14:paraId="0EC12888" w14:textId="77777777" w:rsidR="007542A2" w:rsidRDefault="007542A2"/>
    <w:p w14:paraId="233CB250" w14:textId="77777777" w:rsidR="007542A2" w:rsidRDefault="004E0924">
      <w:r>
        <w:t>There will also be an operations heading below with a “delete selected” button, allowing for selected holidays to be deleted easily.</w:t>
      </w:r>
    </w:p>
    <w:p w14:paraId="6A9176C9" w14:textId="77777777" w:rsidR="007542A2" w:rsidRDefault="004E0924">
      <w:pPr>
        <w:pStyle w:val="Heading3"/>
        <w:contextualSpacing w:val="0"/>
      </w:pPr>
      <w:bookmarkStart w:id="165" w:name="h.u10vfgp5u5l6" w:colFirst="0" w:colLast="0"/>
      <w:bookmarkStart w:id="166" w:name="_Toc448908031"/>
      <w:bookmarkEnd w:id="165"/>
      <w:r>
        <w:t>viewAllRooms.php [3]</w:t>
      </w:r>
      <w:bookmarkEnd w:id="166"/>
    </w:p>
    <w:p w14:paraId="6986E10C" w14:textId="77777777" w:rsidR="007542A2" w:rsidRDefault="004E0924">
      <w:r>
        <w:t>This page will display a table containing all rooms with the following column headings:</w:t>
      </w:r>
    </w:p>
    <w:p w14:paraId="76747601" w14:textId="77777777" w:rsidR="007542A2" w:rsidRDefault="004E0924">
      <w:pPr>
        <w:numPr>
          <w:ilvl w:val="0"/>
          <w:numId w:val="10"/>
        </w:numPr>
        <w:ind w:hanging="360"/>
        <w:contextualSpacing/>
      </w:pPr>
      <w:r>
        <w:t>Select (used for selecting multiple holidays).</w:t>
      </w:r>
    </w:p>
    <w:p w14:paraId="6CDFECBC" w14:textId="77777777" w:rsidR="007542A2" w:rsidRDefault="004E0924">
      <w:pPr>
        <w:numPr>
          <w:ilvl w:val="0"/>
          <w:numId w:val="10"/>
        </w:numPr>
        <w:ind w:hanging="360"/>
        <w:contextualSpacing/>
      </w:pPr>
      <w:r>
        <w:t>Room ID.</w:t>
      </w:r>
    </w:p>
    <w:p w14:paraId="6589E98C" w14:textId="77777777" w:rsidR="007542A2" w:rsidRDefault="004E0924">
      <w:pPr>
        <w:numPr>
          <w:ilvl w:val="0"/>
          <w:numId w:val="10"/>
        </w:numPr>
        <w:ind w:hanging="360"/>
        <w:contextualSpacing/>
      </w:pPr>
      <w:r>
        <w:t>Name.</w:t>
      </w:r>
    </w:p>
    <w:p w14:paraId="76D1866F" w14:textId="77777777" w:rsidR="007542A2" w:rsidRDefault="004E0924">
      <w:pPr>
        <w:numPr>
          <w:ilvl w:val="0"/>
          <w:numId w:val="10"/>
        </w:numPr>
        <w:ind w:hanging="360"/>
        <w:contextualSpacing/>
      </w:pPr>
      <w:r>
        <w:t>Capacity.</w:t>
      </w:r>
    </w:p>
    <w:p w14:paraId="5F1F43B6" w14:textId="77777777" w:rsidR="007542A2" w:rsidRDefault="004E0924">
      <w:pPr>
        <w:numPr>
          <w:ilvl w:val="0"/>
          <w:numId w:val="10"/>
        </w:numPr>
        <w:ind w:hanging="360"/>
        <w:contextualSpacing/>
      </w:pPr>
      <w:r>
        <w:t>Edit (links each row to editRoomSingle.php with the appropriate room ID passed through).</w:t>
      </w:r>
    </w:p>
    <w:p w14:paraId="4D7592D4" w14:textId="77777777" w:rsidR="007542A2" w:rsidRDefault="007542A2"/>
    <w:p w14:paraId="328EB691" w14:textId="77777777" w:rsidR="007542A2" w:rsidRDefault="004E0924">
      <w:r>
        <w:t>There will also be an operations heading below with a “delete selected” button, allowing for selected rooms to be deleted easily.</w:t>
      </w:r>
    </w:p>
    <w:p w14:paraId="27FEB391" w14:textId="77777777" w:rsidR="007542A2" w:rsidRDefault="004E0924">
      <w:pPr>
        <w:pStyle w:val="Heading3"/>
        <w:contextualSpacing w:val="0"/>
      </w:pPr>
      <w:bookmarkStart w:id="167" w:name="h.t4ux55t596nj" w:colFirst="0" w:colLast="0"/>
      <w:bookmarkStart w:id="168" w:name="_Toc448908032"/>
      <w:bookmarkEnd w:id="167"/>
      <w:r>
        <w:t>viewAllUsers.php [3]</w:t>
      </w:r>
      <w:bookmarkEnd w:id="168"/>
    </w:p>
    <w:p w14:paraId="713B81D0" w14:textId="77777777" w:rsidR="007542A2" w:rsidRDefault="004E0924">
      <w:r>
        <w:t>This page will display a table containing all users with the following column headings:</w:t>
      </w:r>
    </w:p>
    <w:p w14:paraId="12EFF4FD" w14:textId="77777777" w:rsidR="007542A2" w:rsidRDefault="004E0924">
      <w:pPr>
        <w:numPr>
          <w:ilvl w:val="0"/>
          <w:numId w:val="10"/>
        </w:numPr>
        <w:ind w:hanging="360"/>
        <w:contextualSpacing/>
      </w:pPr>
      <w:r>
        <w:t>Select (used for selecting multiple holidays).</w:t>
      </w:r>
    </w:p>
    <w:p w14:paraId="1A963B18" w14:textId="77777777" w:rsidR="007542A2" w:rsidRDefault="004E0924">
      <w:pPr>
        <w:numPr>
          <w:ilvl w:val="0"/>
          <w:numId w:val="10"/>
        </w:numPr>
        <w:ind w:hanging="360"/>
        <w:contextualSpacing/>
      </w:pPr>
      <w:r>
        <w:t>User ID.</w:t>
      </w:r>
    </w:p>
    <w:p w14:paraId="1065CF81" w14:textId="77777777" w:rsidR="007542A2" w:rsidRDefault="004E0924">
      <w:pPr>
        <w:numPr>
          <w:ilvl w:val="0"/>
          <w:numId w:val="10"/>
        </w:numPr>
        <w:ind w:hanging="360"/>
        <w:contextualSpacing/>
      </w:pPr>
      <w:r>
        <w:t>User level.</w:t>
      </w:r>
    </w:p>
    <w:p w14:paraId="2CD63BCA" w14:textId="77777777" w:rsidR="007542A2" w:rsidRDefault="004E0924">
      <w:pPr>
        <w:numPr>
          <w:ilvl w:val="0"/>
          <w:numId w:val="10"/>
        </w:numPr>
        <w:ind w:hanging="360"/>
        <w:contextualSpacing/>
      </w:pPr>
      <w:r>
        <w:lastRenderedPageBreak/>
        <w:t>Email address.</w:t>
      </w:r>
    </w:p>
    <w:p w14:paraId="31C08981" w14:textId="77777777" w:rsidR="007542A2" w:rsidRDefault="004E0924">
      <w:pPr>
        <w:numPr>
          <w:ilvl w:val="0"/>
          <w:numId w:val="10"/>
        </w:numPr>
        <w:ind w:hanging="360"/>
        <w:contextualSpacing/>
      </w:pPr>
      <w:r>
        <w:t>First name.</w:t>
      </w:r>
    </w:p>
    <w:p w14:paraId="4267DA87" w14:textId="77777777" w:rsidR="007542A2" w:rsidRDefault="004E0924">
      <w:pPr>
        <w:numPr>
          <w:ilvl w:val="0"/>
          <w:numId w:val="10"/>
        </w:numPr>
        <w:ind w:hanging="360"/>
        <w:contextualSpacing/>
      </w:pPr>
      <w:r>
        <w:t>Last name.</w:t>
      </w:r>
    </w:p>
    <w:p w14:paraId="25373D85" w14:textId="77777777" w:rsidR="007542A2" w:rsidRDefault="004E0924">
      <w:pPr>
        <w:numPr>
          <w:ilvl w:val="0"/>
          <w:numId w:val="10"/>
        </w:numPr>
        <w:ind w:hanging="360"/>
        <w:contextualSpacing/>
      </w:pPr>
      <w:r>
        <w:t>Edit (links each row to editUserSingle.php with the appropriate user ID passed through).</w:t>
      </w:r>
    </w:p>
    <w:p w14:paraId="533FCDF0" w14:textId="77777777" w:rsidR="007542A2" w:rsidRDefault="007542A2"/>
    <w:p w14:paraId="51CC59FC" w14:textId="77777777" w:rsidR="007542A2" w:rsidRDefault="004E0924">
      <w:r>
        <w:t>There will also be an operations heading below with a “delete selected” button, allowing for selected users to be deleted easily.</w:t>
      </w:r>
    </w:p>
    <w:p w14:paraId="27A504AC" w14:textId="77777777" w:rsidR="007542A2" w:rsidRDefault="004E0924">
      <w:pPr>
        <w:pStyle w:val="Heading2"/>
        <w:contextualSpacing w:val="0"/>
      </w:pPr>
      <w:bookmarkStart w:id="169" w:name="h.1hzr4nsfsrzr" w:colFirst="0" w:colLast="0"/>
      <w:bookmarkStart w:id="170" w:name="_Toc448908033"/>
      <w:bookmarkEnd w:id="169"/>
      <w:r>
        <w:t>Overall Test Strategy</w:t>
      </w:r>
      <w:bookmarkEnd w:id="170"/>
    </w:p>
    <w:p w14:paraId="00B0F216" w14:textId="77777777" w:rsidR="007542A2" w:rsidRDefault="004E0924">
      <w:pPr>
        <w:pStyle w:val="Heading3"/>
        <w:contextualSpacing w:val="0"/>
      </w:pPr>
      <w:bookmarkStart w:id="171" w:name="h.wbdr025bveh4" w:colFirst="0" w:colLast="0"/>
      <w:bookmarkStart w:id="172" w:name="_Toc448908034"/>
      <w:bookmarkEnd w:id="171"/>
      <w:r>
        <w:t>Testing Strategy</w:t>
      </w:r>
      <w:bookmarkEnd w:id="172"/>
    </w:p>
    <w:p w14:paraId="1F43E0EE" w14:textId="77777777" w:rsidR="007542A2" w:rsidRDefault="004E0924">
      <w:r>
        <w:t>The entire testing strategy mainly focuses on bottom-up testing (as each module is usually tested and used before the final system is tested and used). Also, the documented tests are nearly all black box tests (as they reflect how the user would interact with the modules in a real situation). White box testing was obviously carried out but it seemed unnecessary to document this as a lot of the boundaries of the data input usually fitted with the routes in the code.</w:t>
      </w:r>
    </w:p>
    <w:p w14:paraId="0A18C103" w14:textId="77777777" w:rsidR="007542A2" w:rsidRDefault="004E0924">
      <w:pPr>
        <w:pStyle w:val="Heading4"/>
        <w:contextualSpacing w:val="0"/>
      </w:pPr>
      <w:bookmarkStart w:id="173" w:name="h.5jvwbcn31hch" w:colFirst="0" w:colLast="0"/>
      <w:bookmarkEnd w:id="173"/>
      <w:r>
        <w:t>Functional Testing</w:t>
      </w:r>
    </w:p>
    <w:p w14:paraId="72B1580E" w14:textId="77777777" w:rsidR="007542A2" w:rsidRDefault="004E0924">
      <w:r>
        <w:t>This will involve me testing the files that are included on every page; this will include the following files:</w:t>
      </w:r>
    </w:p>
    <w:p w14:paraId="188C0FFB" w14:textId="77777777" w:rsidR="007542A2" w:rsidRDefault="004E0924">
      <w:pPr>
        <w:numPr>
          <w:ilvl w:val="0"/>
          <w:numId w:val="12"/>
        </w:numPr>
        <w:ind w:hanging="360"/>
        <w:contextualSpacing/>
      </w:pPr>
      <w:r>
        <w:t>class.openDB.inc.php</w:t>
      </w:r>
    </w:p>
    <w:p w14:paraId="504DC7DB" w14:textId="77777777" w:rsidR="007542A2" w:rsidRDefault="004E0924">
      <w:pPr>
        <w:numPr>
          <w:ilvl w:val="0"/>
          <w:numId w:val="12"/>
        </w:numPr>
        <w:ind w:hanging="360"/>
        <w:contextualSpacing/>
      </w:pPr>
      <w:r>
        <w:t>createTables.php</w:t>
      </w:r>
    </w:p>
    <w:p w14:paraId="52F8F4D3" w14:textId="77777777" w:rsidR="007542A2" w:rsidRDefault="004E0924">
      <w:pPr>
        <w:numPr>
          <w:ilvl w:val="0"/>
          <w:numId w:val="12"/>
        </w:numPr>
        <w:ind w:hanging="360"/>
        <w:contextualSpacing/>
      </w:pPr>
      <w:r>
        <w:t>functions.php</w:t>
      </w:r>
    </w:p>
    <w:p w14:paraId="33D51B72" w14:textId="77777777" w:rsidR="007542A2" w:rsidRDefault="004E0924">
      <w:pPr>
        <w:numPr>
          <w:ilvl w:val="0"/>
          <w:numId w:val="12"/>
        </w:numPr>
        <w:ind w:hanging="360"/>
        <w:contextualSpacing/>
      </w:pPr>
      <w:r>
        <w:t>header.php</w:t>
      </w:r>
    </w:p>
    <w:p w14:paraId="118AA142" w14:textId="77777777" w:rsidR="007542A2" w:rsidRDefault="004E0924">
      <w:pPr>
        <w:numPr>
          <w:ilvl w:val="0"/>
          <w:numId w:val="12"/>
        </w:numPr>
        <w:ind w:hanging="360"/>
        <w:contextualSpacing/>
      </w:pPr>
      <w:r>
        <w:t>loginInformation.php</w:t>
      </w:r>
    </w:p>
    <w:p w14:paraId="0E592756" w14:textId="77777777" w:rsidR="007542A2" w:rsidRDefault="004E0924">
      <w:pPr>
        <w:numPr>
          <w:ilvl w:val="0"/>
          <w:numId w:val="12"/>
        </w:numPr>
        <w:ind w:hanging="360"/>
        <w:contextualSpacing/>
      </w:pPr>
      <w:r>
        <w:t>menu.php</w:t>
      </w:r>
    </w:p>
    <w:p w14:paraId="0D46D73A" w14:textId="77777777" w:rsidR="007542A2" w:rsidRDefault="004E0924">
      <w:pPr>
        <w:numPr>
          <w:ilvl w:val="0"/>
          <w:numId w:val="12"/>
        </w:numPr>
        <w:ind w:hanging="360"/>
        <w:contextualSpacing/>
      </w:pPr>
      <w:r>
        <w:t>SQLDetails.php</w:t>
      </w:r>
    </w:p>
    <w:p w14:paraId="71BB7C65" w14:textId="77777777" w:rsidR="007542A2" w:rsidRDefault="004E0924">
      <w:pPr>
        <w:numPr>
          <w:ilvl w:val="0"/>
          <w:numId w:val="12"/>
        </w:numPr>
        <w:ind w:hanging="360"/>
        <w:contextualSpacing/>
      </w:pPr>
      <w:r>
        <w:t>styles.css</w:t>
      </w:r>
    </w:p>
    <w:p w14:paraId="40A034F7" w14:textId="77777777" w:rsidR="007542A2" w:rsidRDefault="004E0924">
      <w:pPr>
        <w:numPr>
          <w:ilvl w:val="0"/>
          <w:numId w:val="12"/>
        </w:numPr>
        <w:ind w:hanging="360"/>
        <w:contextualSpacing/>
      </w:pPr>
      <w:r>
        <w:t>titleForFilenames.php</w:t>
      </w:r>
    </w:p>
    <w:p w14:paraId="5D1CAE63" w14:textId="77777777" w:rsidR="007542A2" w:rsidRDefault="007542A2"/>
    <w:p w14:paraId="305AF0D2" w14:textId="77777777" w:rsidR="007542A2" w:rsidRDefault="004E0924">
      <w:r>
        <w:t>Some other pages will also ultimately involve functional testing, but these pages will actually always use the included pages above.</w:t>
      </w:r>
    </w:p>
    <w:p w14:paraId="2BD56E80" w14:textId="77777777" w:rsidR="007542A2" w:rsidRDefault="004E0924">
      <w:pPr>
        <w:pStyle w:val="Heading4"/>
        <w:contextualSpacing w:val="0"/>
      </w:pPr>
      <w:bookmarkStart w:id="174" w:name="h.i7sl2paqu6t4" w:colFirst="0" w:colLast="0"/>
      <w:bookmarkEnd w:id="174"/>
      <w:r>
        <w:lastRenderedPageBreak/>
        <w:t>System Testing</w:t>
      </w:r>
    </w:p>
    <w:p w14:paraId="35FCDF8B" w14:textId="77777777" w:rsidR="007542A2" w:rsidRDefault="004E0924">
      <w:r>
        <w:t>This will involve me testing each page, page by page, on the system to make sure that all functionality functions as expected.</w:t>
      </w:r>
    </w:p>
    <w:p w14:paraId="4118B66E" w14:textId="77777777" w:rsidR="007542A2" w:rsidRDefault="004E0924">
      <w:pPr>
        <w:pStyle w:val="Heading4"/>
        <w:contextualSpacing w:val="0"/>
      </w:pPr>
      <w:bookmarkStart w:id="175" w:name="h.5yoacr7di082" w:colFirst="0" w:colLast="0"/>
      <w:bookmarkEnd w:id="175"/>
      <w:r>
        <w:t>End User Testing</w:t>
      </w:r>
    </w:p>
    <w:p w14:paraId="6C1B791E" w14:textId="77777777" w:rsidR="007542A2" w:rsidRDefault="004E0924">
      <w:r>
        <w:t>This will involve the end user, Mr Jacobs (and possibly his colleagues), testing the system in ways that satisfy their needs of the system.</w:t>
      </w:r>
    </w:p>
    <w:p w14:paraId="750267F6" w14:textId="77777777" w:rsidR="007542A2" w:rsidRDefault="004E0924">
      <w:pPr>
        <w:pStyle w:val="Heading2"/>
        <w:contextualSpacing w:val="0"/>
      </w:pPr>
      <w:bookmarkStart w:id="176" w:name="h.4vrxgxnocm3a" w:colFirst="0" w:colLast="0"/>
      <w:bookmarkStart w:id="177" w:name="_Testing_Plan"/>
      <w:bookmarkStart w:id="178" w:name="_Toc448908035"/>
      <w:bookmarkEnd w:id="176"/>
      <w:bookmarkEnd w:id="177"/>
      <w:r>
        <w:t>Testing Plan</w:t>
      </w:r>
      <w:bookmarkEnd w:id="178"/>
    </w:p>
    <w:p w14:paraId="5D52C4F2" w14:textId="4F9A638C" w:rsidR="007542A2" w:rsidRDefault="004E0924">
      <w:r>
        <w:t>Here, each page or function has at least one test so that every functionality of the system has been exploited.</w:t>
      </w:r>
      <w:r w:rsidR="006669DE">
        <w:t xml:space="preserve"> The first, second and third rows for each test ID represents: Typical, erroneous and extreme data, respectively.</w:t>
      </w:r>
    </w:p>
    <w:tbl>
      <w:tblPr>
        <w:tblStyle w:val="aff4"/>
        <w:tblW w:w="12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220"/>
        <w:gridCol w:w="3750"/>
        <w:gridCol w:w="3870"/>
      </w:tblGrid>
      <w:tr w:rsidR="007542A2" w14:paraId="3628266D" w14:textId="77777777">
        <w:tc>
          <w:tcPr>
            <w:tcW w:w="2415" w:type="dxa"/>
            <w:tcMar>
              <w:top w:w="100" w:type="dxa"/>
              <w:left w:w="100" w:type="dxa"/>
              <w:bottom w:w="100" w:type="dxa"/>
              <w:right w:w="100" w:type="dxa"/>
            </w:tcMar>
          </w:tcPr>
          <w:p w14:paraId="4B5A5918" w14:textId="77777777" w:rsidR="007542A2" w:rsidRDefault="004E0924">
            <w:pPr>
              <w:widowControl w:val="0"/>
              <w:spacing w:line="240" w:lineRule="auto"/>
            </w:pPr>
            <w:r>
              <w:rPr>
                <w:b/>
              </w:rPr>
              <w:t>Test ID</w:t>
            </w:r>
          </w:p>
        </w:tc>
        <w:tc>
          <w:tcPr>
            <w:tcW w:w="2220" w:type="dxa"/>
            <w:tcMar>
              <w:top w:w="100" w:type="dxa"/>
              <w:left w:w="100" w:type="dxa"/>
              <w:bottom w:w="100" w:type="dxa"/>
              <w:right w:w="100" w:type="dxa"/>
            </w:tcMar>
          </w:tcPr>
          <w:p w14:paraId="6418DE1C" w14:textId="77777777" w:rsidR="007542A2" w:rsidRDefault="004E0924">
            <w:pPr>
              <w:widowControl w:val="0"/>
              <w:spacing w:line="240" w:lineRule="auto"/>
            </w:pPr>
            <w:r>
              <w:rPr>
                <w:b/>
              </w:rPr>
              <w:t>Description</w:t>
            </w:r>
          </w:p>
        </w:tc>
        <w:tc>
          <w:tcPr>
            <w:tcW w:w="3750" w:type="dxa"/>
            <w:tcMar>
              <w:top w:w="100" w:type="dxa"/>
              <w:left w:w="100" w:type="dxa"/>
              <w:bottom w:w="100" w:type="dxa"/>
              <w:right w:w="100" w:type="dxa"/>
            </w:tcMar>
          </w:tcPr>
          <w:p w14:paraId="290DC3B2" w14:textId="77777777" w:rsidR="007542A2" w:rsidRDefault="004E0924">
            <w:pPr>
              <w:widowControl w:val="0"/>
              <w:spacing w:line="240" w:lineRule="auto"/>
            </w:pPr>
            <w:r>
              <w:rPr>
                <w:b/>
              </w:rPr>
              <w:t>TEX (Typical, Erroneous, Extreme)</w:t>
            </w:r>
          </w:p>
        </w:tc>
        <w:tc>
          <w:tcPr>
            <w:tcW w:w="3870" w:type="dxa"/>
            <w:tcMar>
              <w:top w:w="100" w:type="dxa"/>
              <w:left w:w="100" w:type="dxa"/>
              <w:bottom w:w="100" w:type="dxa"/>
              <w:right w:w="100" w:type="dxa"/>
            </w:tcMar>
          </w:tcPr>
          <w:p w14:paraId="1019503E" w14:textId="77777777" w:rsidR="007542A2" w:rsidRDefault="004E0924">
            <w:pPr>
              <w:widowControl w:val="0"/>
              <w:spacing w:line="240" w:lineRule="auto"/>
            </w:pPr>
            <w:r>
              <w:rPr>
                <w:b/>
              </w:rPr>
              <w:t>Reason for Test</w:t>
            </w:r>
          </w:p>
        </w:tc>
      </w:tr>
      <w:tr w:rsidR="007542A2" w14:paraId="20F21E95" w14:textId="77777777">
        <w:tc>
          <w:tcPr>
            <w:tcW w:w="2415" w:type="dxa"/>
            <w:tcMar>
              <w:top w:w="100" w:type="dxa"/>
              <w:left w:w="100" w:type="dxa"/>
              <w:bottom w:w="100" w:type="dxa"/>
              <w:right w:w="100" w:type="dxa"/>
            </w:tcMar>
          </w:tcPr>
          <w:p w14:paraId="3D56FD83" w14:textId="77777777" w:rsidR="007542A2" w:rsidRDefault="004E0924">
            <w:pPr>
              <w:widowControl w:val="0"/>
              <w:spacing w:line="240" w:lineRule="auto"/>
            </w:pPr>
            <w:r>
              <w:rPr>
                <w:b/>
                <w:u w:val="single"/>
              </w:rPr>
              <w:t>Included Files Tests</w:t>
            </w:r>
          </w:p>
        </w:tc>
        <w:tc>
          <w:tcPr>
            <w:tcW w:w="2220" w:type="dxa"/>
            <w:tcMar>
              <w:top w:w="100" w:type="dxa"/>
              <w:left w:w="100" w:type="dxa"/>
              <w:bottom w:w="100" w:type="dxa"/>
              <w:right w:w="100" w:type="dxa"/>
            </w:tcMar>
          </w:tcPr>
          <w:p w14:paraId="4D48633B" w14:textId="77777777" w:rsidR="007542A2" w:rsidRDefault="004E0924">
            <w:pPr>
              <w:widowControl w:val="0"/>
              <w:spacing w:line="240" w:lineRule="auto"/>
            </w:pPr>
            <w:r>
              <w:rPr>
                <w:b/>
              </w:rPr>
              <w:t>-</w:t>
            </w:r>
          </w:p>
        </w:tc>
        <w:tc>
          <w:tcPr>
            <w:tcW w:w="3750" w:type="dxa"/>
            <w:tcMar>
              <w:top w:w="100" w:type="dxa"/>
              <w:left w:w="100" w:type="dxa"/>
              <w:bottom w:w="100" w:type="dxa"/>
              <w:right w:w="100" w:type="dxa"/>
            </w:tcMar>
          </w:tcPr>
          <w:p w14:paraId="6D13A3B3" w14:textId="77777777" w:rsidR="007542A2" w:rsidRDefault="004E0924">
            <w:pPr>
              <w:widowControl w:val="0"/>
              <w:spacing w:line="240" w:lineRule="auto"/>
            </w:pPr>
            <w:r>
              <w:rPr>
                <w:b/>
              </w:rPr>
              <w:t>-</w:t>
            </w:r>
          </w:p>
        </w:tc>
        <w:tc>
          <w:tcPr>
            <w:tcW w:w="3870" w:type="dxa"/>
            <w:tcMar>
              <w:top w:w="100" w:type="dxa"/>
              <w:left w:w="100" w:type="dxa"/>
              <w:bottom w:w="100" w:type="dxa"/>
              <w:right w:w="100" w:type="dxa"/>
            </w:tcMar>
          </w:tcPr>
          <w:p w14:paraId="257BFEFE" w14:textId="77777777" w:rsidR="007542A2" w:rsidRDefault="004E0924">
            <w:pPr>
              <w:widowControl w:val="0"/>
              <w:spacing w:line="240" w:lineRule="auto"/>
            </w:pPr>
            <w:r>
              <w:rPr>
                <w:b/>
              </w:rPr>
              <w:t>-</w:t>
            </w:r>
          </w:p>
        </w:tc>
      </w:tr>
      <w:tr w:rsidR="007542A2" w14:paraId="1C24A3BF" w14:textId="77777777">
        <w:tc>
          <w:tcPr>
            <w:tcW w:w="2415" w:type="dxa"/>
            <w:tcMar>
              <w:top w:w="100" w:type="dxa"/>
              <w:left w:w="100" w:type="dxa"/>
              <w:bottom w:w="100" w:type="dxa"/>
              <w:right w:w="100" w:type="dxa"/>
            </w:tcMar>
          </w:tcPr>
          <w:p w14:paraId="038BF879" w14:textId="77777777" w:rsidR="007542A2" w:rsidRDefault="004E0924">
            <w:pPr>
              <w:widowControl w:val="0"/>
              <w:spacing w:line="240" w:lineRule="auto"/>
            </w:pPr>
            <w:r>
              <w:rPr>
                <w:u w:val="single"/>
              </w:rPr>
              <w:t>class.openDB.inc.php</w:t>
            </w:r>
          </w:p>
        </w:tc>
        <w:tc>
          <w:tcPr>
            <w:tcW w:w="2220" w:type="dxa"/>
            <w:tcMar>
              <w:top w:w="100" w:type="dxa"/>
              <w:left w:w="100" w:type="dxa"/>
              <w:bottom w:w="100" w:type="dxa"/>
              <w:right w:w="100" w:type="dxa"/>
            </w:tcMar>
          </w:tcPr>
          <w:p w14:paraId="2BC7F23B"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30A484B8"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32846508" w14:textId="77777777" w:rsidR="007542A2" w:rsidRDefault="004E0924">
            <w:pPr>
              <w:widowControl w:val="0"/>
              <w:spacing w:line="240" w:lineRule="auto"/>
            </w:pPr>
            <w:r>
              <w:rPr>
                <w:b/>
                <w:sz w:val="16"/>
                <w:szCs w:val="16"/>
              </w:rPr>
              <w:t>-</w:t>
            </w:r>
          </w:p>
        </w:tc>
      </w:tr>
      <w:tr w:rsidR="007542A2" w14:paraId="3AED324B" w14:textId="77777777">
        <w:trPr>
          <w:trHeight w:val="360"/>
        </w:trPr>
        <w:tc>
          <w:tcPr>
            <w:tcW w:w="2415" w:type="dxa"/>
            <w:vMerge w:val="restart"/>
            <w:tcMar>
              <w:top w:w="100" w:type="dxa"/>
              <w:left w:w="100" w:type="dxa"/>
              <w:bottom w:w="100" w:type="dxa"/>
              <w:right w:w="100" w:type="dxa"/>
            </w:tcMar>
          </w:tcPr>
          <w:p w14:paraId="44AAA6EF" w14:textId="77777777" w:rsidR="007542A2" w:rsidRDefault="004E0924">
            <w:pPr>
              <w:widowControl w:val="0"/>
              <w:spacing w:line="240" w:lineRule="auto"/>
            </w:pPr>
            <w:r>
              <w:rPr>
                <w:sz w:val="16"/>
                <w:szCs w:val="16"/>
                <w:u w:val="single"/>
              </w:rPr>
              <w:t>class.openDB.inc.php.__CONTRUCT</w:t>
            </w:r>
          </w:p>
        </w:tc>
        <w:tc>
          <w:tcPr>
            <w:tcW w:w="2220" w:type="dxa"/>
            <w:vMerge w:val="restart"/>
            <w:tcMar>
              <w:top w:w="100" w:type="dxa"/>
              <w:left w:w="100" w:type="dxa"/>
              <w:bottom w:w="100" w:type="dxa"/>
              <w:right w:w="100" w:type="dxa"/>
            </w:tcMar>
          </w:tcPr>
          <w:p w14:paraId="61D302C7" w14:textId="40120179" w:rsidR="007542A2" w:rsidRDefault="004E0924">
            <w:pPr>
              <w:widowControl w:val="0"/>
              <w:spacing w:line="240" w:lineRule="auto"/>
            </w:pPr>
            <w:r>
              <w:rPr>
                <w:sz w:val="16"/>
                <w:szCs w:val="16"/>
              </w:rPr>
              <w:t>To test that the properties of the instance of the class are set correctly.</w:t>
            </w:r>
          </w:p>
        </w:tc>
        <w:tc>
          <w:tcPr>
            <w:tcW w:w="3750" w:type="dxa"/>
            <w:tcMar>
              <w:top w:w="100" w:type="dxa"/>
              <w:left w:w="100" w:type="dxa"/>
              <w:bottom w:w="100" w:type="dxa"/>
              <w:right w:w="100" w:type="dxa"/>
            </w:tcMar>
          </w:tcPr>
          <w:p w14:paraId="771E71F8" w14:textId="77777777" w:rsidR="007542A2" w:rsidRDefault="004E0924">
            <w:pPr>
              <w:widowControl w:val="0"/>
              <w:spacing w:line="240" w:lineRule="auto"/>
            </w:pPr>
            <w:r>
              <w:rPr>
                <w:sz w:val="16"/>
                <w:szCs w:val="16"/>
              </w:rPr>
              <w:t>Construct a database class with a valid host, username, password and database name.</w:t>
            </w:r>
          </w:p>
        </w:tc>
        <w:tc>
          <w:tcPr>
            <w:tcW w:w="3870" w:type="dxa"/>
            <w:tcMar>
              <w:top w:w="100" w:type="dxa"/>
              <w:left w:w="100" w:type="dxa"/>
              <w:bottom w:w="100" w:type="dxa"/>
              <w:right w:w="100" w:type="dxa"/>
            </w:tcMar>
          </w:tcPr>
          <w:p w14:paraId="66072397" w14:textId="77777777" w:rsidR="007542A2" w:rsidRDefault="004E0924">
            <w:pPr>
              <w:widowControl w:val="0"/>
              <w:spacing w:line="240" w:lineRule="auto"/>
            </w:pPr>
            <w:r>
              <w:rPr>
                <w:sz w:val="16"/>
                <w:szCs w:val="16"/>
              </w:rPr>
              <w:t>To test that the class can be successfully instantiated.</w:t>
            </w:r>
          </w:p>
        </w:tc>
      </w:tr>
      <w:tr w:rsidR="007542A2" w14:paraId="579FC60B" w14:textId="77777777">
        <w:trPr>
          <w:trHeight w:val="360"/>
        </w:trPr>
        <w:tc>
          <w:tcPr>
            <w:tcW w:w="2415" w:type="dxa"/>
            <w:vMerge/>
            <w:tcMar>
              <w:top w:w="100" w:type="dxa"/>
              <w:left w:w="100" w:type="dxa"/>
              <w:bottom w:w="100" w:type="dxa"/>
              <w:right w:w="100" w:type="dxa"/>
            </w:tcMar>
          </w:tcPr>
          <w:p w14:paraId="38AF4A4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7C24AC2" w14:textId="77777777" w:rsidR="007542A2" w:rsidRDefault="007542A2">
            <w:pPr>
              <w:widowControl w:val="0"/>
              <w:spacing w:line="240" w:lineRule="auto"/>
            </w:pPr>
          </w:p>
        </w:tc>
        <w:tc>
          <w:tcPr>
            <w:tcW w:w="3750" w:type="dxa"/>
            <w:tcMar>
              <w:top w:w="100" w:type="dxa"/>
              <w:left w:w="100" w:type="dxa"/>
              <w:bottom w:w="100" w:type="dxa"/>
              <w:right w:w="100" w:type="dxa"/>
            </w:tcMar>
          </w:tcPr>
          <w:p w14:paraId="33BAC5B3" w14:textId="77777777" w:rsidR="007542A2" w:rsidRDefault="004E0924">
            <w:pPr>
              <w:widowControl w:val="0"/>
              <w:spacing w:line="240" w:lineRule="auto"/>
            </w:pPr>
            <w:r>
              <w:rPr>
                <w:sz w:val="16"/>
                <w:szCs w:val="16"/>
              </w:rPr>
              <w:t>Construct a database class with no details for each of the parameters.</w:t>
            </w:r>
          </w:p>
        </w:tc>
        <w:tc>
          <w:tcPr>
            <w:tcW w:w="3870" w:type="dxa"/>
            <w:tcMar>
              <w:top w:w="100" w:type="dxa"/>
              <w:left w:w="100" w:type="dxa"/>
              <w:bottom w:w="100" w:type="dxa"/>
              <w:right w:w="100" w:type="dxa"/>
            </w:tcMar>
          </w:tcPr>
          <w:p w14:paraId="1F3F39F9" w14:textId="77777777" w:rsidR="007542A2" w:rsidRDefault="004E0924">
            <w:pPr>
              <w:widowControl w:val="0"/>
              <w:spacing w:line="240" w:lineRule="auto"/>
            </w:pPr>
            <w:r>
              <w:rPr>
                <w:sz w:val="16"/>
                <w:szCs w:val="16"/>
              </w:rPr>
              <w:t>To check that the class can’t be instantiated without parameters for the database and MYSQL connection.</w:t>
            </w:r>
          </w:p>
        </w:tc>
      </w:tr>
      <w:tr w:rsidR="007542A2" w14:paraId="27636AE5" w14:textId="77777777">
        <w:trPr>
          <w:trHeight w:val="360"/>
        </w:trPr>
        <w:tc>
          <w:tcPr>
            <w:tcW w:w="2415" w:type="dxa"/>
            <w:vMerge/>
            <w:tcMar>
              <w:top w:w="100" w:type="dxa"/>
              <w:left w:w="100" w:type="dxa"/>
              <w:bottom w:w="100" w:type="dxa"/>
              <w:right w:w="100" w:type="dxa"/>
            </w:tcMar>
          </w:tcPr>
          <w:p w14:paraId="277D83DE"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5389665" w14:textId="77777777" w:rsidR="007542A2" w:rsidRDefault="007542A2">
            <w:pPr>
              <w:widowControl w:val="0"/>
              <w:spacing w:line="240" w:lineRule="auto"/>
            </w:pPr>
          </w:p>
        </w:tc>
        <w:tc>
          <w:tcPr>
            <w:tcW w:w="3750" w:type="dxa"/>
            <w:tcMar>
              <w:top w:w="100" w:type="dxa"/>
              <w:left w:w="100" w:type="dxa"/>
              <w:bottom w:w="100" w:type="dxa"/>
              <w:right w:w="100" w:type="dxa"/>
            </w:tcMar>
          </w:tcPr>
          <w:p w14:paraId="36EE63C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275AC64" w14:textId="77777777" w:rsidR="007542A2" w:rsidRDefault="004E0924">
            <w:pPr>
              <w:widowControl w:val="0"/>
              <w:spacing w:line="240" w:lineRule="auto"/>
            </w:pPr>
            <w:r>
              <w:rPr>
                <w:sz w:val="16"/>
                <w:szCs w:val="16"/>
              </w:rPr>
              <w:t>N/A</w:t>
            </w:r>
          </w:p>
        </w:tc>
      </w:tr>
      <w:tr w:rsidR="007542A2" w14:paraId="6353B14E" w14:textId="77777777">
        <w:trPr>
          <w:trHeight w:val="360"/>
        </w:trPr>
        <w:tc>
          <w:tcPr>
            <w:tcW w:w="2415" w:type="dxa"/>
            <w:vMerge w:val="restart"/>
            <w:tcMar>
              <w:top w:w="100" w:type="dxa"/>
              <w:left w:w="100" w:type="dxa"/>
              <w:bottom w:w="100" w:type="dxa"/>
              <w:right w:w="100" w:type="dxa"/>
            </w:tcMar>
          </w:tcPr>
          <w:p w14:paraId="2C08A2B1" w14:textId="77777777" w:rsidR="007542A2" w:rsidRDefault="004E0924">
            <w:pPr>
              <w:widowControl w:val="0"/>
              <w:spacing w:line="240" w:lineRule="auto"/>
            </w:pPr>
            <w:r>
              <w:rPr>
                <w:sz w:val="16"/>
                <w:szCs w:val="16"/>
                <w:u w:val="single"/>
              </w:rPr>
              <w:t>class.openDB.inc.php.createDB()</w:t>
            </w:r>
          </w:p>
        </w:tc>
        <w:tc>
          <w:tcPr>
            <w:tcW w:w="2220" w:type="dxa"/>
            <w:vMerge w:val="restart"/>
            <w:tcMar>
              <w:top w:w="100" w:type="dxa"/>
              <w:left w:w="100" w:type="dxa"/>
              <w:bottom w:w="100" w:type="dxa"/>
              <w:right w:w="100" w:type="dxa"/>
            </w:tcMar>
          </w:tcPr>
          <w:p w14:paraId="62562F6C" w14:textId="77777777" w:rsidR="007542A2" w:rsidRDefault="004E0924">
            <w:pPr>
              <w:widowControl w:val="0"/>
              <w:spacing w:line="240" w:lineRule="auto"/>
            </w:pPr>
            <w:r>
              <w:rPr>
                <w:sz w:val="16"/>
                <w:szCs w:val="16"/>
              </w:rPr>
              <w:t>To test that the database of name specified is created correctly.</w:t>
            </w:r>
          </w:p>
        </w:tc>
        <w:tc>
          <w:tcPr>
            <w:tcW w:w="3750" w:type="dxa"/>
            <w:tcMar>
              <w:top w:w="100" w:type="dxa"/>
              <w:left w:w="100" w:type="dxa"/>
              <w:bottom w:w="100" w:type="dxa"/>
              <w:right w:w="100" w:type="dxa"/>
            </w:tcMar>
          </w:tcPr>
          <w:p w14:paraId="1F663B3F" w14:textId="77777777" w:rsidR="007542A2" w:rsidRDefault="004E0924">
            <w:pPr>
              <w:widowControl w:val="0"/>
              <w:spacing w:line="240" w:lineRule="auto"/>
            </w:pPr>
            <w:r>
              <w:rPr>
                <w:sz w:val="16"/>
                <w:szCs w:val="16"/>
              </w:rPr>
              <w:t>Create a database with a valid name.</w:t>
            </w:r>
          </w:p>
        </w:tc>
        <w:tc>
          <w:tcPr>
            <w:tcW w:w="3870" w:type="dxa"/>
            <w:tcMar>
              <w:top w:w="100" w:type="dxa"/>
              <w:left w:w="100" w:type="dxa"/>
              <w:bottom w:w="100" w:type="dxa"/>
              <w:right w:w="100" w:type="dxa"/>
            </w:tcMar>
          </w:tcPr>
          <w:p w14:paraId="2FFBA0C7" w14:textId="77777777" w:rsidR="007542A2" w:rsidRDefault="004E0924">
            <w:pPr>
              <w:widowControl w:val="0"/>
              <w:spacing w:line="240" w:lineRule="auto"/>
            </w:pPr>
            <w:r>
              <w:rPr>
                <w:sz w:val="16"/>
                <w:szCs w:val="16"/>
              </w:rPr>
              <w:t>To make sure that a database with a valid name can be created.</w:t>
            </w:r>
          </w:p>
        </w:tc>
      </w:tr>
      <w:tr w:rsidR="007542A2" w14:paraId="7DF917CA" w14:textId="77777777">
        <w:trPr>
          <w:trHeight w:val="360"/>
        </w:trPr>
        <w:tc>
          <w:tcPr>
            <w:tcW w:w="2415" w:type="dxa"/>
            <w:vMerge/>
            <w:tcMar>
              <w:top w:w="100" w:type="dxa"/>
              <w:left w:w="100" w:type="dxa"/>
              <w:bottom w:w="100" w:type="dxa"/>
              <w:right w:w="100" w:type="dxa"/>
            </w:tcMar>
          </w:tcPr>
          <w:p w14:paraId="1CC5F453"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13AD8B6" w14:textId="77777777" w:rsidR="007542A2" w:rsidRDefault="007542A2">
            <w:pPr>
              <w:widowControl w:val="0"/>
              <w:spacing w:line="240" w:lineRule="auto"/>
            </w:pPr>
          </w:p>
        </w:tc>
        <w:tc>
          <w:tcPr>
            <w:tcW w:w="3750" w:type="dxa"/>
            <w:tcMar>
              <w:top w:w="100" w:type="dxa"/>
              <w:left w:w="100" w:type="dxa"/>
              <w:bottom w:w="100" w:type="dxa"/>
              <w:right w:w="100" w:type="dxa"/>
            </w:tcMar>
          </w:tcPr>
          <w:p w14:paraId="79989FAC" w14:textId="77777777" w:rsidR="007542A2" w:rsidRDefault="004E0924">
            <w:pPr>
              <w:widowControl w:val="0"/>
              <w:spacing w:line="240" w:lineRule="auto"/>
            </w:pPr>
            <w:r>
              <w:rPr>
                <w:sz w:val="16"/>
                <w:szCs w:val="16"/>
              </w:rPr>
              <w:t>Create a database with an invalid name.</w:t>
            </w:r>
          </w:p>
        </w:tc>
        <w:tc>
          <w:tcPr>
            <w:tcW w:w="3870" w:type="dxa"/>
            <w:tcMar>
              <w:top w:w="100" w:type="dxa"/>
              <w:left w:w="100" w:type="dxa"/>
              <w:bottom w:w="100" w:type="dxa"/>
              <w:right w:w="100" w:type="dxa"/>
            </w:tcMar>
          </w:tcPr>
          <w:p w14:paraId="6F327681" w14:textId="77777777" w:rsidR="007542A2" w:rsidRDefault="004E0924">
            <w:pPr>
              <w:widowControl w:val="0"/>
              <w:spacing w:line="240" w:lineRule="auto"/>
            </w:pPr>
            <w:r>
              <w:rPr>
                <w:sz w:val="16"/>
                <w:szCs w:val="16"/>
              </w:rPr>
              <w:t>To make sure that a database with an invalid name can’t be created.</w:t>
            </w:r>
          </w:p>
        </w:tc>
      </w:tr>
      <w:tr w:rsidR="007542A2" w14:paraId="1DA4BD5F" w14:textId="77777777">
        <w:trPr>
          <w:trHeight w:val="360"/>
        </w:trPr>
        <w:tc>
          <w:tcPr>
            <w:tcW w:w="2415" w:type="dxa"/>
            <w:vMerge/>
            <w:tcMar>
              <w:top w:w="100" w:type="dxa"/>
              <w:left w:w="100" w:type="dxa"/>
              <w:bottom w:w="100" w:type="dxa"/>
              <w:right w:w="100" w:type="dxa"/>
            </w:tcMar>
          </w:tcPr>
          <w:p w14:paraId="581293FF"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BC481F7" w14:textId="77777777" w:rsidR="007542A2" w:rsidRDefault="007542A2">
            <w:pPr>
              <w:widowControl w:val="0"/>
              <w:spacing w:line="240" w:lineRule="auto"/>
            </w:pPr>
          </w:p>
        </w:tc>
        <w:tc>
          <w:tcPr>
            <w:tcW w:w="3750" w:type="dxa"/>
            <w:tcMar>
              <w:top w:w="100" w:type="dxa"/>
              <w:left w:w="100" w:type="dxa"/>
              <w:bottom w:w="100" w:type="dxa"/>
              <w:right w:w="100" w:type="dxa"/>
            </w:tcMar>
          </w:tcPr>
          <w:p w14:paraId="1CBAC2E4"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3D3565B" w14:textId="77777777" w:rsidR="007542A2" w:rsidRDefault="004E0924">
            <w:pPr>
              <w:widowControl w:val="0"/>
              <w:spacing w:line="240" w:lineRule="auto"/>
            </w:pPr>
            <w:r>
              <w:rPr>
                <w:sz w:val="16"/>
                <w:szCs w:val="16"/>
              </w:rPr>
              <w:t>N/A</w:t>
            </w:r>
          </w:p>
        </w:tc>
      </w:tr>
      <w:tr w:rsidR="007542A2" w14:paraId="0BA083DA" w14:textId="77777777">
        <w:trPr>
          <w:trHeight w:val="360"/>
        </w:trPr>
        <w:tc>
          <w:tcPr>
            <w:tcW w:w="2415" w:type="dxa"/>
            <w:vMerge w:val="restart"/>
            <w:tcMar>
              <w:top w:w="100" w:type="dxa"/>
              <w:left w:w="100" w:type="dxa"/>
              <w:bottom w:w="100" w:type="dxa"/>
              <w:right w:w="100" w:type="dxa"/>
            </w:tcMar>
          </w:tcPr>
          <w:p w14:paraId="5401B6F5" w14:textId="77777777" w:rsidR="007542A2" w:rsidRDefault="004E0924">
            <w:pPr>
              <w:widowControl w:val="0"/>
              <w:spacing w:line="240" w:lineRule="auto"/>
            </w:pPr>
            <w:r>
              <w:rPr>
                <w:sz w:val="16"/>
                <w:szCs w:val="16"/>
                <w:u w:val="single"/>
              </w:rPr>
              <w:lastRenderedPageBreak/>
              <w:t>class.openDB.inc.php.connect()</w:t>
            </w:r>
          </w:p>
        </w:tc>
        <w:tc>
          <w:tcPr>
            <w:tcW w:w="2220" w:type="dxa"/>
            <w:vMerge w:val="restart"/>
            <w:tcMar>
              <w:top w:w="100" w:type="dxa"/>
              <w:left w:w="100" w:type="dxa"/>
              <w:bottom w:w="100" w:type="dxa"/>
              <w:right w:w="100" w:type="dxa"/>
            </w:tcMar>
          </w:tcPr>
          <w:p w14:paraId="60D4BFDA" w14:textId="77777777" w:rsidR="007542A2" w:rsidRDefault="004E0924">
            <w:pPr>
              <w:widowControl w:val="0"/>
              <w:spacing w:line="240" w:lineRule="auto"/>
            </w:pPr>
            <w:r>
              <w:rPr>
                <w:sz w:val="16"/>
                <w:szCs w:val="16"/>
              </w:rPr>
              <w:t>Test that a connection to the database can be made successfully.</w:t>
            </w:r>
          </w:p>
        </w:tc>
        <w:tc>
          <w:tcPr>
            <w:tcW w:w="3750" w:type="dxa"/>
            <w:tcMar>
              <w:top w:w="100" w:type="dxa"/>
              <w:left w:w="100" w:type="dxa"/>
              <w:bottom w:w="100" w:type="dxa"/>
              <w:right w:w="100" w:type="dxa"/>
            </w:tcMar>
          </w:tcPr>
          <w:p w14:paraId="5CD0E8C8" w14:textId="77777777" w:rsidR="007542A2" w:rsidRDefault="004E0924">
            <w:pPr>
              <w:widowControl w:val="0"/>
              <w:spacing w:line="240" w:lineRule="auto"/>
            </w:pPr>
            <w:r>
              <w:rPr>
                <w:sz w:val="16"/>
                <w:szCs w:val="16"/>
              </w:rPr>
              <w:t>Connect to the database.</w:t>
            </w:r>
          </w:p>
        </w:tc>
        <w:tc>
          <w:tcPr>
            <w:tcW w:w="3870" w:type="dxa"/>
            <w:tcMar>
              <w:top w:w="100" w:type="dxa"/>
              <w:left w:w="100" w:type="dxa"/>
              <w:bottom w:w="100" w:type="dxa"/>
              <w:right w:w="100" w:type="dxa"/>
            </w:tcMar>
          </w:tcPr>
          <w:p w14:paraId="557F31A6" w14:textId="77777777" w:rsidR="007542A2" w:rsidRDefault="004E0924">
            <w:pPr>
              <w:widowControl w:val="0"/>
              <w:spacing w:line="240" w:lineRule="auto"/>
            </w:pPr>
            <w:r>
              <w:rPr>
                <w:sz w:val="16"/>
                <w:szCs w:val="16"/>
              </w:rPr>
              <w:t>To make sure that the system can connect to the database.</w:t>
            </w:r>
          </w:p>
        </w:tc>
      </w:tr>
      <w:tr w:rsidR="007542A2" w14:paraId="52CABE60" w14:textId="77777777">
        <w:trPr>
          <w:trHeight w:val="360"/>
        </w:trPr>
        <w:tc>
          <w:tcPr>
            <w:tcW w:w="2415" w:type="dxa"/>
            <w:vMerge/>
            <w:tcMar>
              <w:top w:w="100" w:type="dxa"/>
              <w:left w:w="100" w:type="dxa"/>
              <w:bottom w:w="100" w:type="dxa"/>
              <w:right w:w="100" w:type="dxa"/>
            </w:tcMar>
          </w:tcPr>
          <w:p w14:paraId="27EEEDCE"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425C6BD" w14:textId="77777777" w:rsidR="007542A2" w:rsidRDefault="007542A2">
            <w:pPr>
              <w:widowControl w:val="0"/>
              <w:spacing w:line="240" w:lineRule="auto"/>
            </w:pPr>
          </w:p>
        </w:tc>
        <w:tc>
          <w:tcPr>
            <w:tcW w:w="3750" w:type="dxa"/>
            <w:tcMar>
              <w:top w:w="100" w:type="dxa"/>
              <w:left w:w="100" w:type="dxa"/>
              <w:bottom w:w="100" w:type="dxa"/>
              <w:right w:w="100" w:type="dxa"/>
            </w:tcMar>
          </w:tcPr>
          <w:p w14:paraId="0845FE6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03D82AC" w14:textId="77777777" w:rsidR="007542A2" w:rsidRDefault="004E0924">
            <w:pPr>
              <w:widowControl w:val="0"/>
              <w:spacing w:line="240" w:lineRule="auto"/>
            </w:pPr>
            <w:r>
              <w:rPr>
                <w:sz w:val="16"/>
                <w:szCs w:val="16"/>
              </w:rPr>
              <w:t>N/A</w:t>
            </w:r>
          </w:p>
        </w:tc>
      </w:tr>
      <w:tr w:rsidR="007542A2" w14:paraId="6F26929E" w14:textId="77777777">
        <w:trPr>
          <w:trHeight w:val="360"/>
        </w:trPr>
        <w:tc>
          <w:tcPr>
            <w:tcW w:w="2415" w:type="dxa"/>
            <w:vMerge/>
            <w:tcMar>
              <w:top w:w="100" w:type="dxa"/>
              <w:left w:w="100" w:type="dxa"/>
              <w:bottom w:w="100" w:type="dxa"/>
              <w:right w:w="100" w:type="dxa"/>
            </w:tcMar>
          </w:tcPr>
          <w:p w14:paraId="46F6441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09E0435" w14:textId="77777777" w:rsidR="007542A2" w:rsidRDefault="007542A2">
            <w:pPr>
              <w:widowControl w:val="0"/>
              <w:spacing w:line="240" w:lineRule="auto"/>
            </w:pPr>
          </w:p>
        </w:tc>
        <w:tc>
          <w:tcPr>
            <w:tcW w:w="3750" w:type="dxa"/>
            <w:tcMar>
              <w:top w:w="100" w:type="dxa"/>
              <w:left w:w="100" w:type="dxa"/>
              <w:bottom w:w="100" w:type="dxa"/>
              <w:right w:w="100" w:type="dxa"/>
            </w:tcMar>
          </w:tcPr>
          <w:p w14:paraId="791462C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E1D8FE9" w14:textId="77777777" w:rsidR="007542A2" w:rsidRDefault="004E0924">
            <w:pPr>
              <w:widowControl w:val="0"/>
              <w:spacing w:line="240" w:lineRule="auto"/>
            </w:pPr>
            <w:r>
              <w:rPr>
                <w:sz w:val="16"/>
                <w:szCs w:val="16"/>
              </w:rPr>
              <w:t>N/A</w:t>
            </w:r>
          </w:p>
        </w:tc>
      </w:tr>
      <w:tr w:rsidR="007542A2" w14:paraId="474AED50" w14:textId="77777777">
        <w:trPr>
          <w:trHeight w:val="360"/>
        </w:trPr>
        <w:tc>
          <w:tcPr>
            <w:tcW w:w="2415" w:type="dxa"/>
            <w:vMerge w:val="restart"/>
            <w:tcMar>
              <w:top w:w="100" w:type="dxa"/>
              <w:left w:w="100" w:type="dxa"/>
              <w:bottom w:w="100" w:type="dxa"/>
              <w:right w:w="100" w:type="dxa"/>
            </w:tcMar>
          </w:tcPr>
          <w:p w14:paraId="35D3A159" w14:textId="77777777" w:rsidR="007542A2" w:rsidRDefault="004E0924">
            <w:pPr>
              <w:widowControl w:val="0"/>
              <w:spacing w:line="240" w:lineRule="auto"/>
            </w:pPr>
            <w:r>
              <w:rPr>
                <w:sz w:val="16"/>
                <w:szCs w:val="16"/>
                <w:u w:val="single"/>
              </w:rPr>
              <w:t>class.openDB.inc.php.disconnect()</w:t>
            </w:r>
          </w:p>
        </w:tc>
        <w:tc>
          <w:tcPr>
            <w:tcW w:w="2220" w:type="dxa"/>
            <w:vMerge w:val="restart"/>
            <w:tcMar>
              <w:top w:w="100" w:type="dxa"/>
              <w:left w:w="100" w:type="dxa"/>
              <w:bottom w:w="100" w:type="dxa"/>
              <w:right w:w="100" w:type="dxa"/>
            </w:tcMar>
          </w:tcPr>
          <w:p w14:paraId="12E1A72E" w14:textId="77777777" w:rsidR="007542A2" w:rsidRDefault="004E0924">
            <w:pPr>
              <w:widowControl w:val="0"/>
              <w:spacing w:line="240" w:lineRule="auto"/>
            </w:pPr>
            <w:r>
              <w:rPr>
                <w:sz w:val="16"/>
                <w:szCs w:val="16"/>
              </w:rPr>
              <w:t>Test that a connection can be disconnected from the database.</w:t>
            </w:r>
          </w:p>
        </w:tc>
        <w:tc>
          <w:tcPr>
            <w:tcW w:w="3750" w:type="dxa"/>
            <w:tcMar>
              <w:top w:w="100" w:type="dxa"/>
              <w:left w:w="100" w:type="dxa"/>
              <w:bottom w:w="100" w:type="dxa"/>
              <w:right w:w="100" w:type="dxa"/>
            </w:tcMar>
          </w:tcPr>
          <w:p w14:paraId="75D74D00" w14:textId="77777777" w:rsidR="007542A2" w:rsidRDefault="004E0924">
            <w:pPr>
              <w:widowControl w:val="0"/>
              <w:spacing w:line="240" w:lineRule="auto"/>
            </w:pPr>
            <w:r>
              <w:rPr>
                <w:sz w:val="16"/>
                <w:szCs w:val="16"/>
              </w:rPr>
              <w:t>Disconnect from the database.</w:t>
            </w:r>
          </w:p>
        </w:tc>
        <w:tc>
          <w:tcPr>
            <w:tcW w:w="3870" w:type="dxa"/>
            <w:tcMar>
              <w:top w:w="100" w:type="dxa"/>
              <w:left w:w="100" w:type="dxa"/>
              <w:bottom w:w="100" w:type="dxa"/>
              <w:right w:w="100" w:type="dxa"/>
            </w:tcMar>
          </w:tcPr>
          <w:p w14:paraId="5FB1E92B" w14:textId="77777777" w:rsidR="007542A2" w:rsidRDefault="004E0924">
            <w:pPr>
              <w:widowControl w:val="0"/>
              <w:spacing w:line="240" w:lineRule="auto"/>
            </w:pPr>
            <w:r>
              <w:rPr>
                <w:sz w:val="16"/>
                <w:szCs w:val="16"/>
              </w:rPr>
              <w:t>To make sure that the system can disconnect from the database when a connection is no longer required.</w:t>
            </w:r>
          </w:p>
        </w:tc>
      </w:tr>
      <w:tr w:rsidR="007542A2" w14:paraId="6BC04040" w14:textId="77777777">
        <w:trPr>
          <w:trHeight w:val="360"/>
        </w:trPr>
        <w:tc>
          <w:tcPr>
            <w:tcW w:w="2415" w:type="dxa"/>
            <w:vMerge/>
            <w:tcMar>
              <w:top w:w="100" w:type="dxa"/>
              <w:left w:w="100" w:type="dxa"/>
              <w:bottom w:w="100" w:type="dxa"/>
              <w:right w:w="100" w:type="dxa"/>
            </w:tcMar>
          </w:tcPr>
          <w:p w14:paraId="207EF5F9"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1AF181D" w14:textId="77777777" w:rsidR="007542A2" w:rsidRDefault="007542A2">
            <w:pPr>
              <w:widowControl w:val="0"/>
              <w:spacing w:line="240" w:lineRule="auto"/>
            </w:pPr>
          </w:p>
        </w:tc>
        <w:tc>
          <w:tcPr>
            <w:tcW w:w="3750" w:type="dxa"/>
            <w:tcMar>
              <w:top w:w="100" w:type="dxa"/>
              <w:left w:w="100" w:type="dxa"/>
              <w:bottom w:w="100" w:type="dxa"/>
              <w:right w:w="100" w:type="dxa"/>
            </w:tcMar>
          </w:tcPr>
          <w:p w14:paraId="753CF56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E9EC389" w14:textId="77777777" w:rsidR="007542A2" w:rsidRDefault="004E0924">
            <w:pPr>
              <w:widowControl w:val="0"/>
              <w:spacing w:line="240" w:lineRule="auto"/>
            </w:pPr>
            <w:r>
              <w:rPr>
                <w:sz w:val="16"/>
                <w:szCs w:val="16"/>
              </w:rPr>
              <w:t>N/A</w:t>
            </w:r>
          </w:p>
        </w:tc>
      </w:tr>
      <w:tr w:rsidR="007542A2" w14:paraId="36A995E2" w14:textId="77777777">
        <w:trPr>
          <w:trHeight w:val="360"/>
        </w:trPr>
        <w:tc>
          <w:tcPr>
            <w:tcW w:w="2415" w:type="dxa"/>
            <w:vMerge/>
            <w:tcMar>
              <w:top w:w="100" w:type="dxa"/>
              <w:left w:w="100" w:type="dxa"/>
              <w:bottom w:w="100" w:type="dxa"/>
              <w:right w:w="100" w:type="dxa"/>
            </w:tcMar>
          </w:tcPr>
          <w:p w14:paraId="496DBD2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1FE5C35" w14:textId="77777777" w:rsidR="007542A2" w:rsidRDefault="007542A2">
            <w:pPr>
              <w:widowControl w:val="0"/>
              <w:spacing w:line="240" w:lineRule="auto"/>
            </w:pPr>
          </w:p>
        </w:tc>
        <w:tc>
          <w:tcPr>
            <w:tcW w:w="3750" w:type="dxa"/>
            <w:tcMar>
              <w:top w:w="100" w:type="dxa"/>
              <w:left w:w="100" w:type="dxa"/>
              <w:bottom w:w="100" w:type="dxa"/>
              <w:right w:w="100" w:type="dxa"/>
            </w:tcMar>
          </w:tcPr>
          <w:p w14:paraId="66242B54"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49F19B3" w14:textId="77777777" w:rsidR="007542A2" w:rsidRDefault="004E0924">
            <w:pPr>
              <w:widowControl w:val="0"/>
              <w:spacing w:line="240" w:lineRule="auto"/>
            </w:pPr>
            <w:r>
              <w:rPr>
                <w:sz w:val="16"/>
                <w:szCs w:val="16"/>
              </w:rPr>
              <w:t>N/A</w:t>
            </w:r>
          </w:p>
        </w:tc>
      </w:tr>
      <w:tr w:rsidR="007542A2" w14:paraId="434C0D73" w14:textId="77777777">
        <w:trPr>
          <w:trHeight w:val="360"/>
        </w:trPr>
        <w:tc>
          <w:tcPr>
            <w:tcW w:w="2415" w:type="dxa"/>
            <w:vMerge w:val="restart"/>
            <w:tcMar>
              <w:top w:w="100" w:type="dxa"/>
              <w:left w:w="100" w:type="dxa"/>
              <w:bottom w:w="100" w:type="dxa"/>
              <w:right w:w="100" w:type="dxa"/>
            </w:tcMar>
          </w:tcPr>
          <w:p w14:paraId="22E7DF3D" w14:textId="77777777" w:rsidR="007542A2" w:rsidRDefault="004E0924">
            <w:pPr>
              <w:widowControl w:val="0"/>
              <w:spacing w:line="240" w:lineRule="auto"/>
            </w:pPr>
            <w:r>
              <w:rPr>
                <w:sz w:val="16"/>
                <w:szCs w:val="16"/>
                <w:u w:val="single"/>
              </w:rPr>
              <w:t>class.openDB.inc.php.deleteFromTable()</w:t>
            </w:r>
          </w:p>
        </w:tc>
        <w:tc>
          <w:tcPr>
            <w:tcW w:w="2220" w:type="dxa"/>
            <w:vMerge w:val="restart"/>
            <w:tcMar>
              <w:top w:w="100" w:type="dxa"/>
              <w:left w:w="100" w:type="dxa"/>
              <w:bottom w:w="100" w:type="dxa"/>
              <w:right w:w="100" w:type="dxa"/>
            </w:tcMar>
          </w:tcPr>
          <w:p w14:paraId="346BDC5C" w14:textId="77777777" w:rsidR="007542A2" w:rsidRDefault="004E0924">
            <w:pPr>
              <w:widowControl w:val="0"/>
              <w:spacing w:line="240" w:lineRule="auto"/>
            </w:pPr>
            <w:r>
              <w:rPr>
                <w:sz w:val="16"/>
                <w:szCs w:val="16"/>
              </w:rPr>
              <w:t>To test that a record can be deleted from the table successfully.</w:t>
            </w:r>
          </w:p>
        </w:tc>
        <w:tc>
          <w:tcPr>
            <w:tcW w:w="3750" w:type="dxa"/>
            <w:tcMar>
              <w:top w:w="100" w:type="dxa"/>
              <w:left w:w="100" w:type="dxa"/>
              <w:bottom w:w="100" w:type="dxa"/>
              <w:right w:w="100" w:type="dxa"/>
            </w:tcMar>
          </w:tcPr>
          <w:p w14:paraId="28F18DEA" w14:textId="77777777" w:rsidR="007542A2" w:rsidRDefault="004E0924">
            <w:pPr>
              <w:widowControl w:val="0"/>
              <w:spacing w:line="240" w:lineRule="auto"/>
            </w:pPr>
            <w:r>
              <w:rPr>
                <w:sz w:val="16"/>
                <w:szCs w:val="16"/>
              </w:rPr>
              <w:t>Delete a record from a database table.</w:t>
            </w:r>
          </w:p>
        </w:tc>
        <w:tc>
          <w:tcPr>
            <w:tcW w:w="3870" w:type="dxa"/>
            <w:tcMar>
              <w:top w:w="100" w:type="dxa"/>
              <w:left w:w="100" w:type="dxa"/>
              <w:bottom w:w="100" w:type="dxa"/>
              <w:right w:w="100" w:type="dxa"/>
            </w:tcMar>
          </w:tcPr>
          <w:p w14:paraId="55DE1157" w14:textId="77777777" w:rsidR="007542A2" w:rsidRDefault="004E0924">
            <w:pPr>
              <w:widowControl w:val="0"/>
              <w:spacing w:line="240" w:lineRule="auto"/>
            </w:pPr>
            <w:r>
              <w:rPr>
                <w:sz w:val="16"/>
                <w:szCs w:val="16"/>
              </w:rPr>
              <w:t>Make sure that a record can be deleted from a table.</w:t>
            </w:r>
          </w:p>
        </w:tc>
      </w:tr>
      <w:tr w:rsidR="007542A2" w14:paraId="565C725C" w14:textId="77777777">
        <w:trPr>
          <w:trHeight w:val="360"/>
        </w:trPr>
        <w:tc>
          <w:tcPr>
            <w:tcW w:w="2415" w:type="dxa"/>
            <w:vMerge/>
            <w:tcMar>
              <w:top w:w="100" w:type="dxa"/>
              <w:left w:w="100" w:type="dxa"/>
              <w:bottom w:w="100" w:type="dxa"/>
              <w:right w:w="100" w:type="dxa"/>
            </w:tcMar>
          </w:tcPr>
          <w:p w14:paraId="57ACBC4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8BF14C2" w14:textId="77777777" w:rsidR="007542A2" w:rsidRDefault="007542A2">
            <w:pPr>
              <w:widowControl w:val="0"/>
              <w:spacing w:line="240" w:lineRule="auto"/>
            </w:pPr>
          </w:p>
        </w:tc>
        <w:tc>
          <w:tcPr>
            <w:tcW w:w="3750" w:type="dxa"/>
            <w:tcMar>
              <w:top w:w="100" w:type="dxa"/>
              <w:left w:w="100" w:type="dxa"/>
              <w:bottom w:w="100" w:type="dxa"/>
              <w:right w:w="100" w:type="dxa"/>
            </w:tcMar>
          </w:tcPr>
          <w:p w14:paraId="758C15B7" w14:textId="77777777" w:rsidR="007542A2" w:rsidRDefault="004E0924">
            <w:pPr>
              <w:widowControl w:val="0"/>
              <w:spacing w:line="240" w:lineRule="auto"/>
            </w:pPr>
            <w:r>
              <w:rPr>
                <w:sz w:val="16"/>
                <w:szCs w:val="16"/>
              </w:rPr>
              <w:t>Don’t specify any data for the deletion from the table.</w:t>
            </w:r>
          </w:p>
        </w:tc>
        <w:tc>
          <w:tcPr>
            <w:tcW w:w="3870" w:type="dxa"/>
            <w:tcMar>
              <w:top w:w="100" w:type="dxa"/>
              <w:left w:w="100" w:type="dxa"/>
              <w:bottom w:w="100" w:type="dxa"/>
              <w:right w:w="100" w:type="dxa"/>
            </w:tcMar>
          </w:tcPr>
          <w:p w14:paraId="1A29F303" w14:textId="77777777" w:rsidR="007542A2" w:rsidRDefault="004E0924">
            <w:pPr>
              <w:widowControl w:val="0"/>
              <w:spacing w:line="240" w:lineRule="auto"/>
            </w:pPr>
            <w:r>
              <w:rPr>
                <w:sz w:val="16"/>
                <w:szCs w:val="16"/>
              </w:rPr>
              <w:t>To make sure that an error message is shown when parameters to the function are blank.</w:t>
            </w:r>
          </w:p>
        </w:tc>
      </w:tr>
      <w:tr w:rsidR="007542A2" w14:paraId="14829A42" w14:textId="77777777">
        <w:trPr>
          <w:trHeight w:val="360"/>
        </w:trPr>
        <w:tc>
          <w:tcPr>
            <w:tcW w:w="2415" w:type="dxa"/>
            <w:vMerge/>
            <w:tcMar>
              <w:top w:w="100" w:type="dxa"/>
              <w:left w:w="100" w:type="dxa"/>
              <w:bottom w:w="100" w:type="dxa"/>
              <w:right w:w="100" w:type="dxa"/>
            </w:tcMar>
          </w:tcPr>
          <w:p w14:paraId="339C1D1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71419BA" w14:textId="77777777" w:rsidR="007542A2" w:rsidRDefault="007542A2">
            <w:pPr>
              <w:widowControl w:val="0"/>
              <w:spacing w:line="240" w:lineRule="auto"/>
            </w:pPr>
          </w:p>
        </w:tc>
        <w:tc>
          <w:tcPr>
            <w:tcW w:w="3750" w:type="dxa"/>
            <w:tcMar>
              <w:top w:w="100" w:type="dxa"/>
              <w:left w:w="100" w:type="dxa"/>
              <w:bottom w:w="100" w:type="dxa"/>
              <w:right w:w="100" w:type="dxa"/>
            </w:tcMar>
          </w:tcPr>
          <w:p w14:paraId="292BB46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CB4F0B2" w14:textId="77777777" w:rsidR="007542A2" w:rsidRDefault="004E0924">
            <w:pPr>
              <w:widowControl w:val="0"/>
              <w:spacing w:line="240" w:lineRule="auto"/>
            </w:pPr>
            <w:r>
              <w:rPr>
                <w:sz w:val="16"/>
                <w:szCs w:val="16"/>
              </w:rPr>
              <w:t>N/A</w:t>
            </w:r>
          </w:p>
        </w:tc>
      </w:tr>
      <w:tr w:rsidR="007542A2" w14:paraId="067B1EDB" w14:textId="77777777">
        <w:trPr>
          <w:trHeight w:val="360"/>
        </w:trPr>
        <w:tc>
          <w:tcPr>
            <w:tcW w:w="2415" w:type="dxa"/>
            <w:vMerge w:val="restart"/>
            <w:tcMar>
              <w:top w:w="100" w:type="dxa"/>
              <w:left w:w="100" w:type="dxa"/>
              <w:bottom w:w="100" w:type="dxa"/>
              <w:right w:w="100" w:type="dxa"/>
            </w:tcMar>
          </w:tcPr>
          <w:p w14:paraId="7164954A" w14:textId="77777777" w:rsidR="007542A2" w:rsidRDefault="004E0924">
            <w:pPr>
              <w:widowControl w:val="0"/>
              <w:spacing w:line="240" w:lineRule="auto"/>
            </w:pPr>
            <w:r>
              <w:rPr>
                <w:sz w:val="16"/>
                <w:szCs w:val="16"/>
                <w:u w:val="single"/>
              </w:rPr>
              <w:t>class.openDB.inc.php.createTable()</w:t>
            </w:r>
          </w:p>
        </w:tc>
        <w:tc>
          <w:tcPr>
            <w:tcW w:w="2220" w:type="dxa"/>
            <w:vMerge w:val="restart"/>
            <w:tcMar>
              <w:top w:w="100" w:type="dxa"/>
              <w:left w:w="100" w:type="dxa"/>
              <w:bottom w:w="100" w:type="dxa"/>
              <w:right w:w="100" w:type="dxa"/>
            </w:tcMar>
          </w:tcPr>
          <w:p w14:paraId="3AC02461" w14:textId="77777777" w:rsidR="007542A2" w:rsidRDefault="004E0924">
            <w:pPr>
              <w:widowControl w:val="0"/>
              <w:spacing w:line="240" w:lineRule="auto"/>
            </w:pPr>
            <w:r>
              <w:rPr>
                <w:sz w:val="16"/>
                <w:szCs w:val="16"/>
              </w:rPr>
              <w:t>To test that tables can be created in the database successfully.</w:t>
            </w:r>
          </w:p>
        </w:tc>
        <w:tc>
          <w:tcPr>
            <w:tcW w:w="3750" w:type="dxa"/>
            <w:tcMar>
              <w:top w:w="100" w:type="dxa"/>
              <w:left w:w="100" w:type="dxa"/>
              <w:bottom w:w="100" w:type="dxa"/>
              <w:right w:w="100" w:type="dxa"/>
            </w:tcMar>
          </w:tcPr>
          <w:p w14:paraId="784077AC" w14:textId="77777777" w:rsidR="007542A2" w:rsidRDefault="004E0924">
            <w:pPr>
              <w:widowControl w:val="0"/>
              <w:spacing w:line="240" w:lineRule="auto"/>
            </w:pPr>
            <w:r>
              <w:rPr>
                <w:sz w:val="16"/>
                <w:szCs w:val="16"/>
              </w:rPr>
              <w:t>Create a table in the database.</w:t>
            </w:r>
          </w:p>
        </w:tc>
        <w:tc>
          <w:tcPr>
            <w:tcW w:w="3870" w:type="dxa"/>
            <w:tcMar>
              <w:top w:w="100" w:type="dxa"/>
              <w:left w:w="100" w:type="dxa"/>
              <w:bottom w:w="100" w:type="dxa"/>
              <w:right w:w="100" w:type="dxa"/>
            </w:tcMar>
          </w:tcPr>
          <w:p w14:paraId="5C3C0AE7" w14:textId="77777777" w:rsidR="007542A2" w:rsidRDefault="004E0924">
            <w:pPr>
              <w:widowControl w:val="0"/>
              <w:spacing w:line="240" w:lineRule="auto"/>
            </w:pPr>
            <w:r>
              <w:rPr>
                <w:sz w:val="16"/>
                <w:szCs w:val="16"/>
              </w:rPr>
              <w:t>To make sure that a table can be created in the database.</w:t>
            </w:r>
          </w:p>
        </w:tc>
      </w:tr>
      <w:tr w:rsidR="007542A2" w14:paraId="43430B3F" w14:textId="77777777">
        <w:trPr>
          <w:trHeight w:val="360"/>
        </w:trPr>
        <w:tc>
          <w:tcPr>
            <w:tcW w:w="2415" w:type="dxa"/>
            <w:vMerge/>
            <w:tcMar>
              <w:top w:w="100" w:type="dxa"/>
              <w:left w:w="100" w:type="dxa"/>
              <w:bottom w:w="100" w:type="dxa"/>
              <w:right w:w="100" w:type="dxa"/>
            </w:tcMar>
          </w:tcPr>
          <w:p w14:paraId="3C5B705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AF220C3" w14:textId="77777777" w:rsidR="007542A2" w:rsidRDefault="007542A2">
            <w:pPr>
              <w:widowControl w:val="0"/>
              <w:spacing w:line="240" w:lineRule="auto"/>
            </w:pPr>
          </w:p>
        </w:tc>
        <w:tc>
          <w:tcPr>
            <w:tcW w:w="3750" w:type="dxa"/>
            <w:tcMar>
              <w:top w:w="100" w:type="dxa"/>
              <w:left w:w="100" w:type="dxa"/>
              <w:bottom w:w="100" w:type="dxa"/>
              <w:right w:w="100" w:type="dxa"/>
            </w:tcMar>
          </w:tcPr>
          <w:p w14:paraId="55DF9A2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E2A992B" w14:textId="77777777" w:rsidR="007542A2" w:rsidRDefault="004E0924">
            <w:pPr>
              <w:widowControl w:val="0"/>
              <w:spacing w:line="240" w:lineRule="auto"/>
            </w:pPr>
            <w:r>
              <w:rPr>
                <w:sz w:val="16"/>
                <w:szCs w:val="16"/>
              </w:rPr>
              <w:t>N/A</w:t>
            </w:r>
          </w:p>
        </w:tc>
      </w:tr>
      <w:tr w:rsidR="007542A2" w14:paraId="2B362858" w14:textId="77777777">
        <w:trPr>
          <w:trHeight w:val="360"/>
        </w:trPr>
        <w:tc>
          <w:tcPr>
            <w:tcW w:w="2415" w:type="dxa"/>
            <w:vMerge/>
            <w:tcMar>
              <w:top w:w="100" w:type="dxa"/>
              <w:left w:w="100" w:type="dxa"/>
              <w:bottom w:w="100" w:type="dxa"/>
              <w:right w:w="100" w:type="dxa"/>
            </w:tcMar>
          </w:tcPr>
          <w:p w14:paraId="7E1336D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22BD6D5" w14:textId="77777777" w:rsidR="007542A2" w:rsidRDefault="007542A2">
            <w:pPr>
              <w:widowControl w:val="0"/>
              <w:spacing w:line="240" w:lineRule="auto"/>
            </w:pPr>
          </w:p>
        </w:tc>
        <w:tc>
          <w:tcPr>
            <w:tcW w:w="3750" w:type="dxa"/>
            <w:tcMar>
              <w:top w:w="100" w:type="dxa"/>
              <w:left w:w="100" w:type="dxa"/>
              <w:bottom w:w="100" w:type="dxa"/>
              <w:right w:w="100" w:type="dxa"/>
            </w:tcMar>
          </w:tcPr>
          <w:p w14:paraId="26DD859E" w14:textId="77777777" w:rsidR="007542A2" w:rsidRDefault="004E0924">
            <w:pPr>
              <w:widowControl w:val="0"/>
              <w:spacing w:line="240" w:lineRule="auto"/>
            </w:pPr>
            <w:r>
              <w:rPr>
                <w:sz w:val="16"/>
                <w:szCs w:val="16"/>
              </w:rPr>
              <w:t>Create a table without any data fields.</w:t>
            </w:r>
          </w:p>
        </w:tc>
        <w:tc>
          <w:tcPr>
            <w:tcW w:w="3870" w:type="dxa"/>
            <w:tcMar>
              <w:top w:w="100" w:type="dxa"/>
              <w:left w:w="100" w:type="dxa"/>
              <w:bottom w:w="100" w:type="dxa"/>
              <w:right w:w="100" w:type="dxa"/>
            </w:tcMar>
          </w:tcPr>
          <w:p w14:paraId="1B5BC8E1" w14:textId="77777777" w:rsidR="007542A2" w:rsidRDefault="004E0924">
            <w:pPr>
              <w:widowControl w:val="0"/>
              <w:spacing w:line="240" w:lineRule="auto"/>
            </w:pPr>
            <w:r>
              <w:rPr>
                <w:sz w:val="16"/>
                <w:szCs w:val="16"/>
              </w:rPr>
              <w:t>To make sure that a table can still be made without any data fields in the table.</w:t>
            </w:r>
          </w:p>
        </w:tc>
      </w:tr>
      <w:tr w:rsidR="007542A2" w14:paraId="5B8FD69D" w14:textId="77777777">
        <w:trPr>
          <w:trHeight w:val="360"/>
        </w:trPr>
        <w:tc>
          <w:tcPr>
            <w:tcW w:w="2415" w:type="dxa"/>
            <w:vMerge w:val="restart"/>
            <w:tcMar>
              <w:top w:w="100" w:type="dxa"/>
              <w:left w:w="100" w:type="dxa"/>
              <w:bottom w:w="100" w:type="dxa"/>
              <w:right w:w="100" w:type="dxa"/>
            </w:tcMar>
          </w:tcPr>
          <w:p w14:paraId="57B6922E" w14:textId="77777777" w:rsidR="007542A2" w:rsidRDefault="004E0924">
            <w:pPr>
              <w:widowControl w:val="0"/>
              <w:spacing w:line="240" w:lineRule="auto"/>
            </w:pPr>
            <w:r>
              <w:rPr>
                <w:sz w:val="16"/>
                <w:szCs w:val="16"/>
                <w:u w:val="single"/>
              </w:rPr>
              <w:t>class.openDB.inc.php.queryTa</w:t>
            </w:r>
            <w:r>
              <w:rPr>
                <w:sz w:val="16"/>
                <w:szCs w:val="16"/>
                <w:u w:val="single"/>
              </w:rPr>
              <w:lastRenderedPageBreak/>
              <w:t>ble()</w:t>
            </w:r>
          </w:p>
        </w:tc>
        <w:tc>
          <w:tcPr>
            <w:tcW w:w="2220" w:type="dxa"/>
            <w:vMerge w:val="restart"/>
            <w:tcMar>
              <w:top w:w="100" w:type="dxa"/>
              <w:left w:w="100" w:type="dxa"/>
              <w:bottom w:w="100" w:type="dxa"/>
              <w:right w:w="100" w:type="dxa"/>
            </w:tcMar>
          </w:tcPr>
          <w:p w14:paraId="1212E33A" w14:textId="77777777" w:rsidR="007542A2" w:rsidRDefault="004E0924">
            <w:pPr>
              <w:widowControl w:val="0"/>
              <w:spacing w:line="240" w:lineRule="auto"/>
            </w:pPr>
            <w:r>
              <w:rPr>
                <w:sz w:val="16"/>
                <w:szCs w:val="16"/>
              </w:rPr>
              <w:lastRenderedPageBreak/>
              <w:t xml:space="preserve">To test that tables can be </w:t>
            </w:r>
            <w:r>
              <w:rPr>
                <w:sz w:val="16"/>
                <w:szCs w:val="16"/>
              </w:rPr>
              <w:lastRenderedPageBreak/>
              <w:t>queried successfully, including use of the direct parameter.</w:t>
            </w:r>
          </w:p>
        </w:tc>
        <w:tc>
          <w:tcPr>
            <w:tcW w:w="3750" w:type="dxa"/>
            <w:tcMar>
              <w:top w:w="100" w:type="dxa"/>
              <w:left w:w="100" w:type="dxa"/>
              <w:bottom w:w="100" w:type="dxa"/>
              <w:right w:w="100" w:type="dxa"/>
            </w:tcMar>
          </w:tcPr>
          <w:p w14:paraId="79A3ECDA" w14:textId="77777777" w:rsidR="007542A2" w:rsidRDefault="004E0924">
            <w:pPr>
              <w:widowControl w:val="0"/>
              <w:spacing w:line="240" w:lineRule="auto"/>
            </w:pPr>
            <w:r>
              <w:rPr>
                <w:sz w:val="16"/>
                <w:szCs w:val="16"/>
              </w:rPr>
              <w:lastRenderedPageBreak/>
              <w:t>Query a database table.</w:t>
            </w:r>
          </w:p>
        </w:tc>
        <w:tc>
          <w:tcPr>
            <w:tcW w:w="3870" w:type="dxa"/>
            <w:tcMar>
              <w:top w:w="100" w:type="dxa"/>
              <w:left w:w="100" w:type="dxa"/>
              <w:bottom w:w="100" w:type="dxa"/>
              <w:right w:w="100" w:type="dxa"/>
            </w:tcMar>
          </w:tcPr>
          <w:p w14:paraId="20C25DA9" w14:textId="77777777" w:rsidR="007542A2" w:rsidRDefault="004E0924">
            <w:pPr>
              <w:widowControl w:val="0"/>
              <w:spacing w:line="240" w:lineRule="auto"/>
            </w:pPr>
            <w:r>
              <w:rPr>
                <w:sz w:val="16"/>
                <w:szCs w:val="16"/>
              </w:rPr>
              <w:t>To make sure that a table can be queried.</w:t>
            </w:r>
          </w:p>
        </w:tc>
      </w:tr>
      <w:tr w:rsidR="007542A2" w14:paraId="1AACB01C" w14:textId="77777777">
        <w:trPr>
          <w:trHeight w:val="360"/>
        </w:trPr>
        <w:tc>
          <w:tcPr>
            <w:tcW w:w="2415" w:type="dxa"/>
            <w:vMerge/>
            <w:tcMar>
              <w:top w:w="100" w:type="dxa"/>
              <w:left w:w="100" w:type="dxa"/>
              <w:bottom w:w="100" w:type="dxa"/>
              <w:right w:w="100" w:type="dxa"/>
            </w:tcMar>
          </w:tcPr>
          <w:p w14:paraId="3829240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D58A020" w14:textId="77777777" w:rsidR="007542A2" w:rsidRDefault="007542A2">
            <w:pPr>
              <w:widowControl w:val="0"/>
              <w:spacing w:line="240" w:lineRule="auto"/>
            </w:pPr>
          </w:p>
        </w:tc>
        <w:tc>
          <w:tcPr>
            <w:tcW w:w="3750" w:type="dxa"/>
            <w:tcMar>
              <w:top w:w="100" w:type="dxa"/>
              <w:left w:w="100" w:type="dxa"/>
              <w:bottom w:w="100" w:type="dxa"/>
              <w:right w:w="100" w:type="dxa"/>
            </w:tcMar>
          </w:tcPr>
          <w:p w14:paraId="6C03B534" w14:textId="77777777" w:rsidR="007542A2" w:rsidRDefault="004E0924">
            <w:pPr>
              <w:widowControl w:val="0"/>
              <w:spacing w:line="240" w:lineRule="auto"/>
            </w:pPr>
            <w:r>
              <w:rPr>
                <w:sz w:val="16"/>
                <w:szCs w:val="16"/>
              </w:rPr>
              <w:t>Attempt to query a database table which doesn’t exist.</w:t>
            </w:r>
          </w:p>
        </w:tc>
        <w:tc>
          <w:tcPr>
            <w:tcW w:w="3870" w:type="dxa"/>
            <w:tcMar>
              <w:top w:w="100" w:type="dxa"/>
              <w:left w:w="100" w:type="dxa"/>
              <w:bottom w:w="100" w:type="dxa"/>
              <w:right w:w="100" w:type="dxa"/>
            </w:tcMar>
          </w:tcPr>
          <w:p w14:paraId="654B73F7" w14:textId="77777777" w:rsidR="007542A2" w:rsidRDefault="004E0924">
            <w:pPr>
              <w:widowControl w:val="0"/>
              <w:spacing w:line="240" w:lineRule="auto"/>
            </w:pPr>
            <w:r>
              <w:rPr>
                <w:sz w:val="16"/>
                <w:szCs w:val="16"/>
              </w:rPr>
              <w:t>To make sure that errors when trying to query a table which doesn’t exist are handled correctly.</w:t>
            </w:r>
          </w:p>
        </w:tc>
      </w:tr>
      <w:tr w:rsidR="007542A2" w14:paraId="411231A7" w14:textId="77777777">
        <w:trPr>
          <w:trHeight w:val="360"/>
        </w:trPr>
        <w:tc>
          <w:tcPr>
            <w:tcW w:w="2415" w:type="dxa"/>
            <w:vMerge/>
            <w:tcMar>
              <w:top w:w="100" w:type="dxa"/>
              <w:left w:w="100" w:type="dxa"/>
              <w:bottom w:w="100" w:type="dxa"/>
              <w:right w:w="100" w:type="dxa"/>
            </w:tcMar>
          </w:tcPr>
          <w:p w14:paraId="6DECF2C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62B40AB" w14:textId="77777777" w:rsidR="007542A2" w:rsidRDefault="007542A2">
            <w:pPr>
              <w:widowControl w:val="0"/>
              <w:spacing w:line="240" w:lineRule="auto"/>
            </w:pPr>
          </w:p>
        </w:tc>
        <w:tc>
          <w:tcPr>
            <w:tcW w:w="3750" w:type="dxa"/>
            <w:tcMar>
              <w:top w:w="100" w:type="dxa"/>
              <w:left w:w="100" w:type="dxa"/>
              <w:bottom w:w="100" w:type="dxa"/>
              <w:right w:w="100" w:type="dxa"/>
            </w:tcMar>
          </w:tcPr>
          <w:p w14:paraId="345CC1C1" w14:textId="77777777" w:rsidR="007542A2" w:rsidRDefault="004E0924">
            <w:pPr>
              <w:widowControl w:val="0"/>
              <w:spacing w:line="240" w:lineRule="auto"/>
            </w:pPr>
            <w:r>
              <w:rPr>
                <w:sz w:val="16"/>
                <w:szCs w:val="16"/>
              </w:rPr>
              <w:t>Query a table with no records.</w:t>
            </w:r>
          </w:p>
        </w:tc>
        <w:tc>
          <w:tcPr>
            <w:tcW w:w="3870" w:type="dxa"/>
            <w:tcMar>
              <w:top w:w="100" w:type="dxa"/>
              <w:left w:w="100" w:type="dxa"/>
              <w:bottom w:w="100" w:type="dxa"/>
              <w:right w:w="100" w:type="dxa"/>
            </w:tcMar>
          </w:tcPr>
          <w:p w14:paraId="6581D696" w14:textId="77777777" w:rsidR="007542A2" w:rsidRDefault="004E0924">
            <w:pPr>
              <w:widowControl w:val="0"/>
              <w:spacing w:line="240" w:lineRule="auto"/>
            </w:pPr>
            <w:r>
              <w:rPr>
                <w:sz w:val="16"/>
                <w:szCs w:val="16"/>
              </w:rPr>
              <w:t>To make sure that no errors occur when querying a table with no records.</w:t>
            </w:r>
          </w:p>
        </w:tc>
      </w:tr>
      <w:tr w:rsidR="007542A2" w14:paraId="1093027B" w14:textId="77777777">
        <w:trPr>
          <w:trHeight w:val="360"/>
        </w:trPr>
        <w:tc>
          <w:tcPr>
            <w:tcW w:w="2415" w:type="dxa"/>
            <w:vMerge w:val="restart"/>
            <w:tcMar>
              <w:top w:w="100" w:type="dxa"/>
              <w:left w:w="100" w:type="dxa"/>
              <w:bottom w:w="100" w:type="dxa"/>
              <w:right w:w="100" w:type="dxa"/>
            </w:tcMar>
          </w:tcPr>
          <w:p w14:paraId="7207A27D" w14:textId="0DCF53C8" w:rsidR="007542A2" w:rsidRDefault="004E0924" w:rsidP="001721EA">
            <w:pPr>
              <w:widowControl w:val="0"/>
              <w:spacing w:line="240" w:lineRule="auto"/>
            </w:pPr>
            <w:r>
              <w:rPr>
                <w:sz w:val="16"/>
                <w:szCs w:val="16"/>
                <w:u w:val="single"/>
              </w:rPr>
              <w:t>class.openDB.inc.php.insertTable()</w:t>
            </w:r>
          </w:p>
        </w:tc>
        <w:tc>
          <w:tcPr>
            <w:tcW w:w="2220" w:type="dxa"/>
            <w:vMerge w:val="restart"/>
            <w:tcMar>
              <w:top w:w="100" w:type="dxa"/>
              <w:left w:w="100" w:type="dxa"/>
              <w:bottom w:w="100" w:type="dxa"/>
              <w:right w:w="100" w:type="dxa"/>
            </w:tcMar>
          </w:tcPr>
          <w:p w14:paraId="29F198E9" w14:textId="77777777" w:rsidR="007542A2" w:rsidRDefault="004E0924">
            <w:pPr>
              <w:widowControl w:val="0"/>
              <w:spacing w:line="240" w:lineRule="auto"/>
            </w:pPr>
            <w:r>
              <w:rPr>
                <w:sz w:val="16"/>
                <w:szCs w:val="16"/>
              </w:rPr>
              <w:t>To test that records can be inserted into a specified table successfully.</w:t>
            </w:r>
          </w:p>
        </w:tc>
        <w:tc>
          <w:tcPr>
            <w:tcW w:w="3750" w:type="dxa"/>
            <w:tcMar>
              <w:top w:w="100" w:type="dxa"/>
              <w:left w:w="100" w:type="dxa"/>
              <w:bottom w:w="100" w:type="dxa"/>
              <w:right w:w="100" w:type="dxa"/>
            </w:tcMar>
          </w:tcPr>
          <w:p w14:paraId="3483F418" w14:textId="77777777" w:rsidR="007542A2" w:rsidRDefault="004E0924">
            <w:pPr>
              <w:widowControl w:val="0"/>
              <w:spacing w:line="240" w:lineRule="auto"/>
            </w:pPr>
            <w:r>
              <w:rPr>
                <w:sz w:val="16"/>
                <w:szCs w:val="16"/>
              </w:rPr>
              <w:t>Test that records can be inserted into the database table.</w:t>
            </w:r>
          </w:p>
        </w:tc>
        <w:tc>
          <w:tcPr>
            <w:tcW w:w="3870" w:type="dxa"/>
            <w:tcMar>
              <w:top w:w="100" w:type="dxa"/>
              <w:left w:w="100" w:type="dxa"/>
              <w:bottom w:w="100" w:type="dxa"/>
              <w:right w:w="100" w:type="dxa"/>
            </w:tcMar>
          </w:tcPr>
          <w:p w14:paraId="45380134" w14:textId="77777777" w:rsidR="007542A2" w:rsidRDefault="004E0924">
            <w:pPr>
              <w:widowControl w:val="0"/>
              <w:spacing w:line="240" w:lineRule="auto"/>
            </w:pPr>
            <w:r>
              <w:rPr>
                <w:sz w:val="16"/>
                <w:szCs w:val="16"/>
              </w:rPr>
              <w:t>To test that records can be inserted into database tables.</w:t>
            </w:r>
          </w:p>
        </w:tc>
      </w:tr>
      <w:tr w:rsidR="007542A2" w14:paraId="1518EA15" w14:textId="77777777">
        <w:trPr>
          <w:trHeight w:val="360"/>
        </w:trPr>
        <w:tc>
          <w:tcPr>
            <w:tcW w:w="2415" w:type="dxa"/>
            <w:vMerge/>
            <w:tcMar>
              <w:top w:w="100" w:type="dxa"/>
              <w:left w:w="100" w:type="dxa"/>
              <w:bottom w:w="100" w:type="dxa"/>
              <w:right w:w="100" w:type="dxa"/>
            </w:tcMar>
          </w:tcPr>
          <w:p w14:paraId="72D2F34F"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1CD1A9B" w14:textId="77777777" w:rsidR="007542A2" w:rsidRDefault="007542A2">
            <w:pPr>
              <w:widowControl w:val="0"/>
              <w:spacing w:line="240" w:lineRule="auto"/>
            </w:pPr>
          </w:p>
        </w:tc>
        <w:tc>
          <w:tcPr>
            <w:tcW w:w="3750" w:type="dxa"/>
            <w:tcMar>
              <w:top w:w="100" w:type="dxa"/>
              <w:left w:w="100" w:type="dxa"/>
              <w:bottom w:w="100" w:type="dxa"/>
              <w:right w:w="100" w:type="dxa"/>
            </w:tcMar>
          </w:tcPr>
          <w:p w14:paraId="54827E5B" w14:textId="77777777" w:rsidR="007542A2" w:rsidRDefault="004E0924">
            <w:pPr>
              <w:widowControl w:val="0"/>
              <w:spacing w:line="240" w:lineRule="auto"/>
            </w:pPr>
            <w:r>
              <w:rPr>
                <w:sz w:val="16"/>
                <w:szCs w:val="16"/>
              </w:rPr>
              <w:t>Attempt to insert into a table without any data.</w:t>
            </w:r>
          </w:p>
        </w:tc>
        <w:tc>
          <w:tcPr>
            <w:tcW w:w="3870" w:type="dxa"/>
            <w:tcMar>
              <w:top w:w="100" w:type="dxa"/>
              <w:left w:w="100" w:type="dxa"/>
              <w:bottom w:w="100" w:type="dxa"/>
              <w:right w:w="100" w:type="dxa"/>
            </w:tcMar>
          </w:tcPr>
          <w:p w14:paraId="2D363EEE" w14:textId="77777777" w:rsidR="007542A2" w:rsidRDefault="004E0924">
            <w:pPr>
              <w:widowControl w:val="0"/>
              <w:spacing w:line="240" w:lineRule="auto"/>
            </w:pPr>
            <w:r>
              <w:rPr>
                <w:sz w:val="16"/>
                <w:szCs w:val="16"/>
              </w:rPr>
              <w:t>To make sure that blank rows that are attempted at being inserted are dealt with appropriately.</w:t>
            </w:r>
          </w:p>
        </w:tc>
      </w:tr>
      <w:tr w:rsidR="007542A2" w14:paraId="28F3126A" w14:textId="77777777">
        <w:trPr>
          <w:trHeight w:val="360"/>
        </w:trPr>
        <w:tc>
          <w:tcPr>
            <w:tcW w:w="2415" w:type="dxa"/>
            <w:vMerge/>
            <w:tcMar>
              <w:top w:w="100" w:type="dxa"/>
              <w:left w:w="100" w:type="dxa"/>
              <w:bottom w:w="100" w:type="dxa"/>
              <w:right w:w="100" w:type="dxa"/>
            </w:tcMar>
          </w:tcPr>
          <w:p w14:paraId="77D8F54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9459F58" w14:textId="77777777" w:rsidR="007542A2" w:rsidRDefault="007542A2">
            <w:pPr>
              <w:widowControl w:val="0"/>
              <w:spacing w:line="240" w:lineRule="auto"/>
            </w:pPr>
          </w:p>
        </w:tc>
        <w:tc>
          <w:tcPr>
            <w:tcW w:w="3750" w:type="dxa"/>
            <w:tcMar>
              <w:top w:w="100" w:type="dxa"/>
              <w:left w:w="100" w:type="dxa"/>
              <w:bottom w:w="100" w:type="dxa"/>
              <w:right w:w="100" w:type="dxa"/>
            </w:tcMar>
          </w:tcPr>
          <w:p w14:paraId="5EFEDFF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2E3D1C3" w14:textId="77777777" w:rsidR="007542A2" w:rsidRDefault="004E0924">
            <w:pPr>
              <w:widowControl w:val="0"/>
              <w:spacing w:line="240" w:lineRule="auto"/>
            </w:pPr>
            <w:r>
              <w:rPr>
                <w:sz w:val="16"/>
                <w:szCs w:val="16"/>
              </w:rPr>
              <w:t>N/A</w:t>
            </w:r>
          </w:p>
        </w:tc>
      </w:tr>
      <w:tr w:rsidR="007542A2" w14:paraId="6AD89F11" w14:textId="77777777">
        <w:trPr>
          <w:trHeight w:val="360"/>
        </w:trPr>
        <w:tc>
          <w:tcPr>
            <w:tcW w:w="2415" w:type="dxa"/>
            <w:vMerge w:val="restart"/>
            <w:tcMar>
              <w:top w:w="100" w:type="dxa"/>
              <w:left w:w="100" w:type="dxa"/>
              <w:bottom w:w="100" w:type="dxa"/>
              <w:right w:w="100" w:type="dxa"/>
            </w:tcMar>
          </w:tcPr>
          <w:p w14:paraId="101627A1" w14:textId="77777777" w:rsidR="007542A2" w:rsidRDefault="004E0924">
            <w:pPr>
              <w:widowControl w:val="0"/>
              <w:spacing w:line="240" w:lineRule="auto"/>
            </w:pPr>
            <w:r>
              <w:rPr>
                <w:sz w:val="16"/>
                <w:szCs w:val="16"/>
                <w:u w:val="single"/>
              </w:rPr>
              <w:t>class.openDB.inc.php.updateTable()</w:t>
            </w:r>
          </w:p>
        </w:tc>
        <w:tc>
          <w:tcPr>
            <w:tcW w:w="2220" w:type="dxa"/>
            <w:vMerge w:val="restart"/>
            <w:tcMar>
              <w:top w:w="100" w:type="dxa"/>
              <w:left w:w="100" w:type="dxa"/>
              <w:bottom w:w="100" w:type="dxa"/>
              <w:right w:w="100" w:type="dxa"/>
            </w:tcMar>
          </w:tcPr>
          <w:p w14:paraId="3CFB0B07" w14:textId="77777777" w:rsidR="007542A2" w:rsidRDefault="004E0924">
            <w:pPr>
              <w:widowControl w:val="0"/>
              <w:spacing w:line="240" w:lineRule="auto"/>
            </w:pPr>
            <w:r>
              <w:rPr>
                <w:sz w:val="16"/>
                <w:szCs w:val="16"/>
              </w:rPr>
              <w:t>To test that records can be updated in a particular table, given a where clause as a reference point for the record to be changed.</w:t>
            </w:r>
          </w:p>
        </w:tc>
        <w:tc>
          <w:tcPr>
            <w:tcW w:w="3750" w:type="dxa"/>
            <w:tcMar>
              <w:top w:w="100" w:type="dxa"/>
              <w:left w:w="100" w:type="dxa"/>
              <w:bottom w:w="100" w:type="dxa"/>
              <w:right w:w="100" w:type="dxa"/>
            </w:tcMar>
          </w:tcPr>
          <w:p w14:paraId="05E2E696" w14:textId="77777777" w:rsidR="007542A2" w:rsidRDefault="004E0924">
            <w:pPr>
              <w:widowControl w:val="0"/>
              <w:spacing w:line="240" w:lineRule="auto"/>
            </w:pPr>
            <w:r>
              <w:rPr>
                <w:sz w:val="16"/>
                <w:szCs w:val="16"/>
              </w:rPr>
              <w:t>Test that a record can be successfully updated.</w:t>
            </w:r>
          </w:p>
        </w:tc>
        <w:tc>
          <w:tcPr>
            <w:tcW w:w="3870" w:type="dxa"/>
            <w:tcMar>
              <w:top w:w="100" w:type="dxa"/>
              <w:left w:w="100" w:type="dxa"/>
              <w:bottom w:w="100" w:type="dxa"/>
              <w:right w:w="100" w:type="dxa"/>
            </w:tcMar>
          </w:tcPr>
          <w:p w14:paraId="6CB4B034" w14:textId="77777777" w:rsidR="007542A2" w:rsidRDefault="004E0924">
            <w:pPr>
              <w:widowControl w:val="0"/>
              <w:spacing w:line="240" w:lineRule="auto"/>
            </w:pPr>
            <w:r>
              <w:rPr>
                <w:sz w:val="16"/>
                <w:szCs w:val="16"/>
              </w:rPr>
              <w:t>To make sure that rows from tables can be updated according to a reference field.</w:t>
            </w:r>
          </w:p>
        </w:tc>
      </w:tr>
      <w:tr w:rsidR="007542A2" w14:paraId="783E32C9" w14:textId="77777777">
        <w:trPr>
          <w:trHeight w:val="360"/>
        </w:trPr>
        <w:tc>
          <w:tcPr>
            <w:tcW w:w="2415" w:type="dxa"/>
            <w:vMerge/>
            <w:tcMar>
              <w:top w:w="100" w:type="dxa"/>
              <w:left w:w="100" w:type="dxa"/>
              <w:bottom w:w="100" w:type="dxa"/>
              <w:right w:w="100" w:type="dxa"/>
            </w:tcMar>
          </w:tcPr>
          <w:p w14:paraId="135B49D6"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02C578E" w14:textId="77777777" w:rsidR="007542A2" w:rsidRDefault="007542A2">
            <w:pPr>
              <w:widowControl w:val="0"/>
              <w:spacing w:line="240" w:lineRule="auto"/>
            </w:pPr>
          </w:p>
        </w:tc>
        <w:tc>
          <w:tcPr>
            <w:tcW w:w="3750" w:type="dxa"/>
            <w:tcMar>
              <w:top w:w="100" w:type="dxa"/>
              <w:left w:w="100" w:type="dxa"/>
              <w:bottom w:w="100" w:type="dxa"/>
              <w:right w:w="100" w:type="dxa"/>
            </w:tcMar>
          </w:tcPr>
          <w:p w14:paraId="3027C0FF" w14:textId="77777777" w:rsidR="007542A2" w:rsidRDefault="004E0924">
            <w:pPr>
              <w:widowControl w:val="0"/>
              <w:spacing w:line="240" w:lineRule="auto"/>
            </w:pPr>
            <w:r>
              <w:rPr>
                <w:sz w:val="16"/>
                <w:szCs w:val="16"/>
              </w:rPr>
              <w:t>Test for when no data is specified.</w:t>
            </w:r>
          </w:p>
        </w:tc>
        <w:tc>
          <w:tcPr>
            <w:tcW w:w="3870" w:type="dxa"/>
            <w:tcMar>
              <w:top w:w="100" w:type="dxa"/>
              <w:left w:w="100" w:type="dxa"/>
              <w:bottom w:w="100" w:type="dxa"/>
              <w:right w:w="100" w:type="dxa"/>
            </w:tcMar>
          </w:tcPr>
          <w:p w14:paraId="0023CB63" w14:textId="77777777" w:rsidR="007542A2" w:rsidRDefault="004E0924">
            <w:pPr>
              <w:widowControl w:val="0"/>
              <w:spacing w:line="240" w:lineRule="auto"/>
            </w:pPr>
            <w:r>
              <w:rPr>
                <w:sz w:val="16"/>
                <w:szCs w:val="16"/>
              </w:rPr>
              <w:t>To make sure that errors when no data is specified are handled correctly.</w:t>
            </w:r>
          </w:p>
        </w:tc>
      </w:tr>
      <w:tr w:rsidR="007542A2" w14:paraId="1B1CF0CB" w14:textId="77777777">
        <w:trPr>
          <w:trHeight w:val="360"/>
        </w:trPr>
        <w:tc>
          <w:tcPr>
            <w:tcW w:w="2415" w:type="dxa"/>
            <w:vMerge/>
            <w:tcMar>
              <w:top w:w="100" w:type="dxa"/>
              <w:left w:w="100" w:type="dxa"/>
              <w:bottom w:w="100" w:type="dxa"/>
              <w:right w:w="100" w:type="dxa"/>
            </w:tcMar>
          </w:tcPr>
          <w:p w14:paraId="052F2E1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E085EA7" w14:textId="77777777" w:rsidR="007542A2" w:rsidRDefault="007542A2">
            <w:pPr>
              <w:widowControl w:val="0"/>
              <w:spacing w:line="240" w:lineRule="auto"/>
            </w:pPr>
          </w:p>
        </w:tc>
        <w:tc>
          <w:tcPr>
            <w:tcW w:w="3750" w:type="dxa"/>
            <w:tcMar>
              <w:top w:w="100" w:type="dxa"/>
              <w:left w:w="100" w:type="dxa"/>
              <w:bottom w:w="100" w:type="dxa"/>
              <w:right w:w="100" w:type="dxa"/>
            </w:tcMar>
          </w:tcPr>
          <w:p w14:paraId="22242A40" w14:textId="77777777" w:rsidR="007542A2" w:rsidRDefault="004E0924">
            <w:pPr>
              <w:widowControl w:val="0"/>
              <w:spacing w:line="240" w:lineRule="auto"/>
            </w:pPr>
            <w:r>
              <w:rPr>
                <w:sz w:val="16"/>
                <w:szCs w:val="16"/>
              </w:rPr>
              <w:t>Test for where there is only 1 element of data in the “data” and “where” arrays.</w:t>
            </w:r>
          </w:p>
        </w:tc>
        <w:tc>
          <w:tcPr>
            <w:tcW w:w="3870" w:type="dxa"/>
            <w:tcMar>
              <w:top w:w="100" w:type="dxa"/>
              <w:left w:w="100" w:type="dxa"/>
              <w:bottom w:w="100" w:type="dxa"/>
              <w:right w:w="100" w:type="dxa"/>
            </w:tcMar>
          </w:tcPr>
          <w:p w14:paraId="60759D35" w14:textId="77777777" w:rsidR="007542A2" w:rsidRDefault="004E0924">
            <w:pPr>
              <w:widowControl w:val="0"/>
              <w:spacing w:line="240" w:lineRule="auto"/>
            </w:pPr>
            <w:r>
              <w:rPr>
                <w:sz w:val="16"/>
                <w:szCs w:val="16"/>
              </w:rPr>
              <w:t>To make sure that boundary amounts of data in the arrays are coped with.</w:t>
            </w:r>
          </w:p>
        </w:tc>
      </w:tr>
      <w:tr w:rsidR="007542A2" w14:paraId="341C0864" w14:textId="77777777">
        <w:tc>
          <w:tcPr>
            <w:tcW w:w="2415" w:type="dxa"/>
            <w:tcMar>
              <w:top w:w="100" w:type="dxa"/>
              <w:left w:w="100" w:type="dxa"/>
              <w:bottom w:w="100" w:type="dxa"/>
              <w:right w:w="100" w:type="dxa"/>
            </w:tcMar>
          </w:tcPr>
          <w:p w14:paraId="404E5CDC" w14:textId="77777777" w:rsidR="007542A2" w:rsidRDefault="004E0924">
            <w:pPr>
              <w:widowControl w:val="0"/>
              <w:spacing w:line="240" w:lineRule="auto"/>
            </w:pPr>
            <w:r>
              <w:rPr>
                <w:u w:val="single"/>
              </w:rPr>
              <w:t>createTables.php</w:t>
            </w:r>
          </w:p>
        </w:tc>
        <w:tc>
          <w:tcPr>
            <w:tcW w:w="2220" w:type="dxa"/>
            <w:tcMar>
              <w:top w:w="100" w:type="dxa"/>
              <w:left w:w="100" w:type="dxa"/>
              <w:bottom w:w="100" w:type="dxa"/>
              <w:right w:w="100" w:type="dxa"/>
            </w:tcMar>
          </w:tcPr>
          <w:p w14:paraId="194D37D8"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42641DBB"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15D5549F" w14:textId="77777777" w:rsidR="007542A2" w:rsidRDefault="004E0924">
            <w:pPr>
              <w:widowControl w:val="0"/>
              <w:spacing w:line="240" w:lineRule="auto"/>
            </w:pPr>
            <w:r>
              <w:rPr>
                <w:b/>
                <w:sz w:val="16"/>
                <w:szCs w:val="16"/>
              </w:rPr>
              <w:t>-</w:t>
            </w:r>
          </w:p>
        </w:tc>
      </w:tr>
      <w:tr w:rsidR="007542A2" w14:paraId="14DB3A09" w14:textId="77777777">
        <w:trPr>
          <w:trHeight w:val="360"/>
        </w:trPr>
        <w:tc>
          <w:tcPr>
            <w:tcW w:w="2415" w:type="dxa"/>
            <w:vMerge w:val="restart"/>
            <w:tcMar>
              <w:top w:w="100" w:type="dxa"/>
              <w:left w:w="100" w:type="dxa"/>
              <w:bottom w:w="100" w:type="dxa"/>
              <w:right w:w="100" w:type="dxa"/>
            </w:tcMar>
          </w:tcPr>
          <w:p w14:paraId="327AB9BF" w14:textId="77777777" w:rsidR="007542A2" w:rsidRDefault="004E0924">
            <w:pPr>
              <w:widowControl w:val="0"/>
              <w:spacing w:line="240" w:lineRule="auto"/>
            </w:pPr>
            <w:r>
              <w:rPr>
                <w:sz w:val="16"/>
                <w:szCs w:val="16"/>
                <w:u w:val="single"/>
              </w:rPr>
              <w:t>createTables.php.1</w:t>
            </w:r>
          </w:p>
        </w:tc>
        <w:tc>
          <w:tcPr>
            <w:tcW w:w="2220" w:type="dxa"/>
            <w:vMerge w:val="restart"/>
            <w:tcMar>
              <w:top w:w="100" w:type="dxa"/>
              <w:left w:w="100" w:type="dxa"/>
              <w:bottom w:w="100" w:type="dxa"/>
              <w:right w:w="100" w:type="dxa"/>
            </w:tcMar>
          </w:tcPr>
          <w:p w14:paraId="2934B0ED" w14:textId="77777777" w:rsidR="007542A2" w:rsidRDefault="004E0924">
            <w:pPr>
              <w:widowControl w:val="0"/>
              <w:spacing w:line="240" w:lineRule="auto"/>
            </w:pPr>
            <w:r>
              <w:rPr>
                <w:sz w:val="16"/>
                <w:szCs w:val="16"/>
              </w:rPr>
              <w:t>Check that all tables are created with the correct data types for each field.</w:t>
            </w:r>
          </w:p>
        </w:tc>
        <w:tc>
          <w:tcPr>
            <w:tcW w:w="3750" w:type="dxa"/>
            <w:tcMar>
              <w:top w:w="100" w:type="dxa"/>
              <w:left w:w="100" w:type="dxa"/>
              <w:bottom w:w="100" w:type="dxa"/>
              <w:right w:w="100" w:type="dxa"/>
            </w:tcMar>
          </w:tcPr>
          <w:p w14:paraId="65743416" w14:textId="77777777" w:rsidR="007542A2" w:rsidRDefault="004E0924">
            <w:pPr>
              <w:widowControl w:val="0"/>
              <w:spacing w:line="240" w:lineRule="auto"/>
            </w:pPr>
            <w:r>
              <w:rPr>
                <w:sz w:val="16"/>
                <w:szCs w:val="16"/>
              </w:rPr>
              <w:t>Make sure that all tables are included in the file and are created correctly in the database.</w:t>
            </w:r>
          </w:p>
        </w:tc>
        <w:tc>
          <w:tcPr>
            <w:tcW w:w="3870" w:type="dxa"/>
            <w:tcMar>
              <w:top w:w="100" w:type="dxa"/>
              <w:left w:w="100" w:type="dxa"/>
              <w:bottom w:w="100" w:type="dxa"/>
              <w:right w:w="100" w:type="dxa"/>
            </w:tcMar>
          </w:tcPr>
          <w:p w14:paraId="35FF0E7A" w14:textId="77777777" w:rsidR="007542A2" w:rsidRDefault="004E0924">
            <w:pPr>
              <w:widowControl w:val="0"/>
              <w:spacing w:line="240" w:lineRule="auto"/>
            </w:pPr>
            <w:r>
              <w:rPr>
                <w:sz w:val="16"/>
                <w:szCs w:val="16"/>
              </w:rPr>
              <w:t>To make sure that all tables are made without an issue.</w:t>
            </w:r>
          </w:p>
        </w:tc>
      </w:tr>
      <w:tr w:rsidR="007542A2" w14:paraId="5067979F" w14:textId="77777777">
        <w:trPr>
          <w:trHeight w:val="420"/>
        </w:trPr>
        <w:tc>
          <w:tcPr>
            <w:tcW w:w="2415" w:type="dxa"/>
            <w:vMerge/>
            <w:tcMar>
              <w:top w:w="100" w:type="dxa"/>
              <w:left w:w="100" w:type="dxa"/>
              <w:bottom w:w="100" w:type="dxa"/>
              <w:right w:w="100" w:type="dxa"/>
            </w:tcMar>
          </w:tcPr>
          <w:p w14:paraId="394E2B55"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6E14156" w14:textId="77777777" w:rsidR="007542A2" w:rsidRDefault="007542A2">
            <w:pPr>
              <w:widowControl w:val="0"/>
              <w:spacing w:line="240" w:lineRule="auto"/>
            </w:pPr>
          </w:p>
        </w:tc>
        <w:tc>
          <w:tcPr>
            <w:tcW w:w="3750" w:type="dxa"/>
            <w:tcMar>
              <w:top w:w="100" w:type="dxa"/>
              <w:left w:w="100" w:type="dxa"/>
              <w:bottom w:w="100" w:type="dxa"/>
              <w:right w:w="100" w:type="dxa"/>
            </w:tcMar>
          </w:tcPr>
          <w:p w14:paraId="0A94317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23AAF65" w14:textId="77777777" w:rsidR="007542A2" w:rsidRDefault="004E0924">
            <w:pPr>
              <w:widowControl w:val="0"/>
              <w:spacing w:line="240" w:lineRule="auto"/>
            </w:pPr>
            <w:r>
              <w:rPr>
                <w:sz w:val="16"/>
                <w:szCs w:val="16"/>
              </w:rPr>
              <w:t>N/A</w:t>
            </w:r>
          </w:p>
        </w:tc>
      </w:tr>
      <w:tr w:rsidR="007542A2" w14:paraId="02D8C72E" w14:textId="77777777">
        <w:trPr>
          <w:trHeight w:val="360"/>
        </w:trPr>
        <w:tc>
          <w:tcPr>
            <w:tcW w:w="2415" w:type="dxa"/>
            <w:vMerge/>
            <w:tcMar>
              <w:top w:w="100" w:type="dxa"/>
              <w:left w:w="100" w:type="dxa"/>
              <w:bottom w:w="100" w:type="dxa"/>
              <w:right w:w="100" w:type="dxa"/>
            </w:tcMar>
          </w:tcPr>
          <w:p w14:paraId="3130983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04B32B8" w14:textId="77777777" w:rsidR="007542A2" w:rsidRDefault="007542A2">
            <w:pPr>
              <w:widowControl w:val="0"/>
              <w:spacing w:line="240" w:lineRule="auto"/>
            </w:pPr>
          </w:p>
        </w:tc>
        <w:tc>
          <w:tcPr>
            <w:tcW w:w="3750" w:type="dxa"/>
            <w:tcMar>
              <w:top w:w="100" w:type="dxa"/>
              <w:left w:w="100" w:type="dxa"/>
              <w:bottom w:w="100" w:type="dxa"/>
              <w:right w:w="100" w:type="dxa"/>
            </w:tcMar>
          </w:tcPr>
          <w:p w14:paraId="4FE5890C"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3C760C9" w14:textId="77777777" w:rsidR="007542A2" w:rsidRDefault="004E0924">
            <w:pPr>
              <w:widowControl w:val="0"/>
              <w:spacing w:line="240" w:lineRule="auto"/>
            </w:pPr>
            <w:r>
              <w:rPr>
                <w:sz w:val="16"/>
                <w:szCs w:val="16"/>
              </w:rPr>
              <w:t>N/A</w:t>
            </w:r>
          </w:p>
        </w:tc>
      </w:tr>
      <w:tr w:rsidR="007542A2" w14:paraId="01119732" w14:textId="77777777">
        <w:tc>
          <w:tcPr>
            <w:tcW w:w="2415" w:type="dxa"/>
            <w:tcMar>
              <w:top w:w="100" w:type="dxa"/>
              <w:left w:w="100" w:type="dxa"/>
              <w:bottom w:w="100" w:type="dxa"/>
              <w:right w:w="100" w:type="dxa"/>
            </w:tcMar>
          </w:tcPr>
          <w:p w14:paraId="515DE01D" w14:textId="77777777" w:rsidR="007542A2" w:rsidRDefault="004E0924">
            <w:pPr>
              <w:widowControl w:val="0"/>
              <w:spacing w:line="240" w:lineRule="auto"/>
            </w:pPr>
            <w:r>
              <w:rPr>
                <w:u w:val="single"/>
              </w:rPr>
              <w:t>functions.php</w:t>
            </w:r>
          </w:p>
        </w:tc>
        <w:tc>
          <w:tcPr>
            <w:tcW w:w="2220" w:type="dxa"/>
            <w:tcMar>
              <w:top w:w="100" w:type="dxa"/>
              <w:left w:w="100" w:type="dxa"/>
              <w:bottom w:w="100" w:type="dxa"/>
              <w:right w:w="100" w:type="dxa"/>
            </w:tcMar>
          </w:tcPr>
          <w:p w14:paraId="196B9F6B"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50CF7F0C"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4349CB85" w14:textId="77777777" w:rsidR="007542A2" w:rsidRDefault="004E0924">
            <w:pPr>
              <w:widowControl w:val="0"/>
              <w:spacing w:line="240" w:lineRule="auto"/>
            </w:pPr>
            <w:r>
              <w:rPr>
                <w:b/>
                <w:sz w:val="16"/>
                <w:szCs w:val="16"/>
              </w:rPr>
              <w:t>-</w:t>
            </w:r>
          </w:p>
        </w:tc>
      </w:tr>
      <w:tr w:rsidR="007542A2" w14:paraId="63BD512A" w14:textId="77777777">
        <w:trPr>
          <w:trHeight w:val="420"/>
        </w:trPr>
        <w:tc>
          <w:tcPr>
            <w:tcW w:w="2415" w:type="dxa"/>
            <w:vMerge w:val="restart"/>
            <w:tcMar>
              <w:top w:w="100" w:type="dxa"/>
              <w:left w:w="100" w:type="dxa"/>
              <w:bottom w:w="100" w:type="dxa"/>
              <w:right w:w="100" w:type="dxa"/>
            </w:tcMar>
          </w:tcPr>
          <w:p w14:paraId="1AE1FF88" w14:textId="77777777" w:rsidR="007542A2" w:rsidRDefault="004E0924">
            <w:pPr>
              <w:widowControl w:val="0"/>
              <w:spacing w:line="240" w:lineRule="auto"/>
            </w:pPr>
            <w:r>
              <w:rPr>
                <w:sz w:val="16"/>
                <w:szCs w:val="16"/>
                <w:u w:val="single"/>
              </w:rPr>
              <w:t>functions.php.getUserLevel()</w:t>
            </w:r>
          </w:p>
        </w:tc>
        <w:tc>
          <w:tcPr>
            <w:tcW w:w="2220" w:type="dxa"/>
            <w:vMerge w:val="restart"/>
            <w:tcMar>
              <w:top w:w="100" w:type="dxa"/>
              <w:left w:w="100" w:type="dxa"/>
              <w:bottom w:w="100" w:type="dxa"/>
              <w:right w:w="100" w:type="dxa"/>
            </w:tcMar>
          </w:tcPr>
          <w:p w14:paraId="6B14B7E1" w14:textId="77777777" w:rsidR="007542A2" w:rsidRDefault="004E0924">
            <w:pPr>
              <w:widowControl w:val="0"/>
              <w:spacing w:line="240" w:lineRule="auto"/>
            </w:pPr>
            <w:r>
              <w:rPr>
                <w:sz w:val="16"/>
                <w:szCs w:val="16"/>
              </w:rPr>
              <w:t xml:space="preserve">Check that correct user levels are returned from the </w:t>
            </w:r>
            <w:r>
              <w:rPr>
                <w:sz w:val="16"/>
                <w:szCs w:val="16"/>
              </w:rPr>
              <w:lastRenderedPageBreak/>
              <w:t>function.</w:t>
            </w:r>
          </w:p>
        </w:tc>
        <w:tc>
          <w:tcPr>
            <w:tcW w:w="3750" w:type="dxa"/>
            <w:tcMar>
              <w:top w:w="100" w:type="dxa"/>
              <w:left w:w="100" w:type="dxa"/>
              <w:bottom w:w="100" w:type="dxa"/>
              <w:right w:w="100" w:type="dxa"/>
            </w:tcMar>
          </w:tcPr>
          <w:p w14:paraId="14DF3647" w14:textId="77777777" w:rsidR="007542A2" w:rsidRDefault="004E0924">
            <w:pPr>
              <w:widowControl w:val="0"/>
              <w:spacing w:line="240" w:lineRule="auto"/>
            </w:pPr>
            <w:r>
              <w:rPr>
                <w:sz w:val="16"/>
                <w:szCs w:val="16"/>
              </w:rPr>
              <w:lastRenderedPageBreak/>
              <w:t>See what the user level is for each type of user logged in with set cookies.</w:t>
            </w:r>
          </w:p>
        </w:tc>
        <w:tc>
          <w:tcPr>
            <w:tcW w:w="3870" w:type="dxa"/>
            <w:tcMar>
              <w:top w:w="100" w:type="dxa"/>
              <w:left w:w="100" w:type="dxa"/>
              <w:bottom w:w="100" w:type="dxa"/>
              <w:right w:w="100" w:type="dxa"/>
            </w:tcMar>
          </w:tcPr>
          <w:p w14:paraId="52320381" w14:textId="77777777" w:rsidR="007542A2" w:rsidRDefault="004E0924">
            <w:pPr>
              <w:widowControl w:val="0"/>
              <w:spacing w:line="240" w:lineRule="auto"/>
            </w:pPr>
            <w:r>
              <w:rPr>
                <w:sz w:val="16"/>
                <w:szCs w:val="16"/>
              </w:rPr>
              <w:t>To make sure that only users of a high enough user level can access a page.</w:t>
            </w:r>
          </w:p>
        </w:tc>
      </w:tr>
      <w:tr w:rsidR="007542A2" w14:paraId="68C87D1D" w14:textId="77777777">
        <w:trPr>
          <w:trHeight w:val="420"/>
        </w:trPr>
        <w:tc>
          <w:tcPr>
            <w:tcW w:w="2415" w:type="dxa"/>
            <w:vMerge/>
            <w:tcMar>
              <w:top w:w="100" w:type="dxa"/>
              <w:left w:w="100" w:type="dxa"/>
              <w:bottom w:w="100" w:type="dxa"/>
              <w:right w:w="100" w:type="dxa"/>
            </w:tcMar>
          </w:tcPr>
          <w:p w14:paraId="70DFA846"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F477479" w14:textId="77777777" w:rsidR="007542A2" w:rsidRDefault="007542A2">
            <w:pPr>
              <w:widowControl w:val="0"/>
              <w:spacing w:line="240" w:lineRule="auto"/>
            </w:pPr>
          </w:p>
        </w:tc>
        <w:tc>
          <w:tcPr>
            <w:tcW w:w="3750" w:type="dxa"/>
            <w:tcMar>
              <w:top w:w="100" w:type="dxa"/>
              <w:left w:w="100" w:type="dxa"/>
              <w:bottom w:w="100" w:type="dxa"/>
              <w:right w:w="100" w:type="dxa"/>
            </w:tcMar>
          </w:tcPr>
          <w:p w14:paraId="034C274B"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B8C19DA" w14:textId="77777777" w:rsidR="007542A2" w:rsidRDefault="004E0924">
            <w:pPr>
              <w:widowControl w:val="0"/>
              <w:spacing w:line="240" w:lineRule="auto"/>
            </w:pPr>
            <w:r>
              <w:rPr>
                <w:sz w:val="16"/>
                <w:szCs w:val="16"/>
              </w:rPr>
              <w:t>N/A</w:t>
            </w:r>
          </w:p>
        </w:tc>
      </w:tr>
      <w:tr w:rsidR="007542A2" w14:paraId="508D6383" w14:textId="77777777">
        <w:trPr>
          <w:trHeight w:val="420"/>
        </w:trPr>
        <w:tc>
          <w:tcPr>
            <w:tcW w:w="2415" w:type="dxa"/>
            <w:vMerge/>
            <w:tcMar>
              <w:top w:w="100" w:type="dxa"/>
              <w:left w:w="100" w:type="dxa"/>
              <w:bottom w:w="100" w:type="dxa"/>
              <w:right w:w="100" w:type="dxa"/>
            </w:tcMar>
          </w:tcPr>
          <w:p w14:paraId="6E74A5D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C0BF172" w14:textId="77777777" w:rsidR="007542A2" w:rsidRDefault="007542A2">
            <w:pPr>
              <w:widowControl w:val="0"/>
              <w:spacing w:line="240" w:lineRule="auto"/>
            </w:pPr>
          </w:p>
        </w:tc>
        <w:tc>
          <w:tcPr>
            <w:tcW w:w="3750" w:type="dxa"/>
            <w:tcMar>
              <w:top w:w="100" w:type="dxa"/>
              <w:left w:w="100" w:type="dxa"/>
              <w:bottom w:w="100" w:type="dxa"/>
              <w:right w:w="100" w:type="dxa"/>
            </w:tcMar>
          </w:tcPr>
          <w:p w14:paraId="413A541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5B8E09A" w14:textId="77777777" w:rsidR="007542A2" w:rsidRDefault="004E0924">
            <w:pPr>
              <w:widowControl w:val="0"/>
              <w:spacing w:line="240" w:lineRule="auto"/>
            </w:pPr>
            <w:r>
              <w:rPr>
                <w:sz w:val="16"/>
                <w:szCs w:val="16"/>
              </w:rPr>
              <w:t>N/A</w:t>
            </w:r>
          </w:p>
        </w:tc>
      </w:tr>
      <w:tr w:rsidR="007542A2" w14:paraId="27633654" w14:textId="77777777">
        <w:trPr>
          <w:trHeight w:val="420"/>
        </w:trPr>
        <w:tc>
          <w:tcPr>
            <w:tcW w:w="2415" w:type="dxa"/>
            <w:vMerge w:val="restart"/>
            <w:tcMar>
              <w:top w:w="100" w:type="dxa"/>
              <w:left w:w="100" w:type="dxa"/>
              <w:bottom w:w="100" w:type="dxa"/>
              <w:right w:w="100" w:type="dxa"/>
            </w:tcMar>
          </w:tcPr>
          <w:p w14:paraId="5B2F8443" w14:textId="77777777" w:rsidR="007542A2" w:rsidRDefault="004E0924">
            <w:pPr>
              <w:widowControl w:val="0"/>
              <w:spacing w:line="240" w:lineRule="auto"/>
            </w:pPr>
            <w:r>
              <w:rPr>
                <w:sz w:val="16"/>
                <w:szCs w:val="16"/>
                <w:u w:val="single"/>
              </w:rPr>
              <w:t>functions.php.formatTime()</w:t>
            </w:r>
          </w:p>
        </w:tc>
        <w:tc>
          <w:tcPr>
            <w:tcW w:w="2220" w:type="dxa"/>
            <w:vMerge w:val="restart"/>
            <w:tcMar>
              <w:top w:w="100" w:type="dxa"/>
              <w:left w:w="100" w:type="dxa"/>
              <w:bottom w:w="100" w:type="dxa"/>
              <w:right w:w="100" w:type="dxa"/>
            </w:tcMar>
          </w:tcPr>
          <w:p w14:paraId="48F1D8DA" w14:textId="77777777" w:rsidR="007542A2" w:rsidRDefault="004E0924">
            <w:pPr>
              <w:widowControl w:val="0"/>
              <w:spacing w:line="240" w:lineRule="auto"/>
            </w:pPr>
            <w:r>
              <w:rPr>
                <w:sz w:val="16"/>
                <w:szCs w:val="16"/>
              </w:rPr>
              <w:t>Check that the time is formatted correctly.</w:t>
            </w:r>
          </w:p>
        </w:tc>
        <w:tc>
          <w:tcPr>
            <w:tcW w:w="3750" w:type="dxa"/>
            <w:tcMar>
              <w:top w:w="100" w:type="dxa"/>
              <w:left w:w="100" w:type="dxa"/>
              <w:bottom w:w="100" w:type="dxa"/>
              <w:right w:w="100" w:type="dxa"/>
            </w:tcMar>
          </w:tcPr>
          <w:p w14:paraId="01190D39" w14:textId="77777777" w:rsidR="007542A2" w:rsidRDefault="004E0924">
            <w:pPr>
              <w:widowControl w:val="0"/>
              <w:spacing w:line="240" w:lineRule="auto"/>
            </w:pPr>
            <w:r>
              <w:rPr>
                <w:sz w:val="16"/>
                <w:szCs w:val="16"/>
              </w:rPr>
              <w:t>Input sample times that vary in character length.</w:t>
            </w:r>
          </w:p>
        </w:tc>
        <w:tc>
          <w:tcPr>
            <w:tcW w:w="3870" w:type="dxa"/>
            <w:tcMar>
              <w:top w:w="100" w:type="dxa"/>
              <w:left w:w="100" w:type="dxa"/>
              <w:bottom w:w="100" w:type="dxa"/>
              <w:right w:w="100" w:type="dxa"/>
            </w:tcMar>
          </w:tcPr>
          <w:p w14:paraId="391CF802" w14:textId="77777777" w:rsidR="007542A2" w:rsidRDefault="004E0924">
            <w:pPr>
              <w:widowControl w:val="0"/>
              <w:spacing w:line="240" w:lineRule="auto"/>
            </w:pPr>
            <w:r>
              <w:rPr>
                <w:sz w:val="16"/>
                <w:szCs w:val="16"/>
              </w:rPr>
              <w:t>To make sure that sample times can be formatted without an issue.</w:t>
            </w:r>
          </w:p>
        </w:tc>
      </w:tr>
      <w:tr w:rsidR="007542A2" w14:paraId="67ED5523" w14:textId="77777777">
        <w:trPr>
          <w:trHeight w:val="420"/>
        </w:trPr>
        <w:tc>
          <w:tcPr>
            <w:tcW w:w="2415" w:type="dxa"/>
            <w:vMerge/>
            <w:tcMar>
              <w:top w:w="100" w:type="dxa"/>
              <w:left w:w="100" w:type="dxa"/>
              <w:bottom w:w="100" w:type="dxa"/>
              <w:right w:w="100" w:type="dxa"/>
            </w:tcMar>
          </w:tcPr>
          <w:p w14:paraId="2427EC0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A9705F7" w14:textId="77777777" w:rsidR="007542A2" w:rsidRDefault="007542A2">
            <w:pPr>
              <w:widowControl w:val="0"/>
              <w:spacing w:line="240" w:lineRule="auto"/>
            </w:pPr>
          </w:p>
        </w:tc>
        <w:tc>
          <w:tcPr>
            <w:tcW w:w="3750" w:type="dxa"/>
            <w:tcMar>
              <w:top w:w="100" w:type="dxa"/>
              <w:left w:w="100" w:type="dxa"/>
              <w:bottom w:w="100" w:type="dxa"/>
              <w:right w:w="100" w:type="dxa"/>
            </w:tcMar>
          </w:tcPr>
          <w:p w14:paraId="7ECC8F6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8A61E84" w14:textId="77777777" w:rsidR="007542A2" w:rsidRDefault="004E0924">
            <w:pPr>
              <w:widowControl w:val="0"/>
              <w:spacing w:line="240" w:lineRule="auto"/>
            </w:pPr>
            <w:r>
              <w:rPr>
                <w:sz w:val="16"/>
                <w:szCs w:val="16"/>
              </w:rPr>
              <w:t>N/A</w:t>
            </w:r>
          </w:p>
        </w:tc>
      </w:tr>
      <w:tr w:rsidR="007542A2" w14:paraId="2CED1330" w14:textId="77777777">
        <w:trPr>
          <w:trHeight w:val="420"/>
        </w:trPr>
        <w:tc>
          <w:tcPr>
            <w:tcW w:w="2415" w:type="dxa"/>
            <w:vMerge/>
            <w:tcMar>
              <w:top w:w="100" w:type="dxa"/>
              <w:left w:w="100" w:type="dxa"/>
              <w:bottom w:w="100" w:type="dxa"/>
              <w:right w:w="100" w:type="dxa"/>
            </w:tcMar>
          </w:tcPr>
          <w:p w14:paraId="16E81FD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21A6C2C" w14:textId="77777777" w:rsidR="007542A2" w:rsidRDefault="007542A2">
            <w:pPr>
              <w:widowControl w:val="0"/>
              <w:spacing w:line="240" w:lineRule="auto"/>
            </w:pPr>
          </w:p>
        </w:tc>
        <w:tc>
          <w:tcPr>
            <w:tcW w:w="3750" w:type="dxa"/>
            <w:tcMar>
              <w:top w:w="100" w:type="dxa"/>
              <w:left w:w="100" w:type="dxa"/>
              <w:bottom w:w="100" w:type="dxa"/>
              <w:right w:w="100" w:type="dxa"/>
            </w:tcMar>
          </w:tcPr>
          <w:p w14:paraId="2AB4B17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10A22FC" w14:textId="77777777" w:rsidR="007542A2" w:rsidRDefault="004E0924">
            <w:pPr>
              <w:widowControl w:val="0"/>
              <w:spacing w:line="240" w:lineRule="auto"/>
            </w:pPr>
            <w:r>
              <w:rPr>
                <w:sz w:val="16"/>
                <w:szCs w:val="16"/>
              </w:rPr>
              <w:t>N/A</w:t>
            </w:r>
          </w:p>
        </w:tc>
      </w:tr>
      <w:tr w:rsidR="007542A2" w14:paraId="3C2854AF" w14:textId="77777777">
        <w:trPr>
          <w:trHeight w:val="420"/>
        </w:trPr>
        <w:tc>
          <w:tcPr>
            <w:tcW w:w="2415" w:type="dxa"/>
            <w:vMerge w:val="restart"/>
            <w:tcMar>
              <w:top w:w="100" w:type="dxa"/>
              <w:left w:w="100" w:type="dxa"/>
              <w:bottom w:w="100" w:type="dxa"/>
              <w:right w:w="100" w:type="dxa"/>
            </w:tcMar>
          </w:tcPr>
          <w:p w14:paraId="1E05D2CF" w14:textId="77777777" w:rsidR="007542A2" w:rsidRDefault="004E0924">
            <w:pPr>
              <w:widowControl w:val="0"/>
              <w:spacing w:line="240" w:lineRule="auto"/>
            </w:pPr>
            <w:r>
              <w:rPr>
                <w:sz w:val="16"/>
                <w:szCs w:val="16"/>
                <w:u w:val="single"/>
              </w:rPr>
              <w:t>functions.php.serializeGetVariables()</w:t>
            </w:r>
          </w:p>
        </w:tc>
        <w:tc>
          <w:tcPr>
            <w:tcW w:w="2220" w:type="dxa"/>
            <w:vMerge w:val="restart"/>
            <w:tcMar>
              <w:top w:w="100" w:type="dxa"/>
              <w:left w:w="100" w:type="dxa"/>
              <w:bottom w:w="100" w:type="dxa"/>
              <w:right w:w="100" w:type="dxa"/>
            </w:tcMar>
          </w:tcPr>
          <w:p w14:paraId="607515C8" w14:textId="77777777" w:rsidR="007542A2" w:rsidRDefault="004E0924">
            <w:pPr>
              <w:widowControl w:val="0"/>
              <w:spacing w:line="240" w:lineRule="auto"/>
            </w:pPr>
            <w:r>
              <w:rPr>
                <w:sz w:val="16"/>
                <w:szCs w:val="16"/>
              </w:rPr>
              <w:t>Check that the $_GET variables are serialised correctly, even when there is just one $_GET variable.</w:t>
            </w:r>
          </w:p>
        </w:tc>
        <w:tc>
          <w:tcPr>
            <w:tcW w:w="3750" w:type="dxa"/>
            <w:tcMar>
              <w:top w:w="100" w:type="dxa"/>
              <w:left w:w="100" w:type="dxa"/>
              <w:bottom w:w="100" w:type="dxa"/>
              <w:right w:w="100" w:type="dxa"/>
            </w:tcMar>
          </w:tcPr>
          <w:p w14:paraId="06D1778C" w14:textId="77777777" w:rsidR="007542A2" w:rsidRDefault="004E0924">
            <w:pPr>
              <w:widowControl w:val="0"/>
              <w:spacing w:line="240" w:lineRule="auto"/>
            </w:pPr>
            <w:r>
              <w:rPr>
                <w:sz w:val="16"/>
                <w:szCs w:val="16"/>
              </w:rPr>
              <w:t>Test for 2 or more $_GET variables.</w:t>
            </w:r>
          </w:p>
        </w:tc>
        <w:tc>
          <w:tcPr>
            <w:tcW w:w="3870" w:type="dxa"/>
            <w:tcMar>
              <w:top w:w="100" w:type="dxa"/>
              <w:left w:w="100" w:type="dxa"/>
              <w:bottom w:w="100" w:type="dxa"/>
              <w:right w:w="100" w:type="dxa"/>
            </w:tcMar>
          </w:tcPr>
          <w:p w14:paraId="2CE3D9D4" w14:textId="77777777" w:rsidR="007542A2" w:rsidRDefault="004E0924">
            <w:pPr>
              <w:widowControl w:val="0"/>
              <w:spacing w:line="240" w:lineRule="auto"/>
            </w:pPr>
            <w:r>
              <w:rPr>
                <w:sz w:val="16"/>
                <w:szCs w:val="16"/>
              </w:rPr>
              <w:t>To make sure that a selection of $_GET variables can be serialised correctly.</w:t>
            </w:r>
          </w:p>
        </w:tc>
      </w:tr>
      <w:tr w:rsidR="007542A2" w14:paraId="65DA9B6F" w14:textId="77777777">
        <w:trPr>
          <w:trHeight w:val="420"/>
        </w:trPr>
        <w:tc>
          <w:tcPr>
            <w:tcW w:w="2415" w:type="dxa"/>
            <w:vMerge/>
            <w:tcMar>
              <w:top w:w="100" w:type="dxa"/>
              <w:left w:w="100" w:type="dxa"/>
              <w:bottom w:w="100" w:type="dxa"/>
              <w:right w:w="100" w:type="dxa"/>
            </w:tcMar>
          </w:tcPr>
          <w:p w14:paraId="7245A00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419204E" w14:textId="77777777" w:rsidR="007542A2" w:rsidRDefault="007542A2">
            <w:pPr>
              <w:widowControl w:val="0"/>
              <w:spacing w:line="240" w:lineRule="auto"/>
            </w:pPr>
          </w:p>
        </w:tc>
        <w:tc>
          <w:tcPr>
            <w:tcW w:w="3750" w:type="dxa"/>
            <w:tcMar>
              <w:top w:w="100" w:type="dxa"/>
              <w:left w:w="100" w:type="dxa"/>
              <w:bottom w:w="100" w:type="dxa"/>
              <w:right w:w="100" w:type="dxa"/>
            </w:tcMar>
          </w:tcPr>
          <w:p w14:paraId="02F9429B" w14:textId="77777777" w:rsidR="007542A2" w:rsidRDefault="004E0924">
            <w:pPr>
              <w:widowControl w:val="0"/>
              <w:spacing w:line="240" w:lineRule="auto"/>
            </w:pPr>
            <w:r>
              <w:rPr>
                <w:sz w:val="16"/>
                <w:szCs w:val="16"/>
              </w:rPr>
              <w:t>Test for 0 $_GET variables.</w:t>
            </w:r>
          </w:p>
        </w:tc>
        <w:tc>
          <w:tcPr>
            <w:tcW w:w="3870" w:type="dxa"/>
            <w:tcMar>
              <w:top w:w="100" w:type="dxa"/>
              <w:left w:w="100" w:type="dxa"/>
              <w:bottom w:w="100" w:type="dxa"/>
              <w:right w:w="100" w:type="dxa"/>
            </w:tcMar>
          </w:tcPr>
          <w:p w14:paraId="2F7CE7EF" w14:textId="77777777" w:rsidR="007542A2" w:rsidRDefault="004E0924">
            <w:pPr>
              <w:widowControl w:val="0"/>
              <w:spacing w:line="240" w:lineRule="auto"/>
            </w:pPr>
            <w:r>
              <w:rPr>
                <w:sz w:val="16"/>
                <w:szCs w:val="16"/>
              </w:rPr>
              <w:t>To make sure that a specified $_GET array with no elements should be dealt with appropriately.</w:t>
            </w:r>
          </w:p>
        </w:tc>
      </w:tr>
      <w:tr w:rsidR="007542A2" w14:paraId="4BD1C177" w14:textId="77777777">
        <w:trPr>
          <w:trHeight w:val="420"/>
        </w:trPr>
        <w:tc>
          <w:tcPr>
            <w:tcW w:w="2415" w:type="dxa"/>
            <w:vMerge/>
            <w:tcMar>
              <w:top w:w="100" w:type="dxa"/>
              <w:left w:w="100" w:type="dxa"/>
              <w:bottom w:w="100" w:type="dxa"/>
              <w:right w:w="100" w:type="dxa"/>
            </w:tcMar>
          </w:tcPr>
          <w:p w14:paraId="0E89D97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968E33A" w14:textId="77777777" w:rsidR="007542A2" w:rsidRDefault="007542A2">
            <w:pPr>
              <w:widowControl w:val="0"/>
              <w:spacing w:line="240" w:lineRule="auto"/>
            </w:pPr>
          </w:p>
        </w:tc>
        <w:tc>
          <w:tcPr>
            <w:tcW w:w="3750" w:type="dxa"/>
            <w:tcMar>
              <w:top w:w="100" w:type="dxa"/>
              <w:left w:w="100" w:type="dxa"/>
              <w:bottom w:w="100" w:type="dxa"/>
              <w:right w:w="100" w:type="dxa"/>
            </w:tcMar>
          </w:tcPr>
          <w:p w14:paraId="27E213F8" w14:textId="77777777" w:rsidR="007542A2" w:rsidRDefault="004E0924">
            <w:pPr>
              <w:widowControl w:val="0"/>
              <w:spacing w:line="240" w:lineRule="auto"/>
            </w:pPr>
            <w:r>
              <w:rPr>
                <w:sz w:val="16"/>
                <w:szCs w:val="16"/>
              </w:rPr>
              <w:t>Test for when there is only 1 $_GET variable.</w:t>
            </w:r>
          </w:p>
        </w:tc>
        <w:tc>
          <w:tcPr>
            <w:tcW w:w="3870" w:type="dxa"/>
            <w:tcMar>
              <w:top w:w="100" w:type="dxa"/>
              <w:left w:w="100" w:type="dxa"/>
              <w:bottom w:w="100" w:type="dxa"/>
              <w:right w:w="100" w:type="dxa"/>
            </w:tcMar>
          </w:tcPr>
          <w:p w14:paraId="2724DA27" w14:textId="77777777" w:rsidR="007542A2" w:rsidRDefault="004E0924">
            <w:pPr>
              <w:widowControl w:val="0"/>
              <w:spacing w:line="240" w:lineRule="auto"/>
            </w:pPr>
            <w:r>
              <w:rPr>
                <w:sz w:val="16"/>
                <w:szCs w:val="16"/>
              </w:rPr>
              <w:t>To make sure that the $_GET array with only one element is coped with.</w:t>
            </w:r>
          </w:p>
        </w:tc>
      </w:tr>
      <w:tr w:rsidR="007542A2" w14:paraId="4D5306FD" w14:textId="77777777">
        <w:trPr>
          <w:trHeight w:val="420"/>
        </w:trPr>
        <w:tc>
          <w:tcPr>
            <w:tcW w:w="2415" w:type="dxa"/>
            <w:vMerge w:val="restart"/>
            <w:tcMar>
              <w:top w:w="100" w:type="dxa"/>
              <w:left w:w="100" w:type="dxa"/>
              <w:bottom w:w="100" w:type="dxa"/>
              <w:right w:w="100" w:type="dxa"/>
            </w:tcMar>
          </w:tcPr>
          <w:p w14:paraId="48F7CE04" w14:textId="77777777" w:rsidR="007542A2" w:rsidRDefault="004E0924">
            <w:pPr>
              <w:widowControl w:val="0"/>
              <w:spacing w:line="240" w:lineRule="auto"/>
            </w:pPr>
            <w:r>
              <w:rPr>
                <w:sz w:val="16"/>
                <w:szCs w:val="16"/>
                <w:u w:val="single"/>
              </w:rPr>
              <w:t>functions.php.destroyCookies()</w:t>
            </w:r>
          </w:p>
        </w:tc>
        <w:tc>
          <w:tcPr>
            <w:tcW w:w="2220" w:type="dxa"/>
            <w:vMerge w:val="restart"/>
            <w:tcMar>
              <w:top w:w="100" w:type="dxa"/>
              <w:left w:w="100" w:type="dxa"/>
              <w:bottom w:w="100" w:type="dxa"/>
              <w:right w:w="100" w:type="dxa"/>
            </w:tcMar>
          </w:tcPr>
          <w:p w14:paraId="65A75CD9" w14:textId="77777777" w:rsidR="007542A2" w:rsidRDefault="004E0924">
            <w:pPr>
              <w:widowControl w:val="0"/>
              <w:spacing w:line="240" w:lineRule="auto"/>
            </w:pPr>
            <w:r>
              <w:rPr>
                <w:sz w:val="16"/>
                <w:szCs w:val="16"/>
              </w:rPr>
              <w:t>Test that cookies are destroyed, with no remnants of valid data left.</w:t>
            </w:r>
          </w:p>
        </w:tc>
        <w:tc>
          <w:tcPr>
            <w:tcW w:w="3750" w:type="dxa"/>
            <w:tcMar>
              <w:top w:w="100" w:type="dxa"/>
              <w:left w:w="100" w:type="dxa"/>
              <w:bottom w:w="100" w:type="dxa"/>
              <w:right w:w="100" w:type="dxa"/>
            </w:tcMar>
          </w:tcPr>
          <w:p w14:paraId="60A1D22A" w14:textId="77777777" w:rsidR="007542A2" w:rsidRDefault="004E0924">
            <w:pPr>
              <w:widowControl w:val="0"/>
              <w:spacing w:line="240" w:lineRule="auto"/>
            </w:pPr>
            <w:r>
              <w:rPr>
                <w:sz w:val="16"/>
                <w:szCs w:val="16"/>
              </w:rPr>
              <w:t>Valid cookies being destroyed.</w:t>
            </w:r>
          </w:p>
        </w:tc>
        <w:tc>
          <w:tcPr>
            <w:tcW w:w="3870" w:type="dxa"/>
            <w:tcMar>
              <w:top w:w="100" w:type="dxa"/>
              <w:left w:w="100" w:type="dxa"/>
              <w:bottom w:w="100" w:type="dxa"/>
              <w:right w:w="100" w:type="dxa"/>
            </w:tcMar>
          </w:tcPr>
          <w:p w14:paraId="3B086D39" w14:textId="77777777" w:rsidR="007542A2" w:rsidRDefault="004E0924">
            <w:pPr>
              <w:widowControl w:val="0"/>
              <w:spacing w:line="240" w:lineRule="auto"/>
            </w:pPr>
            <w:r>
              <w:rPr>
                <w:sz w:val="16"/>
                <w:szCs w:val="16"/>
              </w:rPr>
              <w:t>To make sure that cookies can be destroyed without an issue.</w:t>
            </w:r>
          </w:p>
        </w:tc>
      </w:tr>
      <w:tr w:rsidR="007542A2" w14:paraId="68E62D91" w14:textId="77777777">
        <w:trPr>
          <w:trHeight w:val="420"/>
        </w:trPr>
        <w:tc>
          <w:tcPr>
            <w:tcW w:w="2415" w:type="dxa"/>
            <w:vMerge/>
            <w:tcMar>
              <w:top w:w="100" w:type="dxa"/>
              <w:left w:w="100" w:type="dxa"/>
              <w:bottom w:w="100" w:type="dxa"/>
              <w:right w:w="100" w:type="dxa"/>
            </w:tcMar>
          </w:tcPr>
          <w:p w14:paraId="053FE53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F4A1A04" w14:textId="77777777" w:rsidR="007542A2" w:rsidRDefault="007542A2">
            <w:pPr>
              <w:widowControl w:val="0"/>
              <w:spacing w:line="240" w:lineRule="auto"/>
            </w:pPr>
          </w:p>
        </w:tc>
        <w:tc>
          <w:tcPr>
            <w:tcW w:w="3750" w:type="dxa"/>
            <w:tcMar>
              <w:top w:w="100" w:type="dxa"/>
              <w:left w:w="100" w:type="dxa"/>
              <w:bottom w:w="100" w:type="dxa"/>
              <w:right w:w="100" w:type="dxa"/>
            </w:tcMar>
          </w:tcPr>
          <w:p w14:paraId="58D508E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FC2A2A2" w14:textId="77777777" w:rsidR="007542A2" w:rsidRDefault="004E0924">
            <w:pPr>
              <w:widowControl w:val="0"/>
              <w:spacing w:line="240" w:lineRule="auto"/>
            </w:pPr>
            <w:r>
              <w:rPr>
                <w:sz w:val="16"/>
                <w:szCs w:val="16"/>
              </w:rPr>
              <w:t>N/A</w:t>
            </w:r>
          </w:p>
        </w:tc>
      </w:tr>
      <w:tr w:rsidR="007542A2" w14:paraId="482D0AF3" w14:textId="77777777">
        <w:trPr>
          <w:trHeight w:val="420"/>
        </w:trPr>
        <w:tc>
          <w:tcPr>
            <w:tcW w:w="2415" w:type="dxa"/>
            <w:vMerge/>
            <w:tcMar>
              <w:top w:w="100" w:type="dxa"/>
              <w:left w:w="100" w:type="dxa"/>
              <w:bottom w:w="100" w:type="dxa"/>
              <w:right w:w="100" w:type="dxa"/>
            </w:tcMar>
          </w:tcPr>
          <w:p w14:paraId="616EF24F"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852AA58" w14:textId="77777777" w:rsidR="007542A2" w:rsidRDefault="007542A2">
            <w:pPr>
              <w:widowControl w:val="0"/>
              <w:spacing w:line="240" w:lineRule="auto"/>
            </w:pPr>
          </w:p>
        </w:tc>
        <w:tc>
          <w:tcPr>
            <w:tcW w:w="3750" w:type="dxa"/>
            <w:tcMar>
              <w:top w:w="100" w:type="dxa"/>
              <w:left w:w="100" w:type="dxa"/>
              <w:bottom w:w="100" w:type="dxa"/>
              <w:right w:w="100" w:type="dxa"/>
            </w:tcMar>
          </w:tcPr>
          <w:p w14:paraId="165DF685" w14:textId="77777777" w:rsidR="007542A2" w:rsidRDefault="004E0924">
            <w:pPr>
              <w:widowControl w:val="0"/>
              <w:spacing w:line="240" w:lineRule="auto"/>
            </w:pPr>
            <w:r>
              <w:rPr>
                <w:sz w:val="16"/>
                <w:szCs w:val="16"/>
              </w:rPr>
              <w:t>Function attempts to destroy cookies that don’t exist.</w:t>
            </w:r>
          </w:p>
        </w:tc>
        <w:tc>
          <w:tcPr>
            <w:tcW w:w="3870" w:type="dxa"/>
            <w:tcMar>
              <w:top w:w="100" w:type="dxa"/>
              <w:left w:w="100" w:type="dxa"/>
              <w:bottom w:w="100" w:type="dxa"/>
              <w:right w:w="100" w:type="dxa"/>
            </w:tcMar>
          </w:tcPr>
          <w:p w14:paraId="2DC70C3B" w14:textId="77777777" w:rsidR="007542A2" w:rsidRDefault="004E0924">
            <w:pPr>
              <w:widowControl w:val="0"/>
              <w:spacing w:line="240" w:lineRule="auto"/>
            </w:pPr>
            <w:r>
              <w:rPr>
                <w:sz w:val="16"/>
                <w:szCs w:val="16"/>
              </w:rPr>
              <w:t>To make sure that cookies that don’t exist can be deleted (by deleted, I mean that the expiry time is set in the past and the content of the cookie is removed).</w:t>
            </w:r>
          </w:p>
        </w:tc>
      </w:tr>
      <w:tr w:rsidR="007542A2" w14:paraId="4F750502" w14:textId="77777777">
        <w:trPr>
          <w:trHeight w:val="420"/>
        </w:trPr>
        <w:tc>
          <w:tcPr>
            <w:tcW w:w="2415" w:type="dxa"/>
            <w:vMerge w:val="restart"/>
            <w:tcMar>
              <w:top w:w="100" w:type="dxa"/>
              <w:left w:w="100" w:type="dxa"/>
              <w:bottom w:w="100" w:type="dxa"/>
              <w:right w:w="100" w:type="dxa"/>
            </w:tcMar>
          </w:tcPr>
          <w:p w14:paraId="0309EC1D" w14:textId="77777777" w:rsidR="007542A2" w:rsidRDefault="004E0924">
            <w:pPr>
              <w:widowControl w:val="0"/>
              <w:spacing w:line="240" w:lineRule="auto"/>
            </w:pPr>
            <w:r>
              <w:rPr>
                <w:sz w:val="16"/>
                <w:szCs w:val="16"/>
                <w:u w:val="single"/>
              </w:rPr>
              <w:t>functions.php.returnUserLevelError()</w:t>
            </w:r>
          </w:p>
        </w:tc>
        <w:tc>
          <w:tcPr>
            <w:tcW w:w="2220" w:type="dxa"/>
            <w:vMerge w:val="restart"/>
            <w:tcMar>
              <w:top w:w="100" w:type="dxa"/>
              <w:left w:w="100" w:type="dxa"/>
              <w:bottom w:w="100" w:type="dxa"/>
              <w:right w:w="100" w:type="dxa"/>
            </w:tcMar>
          </w:tcPr>
          <w:p w14:paraId="2EB3D43A" w14:textId="77777777" w:rsidR="007542A2" w:rsidRDefault="004E0924">
            <w:pPr>
              <w:widowControl w:val="0"/>
              <w:spacing w:line="240" w:lineRule="auto"/>
            </w:pPr>
            <w:r>
              <w:rPr>
                <w:sz w:val="16"/>
                <w:szCs w:val="16"/>
              </w:rPr>
              <w:t>Test to see if the correct error message is shown.</w:t>
            </w:r>
          </w:p>
        </w:tc>
        <w:tc>
          <w:tcPr>
            <w:tcW w:w="3750" w:type="dxa"/>
            <w:tcMar>
              <w:top w:w="100" w:type="dxa"/>
              <w:left w:w="100" w:type="dxa"/>
              <w:bottom w:w="100" w:type="dxa"/>
              <w:right w:w="100" w:type="dxa"/>
            </w:tcMar>
          </w:tcPr>
          <w:p w14:paraId="43E177AF" w14:textId="77777777" w:rsidR="007542A2" w:rsidRDefault="004E0924">
            <w:pPr>
              <w:widowControl w:val="0"/>
              <w:spacing w:line="240" w:lineRule="auto"/>
            </w:pPr>
            <w:r>
              <w:rPr>
                <w:sz w:val="16"/>
                <w:szCs w:val="16"/>
              </w:rPr>
              <w:t>Test for when a user isn’t able to see a page.</w:t>
            </w:r>
          </w:p>
        </w:tc>
        <w:tc>
          <w:tcPr>
            <w:tcW w:w="3870" w:type="dxa"/>
            <w:tcMar>
              <w:top w:w="100" w:type="dxa"/>
              <w:left w:w="100" w:type="dxa"/>
              <w:bottom w:w="100" w:type="dxa"/>
              <w:right w:w="100" w:type="dxa"/>
            </w:tcMar>
          </w:tcPr>
          <w:p w14:paraId="3BB95169" w14:textId="77777777" w:rsidR="007542A2" w:rsidRDefault="004E0924">
            <w:pPr>
              <w:widowControl w:val="0"/>
              <w:spacing w:line="240" w:lineRule="auto"/>
            </w:pPr>
            <w:r>
              <w:rPr>
                <w:sz w:val="16"/>
                <w:szCs w:val="16"/>
              </w:rPr>
              <w:t xml:space="preserve">To make sure that a suitable message is given to the user trying to access the page, including a statement telling the user what sort of users can </w:t>
            </w:r>
            <w:r>
              <w:rPr>
                <w:sz w:val="16"/>
                <w:szCs w:val="16"/>
              </w:rPr>
              <w:lastRenderedPageBreak/>
              <w:t>access the page.</w:t>
            </w:r>
          </w:p>
        </w:tc>
      </w:tr>
      <w:tr w:rsidR="007542A2" w14:paraId="00F1D6EE" w14:textId="77777777">
        <w:trPr>
          <w:trHeight w:val="420"/>
        </w:trPr>
        <w:tc>
          <w:tcPr>
            <w:tcW w:w="2415" w:type="dxa"/>
            <w:vMerge/>
            <w:tcMar>
              <w:top w:w="100" w:type="dxa"/>
              <w:left w:w="100" w:type="dxa"/>
              <w:bottom w:w="100" w:type="dxa"/>
              <w:right w:w="100" w:type="dxa"/>
            </w:tcMar>
          </w:tcPr>
          <w:p w14:paraId="574DEBB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3591BC7" w14:textId="77777777" w:rsidR="007542A2" w:rsidRDefault="007542A2">
            <w:pPr>
              <w:widowControl w:val="0"/>
              <w:spacing w:line="240" w:lineRule="auto"/>
            </w:pPr>
          </w:p>
        </w:tc>
        <w:tc>
          <w:tcPr>
            <w:tcW w:w="3750" w:type="dxa"/>
            <w:tcMar>
              <w:top w:w="100" w:type="dxa"/>
              <w:left w:w="100" w:type="dxa"/>
              <w:bottom w:w="100" w:type="dxa"/>
              <w:right w:w="100" w:type="dxa"/>
            </w:tcMar>
          </w:tcPr>
          <w:p w14:paraId="6C8B9FFF" w14:textId="77777777" w:rsidR="007542A2" w:rsidRDefault="004E0924">
            <w:pPr>
              <w:widowControl w:val="0"/>
              <w:spacing w:line="240" w:lineRule="auto"/>
            </w:pPr>
            <w:r>
              <w:rPr>
                <w:sz w:val="16"/>
                <w:szCs w:val="16"/>
              </w:rPr>
              <w:t>Test for when no parameter value for the user level needed is provided.</w:t>
            </w:r>
          </w:p>
        </w:tc>
        <w:tc>
          <w:tcPr>
            <w:tcW w:w="3870" w:type="dxa"/>
            <w:tcMar>
              <w:top w:w="100" w:type="dxa"/>
              <w:left w:w="100" w:type="dxa"/>
              <w:bottom w:w="100" w:type="dxa"/>
              <w:right w:w="100" w:type="dxa"/>
            </w:tcMar>
          </w:tcPr>
          <w:p w14:paraId="4385D965" w14:textId="77777777" w:rsidR="007542A2" w:rsidRDefault="004E0924">
            <w:pPr>
              <w:widowControl w:val="0"/>
              <w:spacing w:line="240" w:lineRule="auto"/>
            </w:pPr>
            <w:r>
              <w:rPr>
                <w:sz w:val="16"/>
                <w:szCs w:val="16"/>
              </w:rPr>
              <w:t>To make sure that an error message is given when there is no parameter specified.</w:t>
            </w:r>
          </w:p>
        </w:tc>
      </w:tr>
      <w:tr w:rsidR="007542A2" w14:paraId="0A62EA73" w14:textId="77777777">
        <w:trPr>
          <w:trHeight w:val="420"/>
        </w:trPr>
        <w:tc>
          <w:tcPr>
            <w:tcW w:w="2415" w:type="dxa"/>
            <w:vMerge/>
            <w:tcMar>
              <w:top w:w="100" w:type="dxa"/>
              <w:left w:w="100" w:type="dxa"/>
              <w:bottom w:w="100" w:type="dxa"/>
              <w:right w:w="100" w:type="dxa"/>
            </w:tcMar>
          </w:tcPr>
          <w:p w14:paraId="58CF16C4"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BA940C9" w14:textId="77777777" w:rsidR="007542A2" w:rsidRDefault="007542A2">
            <w:pPr>
              <w:widowControl w:val="0"/>
              <w:spacing w:line="240" w:lineRule="auto"/>
            </w:pPr>
          </w:p>
        </w:tc>
        <w:tc>
          <w:tcPr>
            <w:tcW w:w="3750" w:type="dxa"/>
            <w:tcMar>
              <w:top w:w="100" w:type="dxa"/>
              <w:left w:w="100" w:type="dxa"/>
              <w:bottom w:w="100" w:type="dxa"/>
              <w:right w:w="100" w:type="dxa"/>
            </w:tcMar>
          </w:tcPr>
          <w:p w14:paraId="47272D52" w14:textId="77777777" w:rsidR="007542A2" w:rsidRDefault="004E0924">
            <w:pPr>
              <w:widowControl w:val="0"/>
              <w:spacing w:line="240" w:lineRule="auto"/>
            </w:pPr>
            <w:r>
              <w:rPr>
                <w:sz w:val="16"/>
                <w:szCs w:val="16"/>
              </w:rPr>
              <w:t>Test for when a user is able to see a page.</w:t>
            </w:r>
          </w:p>
        </w:tc>
        <w:tc>
          <w:tcPr>
            <w:tcW w:w="3870" w:type="dxa"/>
            <w:tcMar>
              <w:top w:w="100" w:type="dxa"/>
              <w:left w:w="100" w:type="dxa"/>
              <w:bottom w:w="100" w:type="dxa"/>
              <w:right w:w="100" w:type="dxa"/>
            </w:tcMar>
          </w:tcPr>
          <w:p w14:paraId="45027583" w14:textId="77777777" w:rsidR="007542A2" w:rsidRDefault="004E0924">
            <w:pPr>
              <w:widowControl w:val="0"/>
              <w:spacing w:line="240" w:lineRule="auto"/>
            </w:pPr>
            <w:r>
              <w:rPr>
                <w:sz w:val="16"/>
                <w:szCs w:val="16"/>
              </w:rPr>
              <w:t>To make sure that users who are intended to see the content of the page can actually see the content of the page.</w:t>
            </w:r>
          </w:p>
        </w:tc>
      </w:tr>
      <w:tr w:rsidR="007542A2" w14:paraId="4D45B55F" w14:textId="77777777">
        <w:trPr>
          <w:trHeight w:val="420"/>
        </w:trPr>
        <w:tc>
          <w:tcPr>
            <w:tcW w:w="2415" w:type="dxa"/>
            <w:vMerge w:val="restart"/>
            <w:tcMar>
              <w:top w:w="100" w:type="dxa"/>
              <w:left w:w="100" w:type="dxa"/>
              <w:bottom w:w="100" w:type="dxa"/>
              <w:right w:w="100" w:type="dxa"/>
            </w:tcMar>
          </w:tcPr>
          <w:p w14:paraId="0FC8F8AD" w14:textId="77777777" w:rsidR="007542A2" w:rsidRDefault="004E0924">
            <w:pPr>
              <w:widowControl w:val="0"/>
              <w:spacing w:line="240" w:lineRule="auto"/>
            </w:pPr>
            <w:r>
              <w:rPr>
                <w:sz w:val="16"/>
                <w:szCs w:val="16"/>
                <w:u w:val="single"/>
              </w:rPr>
              <w:t>functions.php.saltAndHashPassword()</w:t>
            </w:r>
          </w:p>
        </w:tc>
        <w:tc>
          <w:tcPr>
            <w:tcW w:w="2220" w:type="dxa"/>
            <w:vMerge w:val="restart"/>
            <w:tcMar>
              <w:top w:w="100" w:type="dxa"/>
              <w:left w:w="100" w:type="dxa"/>
              <w:bottom w:w="100" w:type="dxa"/>
              <w:right w:w="100" w:type="dxa"/>
            </w:tcMar>
          </w:tcPr>
          <w:p w14:paraId="2BF8AF7C" w14:textId="77777777" w:rsidR="007542A2" w:rsidRDefault="004E0924">
            <w:pPr>
              <w:widowControl w:val="0"/>
              <w:spacing w:line="240" w:lineRule="auto"/>
            </w:pPr>
            <w:r>
              <w:rPr>
                <w:sz w:val="16"/>
                <w:szCs w:val="16"/>
              </w:rPr>
              <w:t>Test to see if the salt and hash function works, given a user ID and a password.</w:t>
            </w:r>
          </w:p>
        </w:tc>
        <w:tc>
          <w:tcPr>
            <w:tcW w:w="3750" w:type="dxa"/>
            <w:tcMar>
              <w:top w:w="100" w:type="dxa"/>
              <w:left w:w="100" w:type="dxa"/>
              <w:bottom w:w="100" w:type="dxa"/>
              <w:right w:w="100" w:type="dxa"/>
            </w:tcMar>
          </w:tcPr>
          <w:p w14:paraId="7E70E915" w14:textId="77777777" w:rsidR="007542A2" w:rsidRDefault="004E0924">
            <w:pPr>
              <w:widowControl w:val="0"/>
              <w:spacing w:line="240" w:lineRule="auto"/>
            </w:pPr>
            <w:r>
              <w:rPr>
                <w:sz w:val="16"/>
                <w:szCs w:val="16"/>
              </w:rPr>
              <w:t>Test to see if a valid user ID and password is provided.</w:t>
            </w:r>
          </w:p>
        </w:tc>
        <w:tc>
          <w:tcPr>
            <w:tcW w:w="3870" w:type="dxa"/>
            <w:tcMar>
              <w:top w:w="100" w:type="dxa"/>
              <w:left w:w="100" w:type="dxa"/>
              <w:bottom w:w="100" w:type="dxa"/>
              <w:right w:w="100" w:type="dxa"/>
            </w:tcMar>
          </w:tcPr>
          <w:p w14:paraId="4CAABDF1" w14:textId="77777777" w:rsidR="007542A2" w:rsidRDefault="004E0924">
            <w:pPr>
              <w:widowControl w:val="0"/>
              <w:spacing w:line="240" w:lineRule="auto"/>
            </w:pPr>
            <w:r>
              <w:rPr>
                <w:sz w:val="16"/>
                <w:szCs w:val="16"/>
              </w:rPr>
              <w:t>To make sure that passwords are correctly salted and hashed.</w:t>
            </w:r>
          </w:p>
        </w:tc>
      </w:tr>
      <w:tr w:rsidR="007542A2" w14:paraId="206C0F63" w14:textId="77777777">
        <w:trPr>
          <w:trHeight w:val="420"/>
        </w:trPr>
        <w:tc>
          <w:tcPr>
            <w:tcW w:w="2415" w:type="dxa"/>
            <w:vMerge/>
            <w:tcMar>
              <w:top w:w="100" w:type="dxa"/>
              <w:left w:w="100" w:type="dxa"/>
              <w:bottom w:w="100" w:type="dxa"/>
              <w:right w:w="100" w:type="dxa"/>
            </w:tcMar>
          </w:tcPr>
          <w:p w14:paraId="064BC9C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48920C7" w14:textId="77777777" w:rsidR="007542A2" w:rsidRDefault="007542A2">
            <w:pPr>
              <w:widowControl w:val="0"/>
              <w:spacing w:line="240" w:lineRule="auto"/>
            </w:pPr>
          </w:p>
        </w:tc>
        <w:tc>
          <w:tcPr>
            <w:tcW w:w="3750" w:type="dxa"/>
            <w:tcMar>
              <w:top w:w="100" w:type="dxa"/>
              <w:left w:w="100" w:type="dxa"/>
              <w:bottom w:w="100" w:type="dxa"/>
              <w:right w:w="100" w:type="dxa"/>
            </w:tcMar>
          </w:tcPr>
          <w:p w14:paraId="3BBB3654" w14:textId="77777777" w:rsidR="007542A2" w:rsidRDefault="004E0924">
            <w:pPr>
              <w:widowControl w:val="0"/>
              <w:spacing w:line="240" w:lineRule="auto"/>
            </w:pPr>
            <w:r>
              <w:rPr>
                <w:sz w:val="16"/>
                <w:szCs w:val="16"/>
              </w:rPr>
              <w:t>Test if no user ID is provided.</w:t>
            </w:r>
          </w:p>
        </w:tc>
        <w:tc>
          <w:tcPr>
            <w:tcW w:w="3870" w:type="dxa"/>
            <w:tcMar>
              <w:top w:w="100" w:type="dxa"/>
              <w:left w:w="100" w:type="dxa"/>
              <w:bottom w:w="100" w:type="dxa"/>
              <w:right w:w="100" w:type="dxa"/>
            </w:tcMar>
          </w:tcPr>
          <w:p w14:paraId="18200BA9" w14:textId="77777777" w:rsidR="007542A2" w:rsidRDefault="004E0924">
            <w:pPr>
              <w:widowControl w:val="0"/>
              <w:spacing w:line="240" w:lineRule="auto"/>
            </w:pPr>
            <w:r>
              <w:rPr>
                <w:sz w:val="16"/>
                <w:szCs w:val="16"/>
              </w:rPr>
              <w:t>To make sure that passwords can’t be hashed without a user ID specified.</w:t>
            </w:r>
          </w:p>
        </w:tc>
      </w:tr>
      <w:tr w:rsidR="007542A2" w14:paraId="3CFD3971" w14:textId="77777777">
        <w:trPr>
          <w:trHeight w:val="420"/>
        </w:trPr>
        <w:tc>
          <w:tcPr>
            <w:tcW w:w="2415" w:type="dxa"/>
            <w:vMerge/>
            <w:tcMar>
              <w:top w:w="100" w:type="dxa"/>
              <w:left w:w="100" w:type="dxa"/>
              <w:bottom w:w="100" w:type="dxa"/>
              <w:right w:w="100" w:type="dxa"/>
            </w:tcMar>
          </w:tcPr>
          <w:p w14:paraId="6C971D4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C4A5413" w14:textId="77777777" w:rsidR="007542A2" w:rsidRDefault="007542A2">
            <w:pPr>
              <w:widowControl w:val="0"/>
              <w:spacing w:line="240" w:lineRule="auto"/>
            </w:pPr>
          </w:p>
        </w:tc>
        <w:tc>
          <w:tcPr>
            <w:tcW w:w="3750" w:type="dxa"/>
            <w:tcMar>
              <w:top w:w="100" w:type="dxa"/>
              <w:left w:w="100" w:type="dxa"/>
              <w:bottom w:w="100" w:type="dxa"/>
              <w:right w:w="100" w:type="dxa"/>
            </w:tcMar>
          </w:tcPr>
          <w:p w14:paraId="4A885AB5" w14:textId="77777777" w:rsidR="007542A2" w:rsidRDefault="004E0924">
            <w:pPr>
              <w:widowControl w:val="0"/>
              <w:spacing w:line="240" w:lineRule="auto"/>
            </w:pPr>
            <w:r>
              <w:rPr>
                <w:sz w:val="16"/>
                <w:szCs w:val="16"/>
              </w:rPr>
              <w:t>Test if no password is provided.</w:t>
            </w:r>
          </w:p>
        </w:tc>
        <w:tc>
          <w:tcPr>
            <w:tcW w:w="3870" w:type="dxa"/>
            <w:tcMar>
              <w:top w:w="100" w:type="dxa"/>
              <w:left w:w="100" w:type="dxa"/>
              <w:bottom w:w="100" w:type="dxa"/>
              <w:right w:w="100" w:type="dxa"/>
            </w:tcMar>
          </w:tcPr>
          <w:p w14:paraId="6C0CAAB1" w14:textId="77777777" w:rsidR="007542A2" w:rsidRDefault="004E0924">
            <w:pPr>
              <w:widowControl w:val="0"/>
              <w:spacing w:line="240" w:lineRule="auto"/>
            </w:pPr>
            <w:r>
              <w:rPr>
                <w:sz w:val="16"/>
                <w:szCs w:val="16"/>
              </w:rPr>
              <w:t>To make sure that no passwords is accepted by the function.</w:t>
            </w:r>
          </w:p>
        </w:tc>
      </w:tr>
      <w:tr w:rsidR="007542A2" w14:paraId="12BBF6FA" w14:textId="77777777">
        <w:trPr>
          <w:trHeight w:val="420"/>
        </w:trPr>
        <w:tc>
          <w:tcPr>
            <w:tcW w:w="2415" w:type="dxa"/>
            <w:vMerge w:val="restart"/>
            <w:tcMar>
              <w:top w:w="100" w:type="dxa"/>
              <w:left w:w="100" w:type="dxa"/>
              <w:bottom w:w="100" w:type="dxa"/>
              <w:right w:w="100" w:type="dxa"/>
            </w:tcMar>
          </w:tcPr>
          <w:p w14:paraId="599188AE" w14:textId="77777777" w:rsidR="007542A2" w:rsidRDefault="004E0924">
            <w:pPr>
              <w:widowControl w:val="0"/>
              <w:spacing w:line="240" w:lineRule="auto"/>
            </w:pPr>
            <w:r>
              <w:rPr>
                <w:sz w:val="16"/>
                <w:szCs w:val="16"/>
                <w:u w:val="single"/>
              </w:rPr>
              <w:t>functions.php.isCurrentPage()</w:t>
            </w:r>
          </w:p>
        </w:tc>
        <w:tc>
          <w:tcPr>
            <w:tcW w:w="2220" w:type="dxa"/>
            <w:vMerge w:val="restart"/>
            <w:tcMar>
              <w:top w:w="100" w:type="dxa"/>
              <w:left w:w="100" w:type="dxa"/>
              <w:bottom w:w="100" w:type="dxa"/>
              <w:right w:w="100" w:type="dxa"/>
            </w:tcMar>
          </w:tcPr>
          <w:p w14:paraId="3F3552E1" w14:textId="77777777" w:rsidR="007542A2" w:rsidRDefault="004E0924">
            <w:pPr>
              <w:widowControl w:val="0"/>
              <w:spacing w:line="240" w:lineRule="auto"/>
            </w:pPr>
            <w:r>
              <w:rPr>
                <w:sz w:val="16"/>
                <w:szCs w:val="16"/>
              </w:rPr>
              <w:t>Test for checking if the current file is the same as the one passed in as a parameter.</w:t>
            </w:r>
          </w:p>
        </w:tc>
        <w:tc>
          <w:tcPr>
            <w:tcW w:w="3750" w:type="dxa"/>
            <w:tcMar>
              <w:top w:w="100" w:type="dxa"/>
              <w:left w:w="100" w:type="dxa"/>
              <w:bottom w:w="100" w:type="dxa"/>
              <w:right w:w="100" w:type="dxa"/>
            </w:tcMar>
          </w:tcPr>
          <w:p w14:paraId="7BB94924" w14:textId="77777777" w:rsidR="007542A2" w:rsidRDefault="004E0924">
            <w:pPr>
              <w:widowControl w:val="0"/>
              <w:spacing w:line="240" w:lineRule="auto"/>
            </w:pPr>
            <w:r>
              <w:rPr>
                <w:sz w:val="16"/>
                <w:szCs w:val="16"/>
              </w:rPr>
              <w:t>Test for the page being and not being the one sought.</w:t>
            </w:r>
          </w:p>
        </w:tc>
        <w:tc>
          <w:tcPr>
            <w:tcW w:w="3870" w:type="dxa"/>
            <w:tcMar>
              <w:top w:w="100" w:type="dxa"/>
              <w:left w:w="100" w:type="dxa"/>
              <w:bottom w:w="100" w:type="dxa"/>
              <w:right w:w="100" w:type="dxa"/>
            </w:tcMar>
          </w:tcPr>
          <w:p w14:paraId="0E37EE41" w14:textId="77777777" w:rsidR="007542A2" w:rsidRDefault="004E0924">
            <w:pPr>
              <w:widowControl w:val="0"/>
              <w:spacing w:line="240" w:lineRule="auto"/>
            </w:pPr>
            <w:r>
              <w:rPr>
                <w:sz w:val="16"/>
                <w:szCs w:val="16"/>
              </w:rPr>
              <w:t>To make sure that pages can be correctly identified as being the one sought or not.</w:t>
            </w:r>
          </w:p>
        </w:tc>
      </w:tr>
      <w:tr w:rsidR="007542A2" w14:paraId="10573177" w14:textId="77777777">
        <w:trPr>
          <w:trHeight w:val="420"/>
        </w:trPr>
        <w:tc>
          <w:tcPr>
            <w:tcW w:w="2415" w:type="dxa"/>
            <w:vMerge/>
            <w:tcMar>
              <w:top w:w="100" w:type="dxa"/>
              <w:left w:w="100" w:type="dxa"/>
              <w:bottom w:w="100" w:type="dxa"/>
              <w:right w:w="100" w:type="dxa"/>
            </w:tcMar>
          </w:tcPr>
          <w:p w14:paraId="4FFE939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471A9C0" w14:textId="77777777" w:rsidR="007542A2" w:rsidRDefault="007542A2">
            <w:pPr>
              <w:widowControl w:val="0"/>
              <w:spacing w:line="240" w:lineRule="auto"/>
            </w:pPr>
          </w:p>
        </w:tc>
        <w:tc>
          <w:tcPr>
            <w:tcW w:w="3750" w:type="dxa"/>
            <w:tcMar>
              <w:top w:w="100" w:type="dxa"/>
              <w:left w:w="100" w:type="dxa"/>
              <w:bottom w:w="100" w:type="dxa"/>
              <w:right w:w="100" w:type="dxa"/>
            </w:tcMar>
          </w:tcPr>
          <w:p w14:paraId="478A220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94893B4" w14:textId="77777777" w:rsidR="007542A2" w:rsidRDefault="004E0924">
            <w:pPr>
              <w:widowControl w:val="0"/>
              <w:spacing w:line="240" w:lineRule="auto"/>
            </w:pPr>
            <w:r>
              <w:rPr>
                <w:sz w:val="16"/>
                <w:szCs w:val="16"/>
              </w:rPr>
              <w:t>N/A</w:t>
            </w:r>
          </w:p>
        </w:tc>
      </w:tr>
      <w:tr w:rsidR="007542A2" w14:paraId="053D9D93" w14:textId="77777777">
        <w:trPr>
          <w:trHeight w:val="420"/>
        </w:trPr>
        <w:tc>
          <w:tcPr>
            <w:tcW w:w="2415" w:type="dxa"/>
            <w:vMerge/>
            <w:tcMar>
              <w:top w:w="100" w:type="dxa"/>
              <w:left w:w="100" w:type="dxa"/>
              <w:bottom w:w="100" w:type="dxa"/>
              <w:right w:w="100" w:type="dxa"/>
            </w:tcMar>
          </w:tcPr>
          <w:p w14:paraId="7C116A3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3256EFE" w14:textId="77777777" w:rsidR="007542A2" w:rsidRDefault="007542A2">
            <w:pPr>
              <w:widowControl w:val="0"/>
              <w:spacing w:line="240" w:lineRule="auto"/>
            </w:pPr>
          </w:p>
        </w:tc>
        <w:tc>
          <w:tcPr>
            <w:tcW w:w="3750" w:type="dxa"/>
            <w:tcMar>
              <w:top w:w="100" w:type="dxa"/>
              <w:left w:w="100" w:type="dxa"/>
              <w:bottom w:w="100" w:type="dxa"/>
              <w:right w:w="100" w:type="dxa"/>
            </w:tcMar>
          </w:tcPr>
          <w:p w14:paraId="0E1FCF0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55627B1" w14:textId="77777777" w:rsidR="007542A2" w:rsidRDefault="004E0924">
            <w:pPr>
              <w:widowControl w:val="0"/>
              <w:spacing w:line="240" w:lineRule="auto"/>
            </w:pPr>
            <w:r>
              <w:rPr>
                <w:sz w:val="16"/>
                <w:szCs w:val="16"/>
              </w:rPr>
              <w:t>N/A</w:t>
            </w:r>
          </w:p>
        </w:tc>
      </w:tr>
      <w:tr w:rsidR="007542A2" w14:paraId="38E157D6" w14:textId="77777777">
        <w:trPr>
          <w:trHeight w:val="420"/>
        </w:trPr>
        <w:tc>
          <w:tcPr>
            <w:tcW w:w="2415" w:type="dxa"/>
            <w:vMerge w:val="restart"/>
            <w:tcMar>
              <w:top w:w="100" w:type="dxa"/>
              <w:left w:w="100" w:type="dxa"/>
              <w:bottom w:w="100" w:type="dxa"/>
              <w:right w:w="100" w:type="dxa"/>
            </w:tcMar>
          </w:tcPr>
          <w:p w14:paraId="27D2D603" w14:textId="77777777" w:rsidR="007542A2" w:rsidRDefault="004E0924">
            <w:pPr>
              <w:widowControl w:val="0"/>
              <w:spacing w:line="240" w:lineRule="auto"/>
            </w:pPr>
            <w:r>
              <w:rPr>
                <w:sz w:val="16"/>
                <w:szCs w:val="16"/>
                <w:u w:val="single"/>
              </w:rPr>
              <w:t>functions.php.generateTitle()</w:t>
            </w:r>
          </w:p>
        </w:tc>
        <w:tc>
          <w:tcPr>
            <w:tcW w:w="2220" w:type="dxa"/>
            <w:vMerge w:val="restart"/>
            <w:tcMar>
              <w:top w:w="100" w:type="dxa"/>
              <w:left w:w="100" w:type="dxa"/>
              <w:bottom w:w="100" w:type="dxa"/>
              <w:right w:w="100" w:type="dxa"/>
            </w:tcMar>
          </w:tcPr>
          <w:p w14:paraId="5E69011D" w14:textId="77777777" w:rsidR="007542A2" w:rsidRDefault="007542A2">
            <w:pPr>
              <w:widowControl w:val="0"/>
              <w:spacing w:line="240" w:lineRule="auto"/>
            </w:pPr>
          </w:p>
        </w:tc>
        <w:tc>
          <w:tcPr>
            <w:tcW w:w="3750" w:type="dxa"/>
            <w:tcMar>
              <w:top w:w="100" w:type="dxa"/>
              <w:left w:w="100" w:type="dxa"/>
              <w:bottom w:w="100" w:type="dxa"/>
              <w:right w:w="100" w:type="dxa"/>
            </w:tcMar>
          </w:tcPr>
          <w:p w14:paraId="7D5C8F12" w14:textId="77777777" w:rsidR="007542A2" w:rsidRDefault="004E0924">
            <w:pPr>
              <w:widowControl w:val="0"/>
              <w:spacing w:line="240" w:lineRule="auto"/>
            </w:pPr>
            <w:r>
              <w:rPr>
                <w:sz w:val="16"/>
                <w:szCs w:val="16"/>
              </w:rPr>
              <w:t>Test to see if the correct title is shown for a given page.</w:t>
            </w:r>
          </w:p>
        </w:tc>
        <w:tc>
          <w:tcPr>
            <w:tcW w:w="3870" w:type="dxa"/>
            <w:tcMar>
              <w:top w:w="100" w:type="dxa"/>
              <w:left w:w="100" w:type="dxa"/>
              <w:bottom w:w="100" w:type="dxa"/>
              <w:right w:w="100" w:type="dxa"/>
            </w:tcMar>
          </w:tcPr>
          <w:p w14:paraId="62E9A810" w14:textId="77777777" w:rsidR="007542A2" w:rsidRDefault="004E0924">
            <w:pPr>
              <w:widowControl w:val="0"/>
              <w:spacing w:line="240" w:lineRule="auto"/>
            </w:pPr>
            <w:r>
              <w:rPr>
                <w:sz w:val="16"/>
                <w:szCs w:val="16"/>
              </w:rPr>
              <w:t>To make sure that the correct titles are shown for the pages.</w:t>
            </w:r>
          </w:p>
        </w:tc>
      </w:tr>
      <w:tr w:rsidR="007542A2" w14:paraId="27546267" w14:textId="77777777">
        <w:trPr>
          <w:trHeight w:val="420"/>
        </w:trPr>
        <w:tc>
          <w:tcPr>
            <w:tcW w:w="2415" w:type="dxa"/>
            <w:vMerge/>
            <w:tcMar>
              <w:top w:w="100" w:type="dxa"/>
              <w:left w:w="100" w:type="dxa"/>
              <w:bottom w:w="100" w:type="dxa"/>
              <w:right w:w="100" w:type="dxa"/>
            </w:tcMar>
          </w:tcPr>
          <w:p w14:paraId="37F3876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49E7262" w14:textId="77777777" w:rsidR="007542A2" w:rsidRDefault="007542A2">
            <w:pPr>
              <w:widowControl w:val="0"/>
              <w:spacing w:line="240" w:lineRule="auto"/>
            </w:pPr>
          </w:p>
        </w:tc>
        <w:tc>
          <w:tcPr>
            <w:tcW w:w="3750" w:type="dxa"/>
            <w:tcMar>
              <w:top w:w="100" w:type="dxa"/>
              <w:left w:w="100" w:type="dxa"/>
              <w:bottom w:w="100" w:type="dxa"/>
              <w:right w:w="100" w:type="dxa"/>
            </w:tcMar>
          </w:tcPr>
          <w:p w14:paraId="1D96C5A9" w14:textId="77777777" w:rsidR="007542A2" w:rsidRDefault="004E0924">
            <w:pPr>
              <w:widowControl w:val="0"/>
              <w:spacing w:line="240" w:lineRule="auto"/>
            </w:pPr>
            <w:r>
              <w:rPr>
                <w:sz w:val="16"/>
                <w:szCs w:val="16"/>
              </w:rPr>
              <w:t>See how the function behaves when there are two entries of a title for a given filename.</w:t>
            </w:r>
          </w:p>
        </w:tc>
        <w:tc>
          <w:tcPr>
            <w:tcW w:w="3870" w:type="dxa"/>
            <w:tcMar>
              <w:top w:w="100" w:type="dxa"/>
              <w:left w:w="100" w:type="dxa"/>
              <w:bottom w:w="100" w:type="dxa"/>
              <w:right w:w="100" w:type="dxa"/>
            </w:tcMar>
          </w:tcPr>
          <w:p w14:paraId="3C29B6BE" w14:textId="77777777" w:rsidR="007542A2" w:rsidRDefault="004E0924">
            <w:pPr>
              <w:widowControl w:val="0"/>
              <w:spacing w:line="240" w:lineRule="auto"/>
            </w:pPr>
            <w:r>
              <w:rPr>
                <w:sz w:val="16"/>
                <w:szCs w:val="16"/>
              </w:rPr>
              <w:t>To make sure that erroneous duplications of filenames can be handled.</w:t>
            </w:r>
          </w:p>
        </w:tc>
      </w:tr>
      <w:tr w:rsidR="007542A2" w14:paraId="078B2C9C" w14:textId="77777777">
        <w:trPr>
          <w:trHeight w:val="420"/>
        </w:trPr>
        <w:tc>
          <w:tcPr>
            <w:tcW w:w="2415" w:type="dxa"/>
            <w:vMerge/>
            <w:tcMar>
              <w:top w:w="100" w:type="dxa"/>
              <w:left w:w="100" w:type="dxa"/>
              <w:bottom w:w="100" w:type="dxa"/>
              <w:right w:w="100" w:type="dxa"/>
            </w:tcMar>
          </w:tcPr>
          <w:p w14:paraId="6B4FD8E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1417E7E" w14:textId="77777777" w:rsidR="007542A2" w:rsidRDefault="007542A2">
            <w:pPr>
              <w:widowControl w:val="0"/>
              <w:spacing w:line="240" w:lineRule="auto"/>
            </w:pPr>
          </w:p>
        </w:tc>
        <w:tc>
          <w:tcPr>
            <w:tcW w:w="3750" w:type="dxa"/>
            <w:tcMar>
              <w:top w:w="100" w:type="dxa"/>
              <w:left w:w="100" w:type="dxa"/>
              <w:bottom w:w="100" w:type="dxa"/>
              <w:right w:w="100" w:type="dxa"/>
            </w:tcMar>
          </w:tcPr>
          <w:p w14:paraId="789EA0C8" w14:textId="77777777" w:rsidR="007542A2" w:rsidRDefault="004E0924">
            <w:pPr>
              <w:widowControl w:val="0"/>
              <w:spacing w:line="240" w:lineRule="auto"/>
            </w:pPr>
            <w:r>
              <w:rPr>
                <w:sz w:val="16"/>
                <w:szCs w:val="16"/>
              </w:rPr>
              <w:t>Test if the filename doesn’t exist in the array containing all known filenames related to a title.</w:t>
            </w:r>
          </w:p>
        </w:tc>
        <w:tc>
          <w:tcPr>
            <w:tcW w:w="3870" w:type="dxa"/>
            <w:tcMar>
              <w:top w:w="100" w:type="dxa"/>
              <w:left w:w="100" w:type="dxa"/>
              <w:bottom w:w="100" w:type="dxa"/>
              <w:right w:w="100" w:type="dxa"/>
            </w:tcMar>
          </w:tcPr>
          <w:p w14:paraId="788AFFFB" w14:textId="77777777" w:rsidR="007542A2" w:rsidRDefault="004E0924">
            <w:pPr>
              <w:widowControl w:val="0"/>
              <w:spacing w:line="240" w:lineRule="auto"/>
            </w:pPr>
            <w:r>
              <w:rPr>
                <w:sz w:val="16"/>
                <w:szCs w:val="16"/>
              </w:rPr>
              <w:t>To make sure that a default title is used instead of a unique title if there is no title specified.</w:t>
            </w:r>
          </w:p>
        </w:tc>
      </w:tr>
      <w:tr w:rsidR="007542A2" w14:paraId="61BCE8F0" w14:textId="77777777">
        <w:tc>
          <w:tcPr>
            <w:tcW w:w="2415" w:type="dxa"/>
            <w:tcMar>
              <w:top w:w="100" w:type="dxa"/>
              <w:left w:w="100" w:type="dxa"/>
              <w:bottom w:w="100" w:type="dxa"/>
              <w:right w:w="100" w:type="dxa"/>
            </w:tcMar>
          </w:tcPr>
          <w:p w14:paraId="013B09DC" w14:textId="77777777" w:rsidR="007542A2" w:rsidRDefault="004E0924">
            <w:pPr>
              <w:widowControl w:val="0"/>
              <w:spacing w:line="240" w:lineRule="auto"/>
            </w:pPr>
            <w:r>
              <w:rPr>
                <w:u w:val="single"/>
              </w:rPr>
              <w:lastRenderedPageBreak/>
              <w:t>header.php</w:t>
            </w:r>
          </w:p>
        </w:tc>
        <w:tc>
          <w:tcPr>
            <w:tcW w:w="2220" w:type="dxa"/>
            <w:tcMar>
              <w:top w:w="100" w:type="dxa"/>
              <w:left w:w="100" w:type="dxa"/>
              <w:bottom w:w="100" w:type="dxa"/>
              <w:right w:w="100" w:type="dxa"/>
            </w:tcMar>
          </w:tcPr>
          <w:p w14:paraId="50F5DE57"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035F89E6"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0339F6C7" w14:textId="77777777" w:rsidR="007542A2" w:rsidRDefault="004E0924">
            <w:pPr>
              <w:widowControl w:val="0"/>
              <w:spacing w:line="240" w:lineRule="auto"/>
            </w:pPr>
            <w:r>
              <w:rPr>
                <w:b/>
                <w:sz w:val="16"/>
                <w:szCs w:val="16"/>
              </w:rPr>
              <w:t>-</w:t>
            </w:r>
          </w:p>
        </w:tc>
      </w:tr>
      <w:tr w:rsidR="007542A2" w14:paraId="5D79B52D" w14:textId="77777777">
        <w:trPr>
          <w:trHeight w:val="420"/>
        </w:trPr>
        <w:tc>
          <w:tcPr>
            <w:tcW w:w="2415" w:type="dxa"/>
            <w:vMerge w:val="restart"/>
            <w:tcMar>
              <w:top w:w="100" w:type="dxa"/>
              <w:left w:w="100" w:type="dxa"/>
              <w:bottom w:w="100" w:type="dxa"/>
              <w:right w:w="100" w:type="dxa"/>
            </w:tcMar>
          </w:tcPr>
          <w:p w14:paraId="27412552" w14:textId="77777777" w:rsidR="007542A2" w:rsidRDefault="004E0924">
            <w:pPr>
              <w:widowControl w:val="0"/>
              <w:spacing w:line="240" w:lineRule="auto"/>
            </w:pPr>
            <w:r>
              <w:rPr>
                <w:sz w:val="16"/>
                <w:szCs w:val="16"/>
                <w:u w:val="single"/>
              </w:rPr>
              <w:t>header.php.1</w:t>
            </w:r>
          </w:p>
        </w:tc>
        <w:tc>
          <w:tcPr>
            <w:tcW w:w="2220" w:type="dxa"/>
            <w:vMerge w:val="restart"/>
            <w:tcMar>
              <w:top w:w="100" w:type="dxa"/>
              <w:left w:w="100" w:type="dxa"/>
              <w:bottom w:w="100" w:type="dxa"/>
              <w:right w:w="100" w:type="dxa"/>
            </w:tcMar>
          </w:tcPr>
          <w:p w14:paraId="09417503" w14:textId="77777777" w:rsidR="007542A2" w:rsidRDefault="004E0924">
            <w:pPr>
              <w:widowControl w:val="0"/>
              <w:spacing w:line="240" w:lineRule="auto"/>
            </w:pPr>
            <w:r>
              <w:rPr>
                <w:sz w:val="16"/>
                <w:szCs w:val="16"/>
              </w:rPr>
              <w:t>Test to see if the user login is checked, cookies are destroyed (if the user no-longer exists) and if the title is added correctly.</w:t>
            </w:r>
          </w:p>
        </w:tc>
        <w:tc>
          <w:tcPr>
            <w:tcW w:w="3750" w:type="dxa"/>
            <w:tcMar>
              <w:top w:w="100" w:type="dxa"/>
              <w:left w:w="100" w:type="dxa"/>
              <w:bottom w:w="100" w:type="dxa"/>
              <w:right w:w="100" w:type="dxa"/>
            </w:tcMar>
          </w:tcPr>
          <w:p w14:paraId="2F32ACBD" w14:textId="77777777" w:rsidR="007542A2" w:rsidRDefault="004E0924">
            <w:pPr>
              <w:widowControl w:val="0"/>
              <w:spacing w:line="240" w:lineRule="auto"/>
            </w:pPr>
            <w:r>
              <w:rPr>
                <w:sz w:val="16"/>
                <w:szCs w:val="16"/>
              </w:rPr>
              <w:t>Test for the user ID and password combination being valid.</w:t>
            </w:r>
          </w:p>
        </w:tc>
        <w:tc>
          <w:tcPr>
            <w:tcW w:w="3870" w:type="dxa"/>
            <w:tcMar>
              <w:top w:w="100" w:type="dxa"/>
              <w:left w:w="100" w:type="dxa"/>
              <w:bottom w:w="100" w:type="dxa"/>
              <w:right w:w="100" w:type="dxa"/>
            </w:tcMar>
          </w:tcPr>
          <w:p w14:paraId="46198E6D" w14:textId="77777777" w:rsidR="007542A2" w:rsidRDefault="004E0924">
            <w:pPr>
              <w:widowControl w:val="0"/>
              <w:spacing w:line="240" w:lineRule="auto"/>
            </w:pPr>
            <w:r>
              <w:rPr>
                <w:sz w:val="16"/>
                <w:szCs w:val="16"/>
              </w:rPr>
              <w:t>To make sure that valid ID and password combinations do not result in the cookies being destroyed.</w:t>
            </w:r>
          </w:p>
        </w:tc>
      </w:tr>
      <w:tr w:rsidR="007542A2" w14:paraId="17874726" w14:textId="77777777">
        <w:trPr>
          <w:trHeight w:val="420"/>
        </w:trPr>
        <w:tc>
          <w:tcPr>
            <w:tcW w:w="2415" w:type="dxa"/>
            <w:vMerge/>
            <w:tcMar>
              <w:top w:w="100" w:type="dxa"/>
              <w:left w:w="100" w:type="dxa"/>
              <w:bottom w:w="100" w:type="dxa"/>
              <w:right w:w="100" w:type="dxa"/>
            </w:tcMar>
          </w:tcPr>
          <w:p w14:paraId="2128676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6147F8A" w14:textId="77777777" w:rsidR="007542A2" w:rsidRDefault="007542A2">
            <w:pPr>
              <w:widowControl w:val="0"/>
              <w:spacing w:line="240" w:lineRule="auto"/>
            </w:pPr>
          </w:p>
        </w:tc>
        <w:tc>
          <w:tcPr>
            <w:tcW w:w="3750" w:type="dxa"/>
            <w:tcMar>
              <w:top w:w="100" w:type="dxa"/>
              <w:left w:w="100" w:type="dxa"/>
              <w:bottom w:w="100" w:type="dxa"/>
              <w:right w:w="100" w:type="dxa"/>
            </w:tcMar>
          </w:tcPr>
          <w:p w14:paraId="7B6D9AC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6D80010" w14:textId="77777777" w:rsidR="007542A2" w:rsidRDefault="004E0924">
            <w:pPr>
              <w:widowControl w:val="0"/>
              <w:spacing w:line="240" w:lineRule="auto"/>
            </w:pPr>
            <w:r>
              <w:rPr>
                <w:sz w:val="16"/>
                <w:szCs w:val="16"/>
              </w:rPr>
              <w:t>N/A</w:t>
            </w:r>
          </w:p>
        </w:tc>
      </w:tr>
      <w:tr w:rsidR="007542A2" w14:paraId="6AC4A940" w14:textId="77777777">
        <w:trPr>
          <w:trHeight w:val="420"/>
        </w:trPr>
        <w:tc>
          <w:tcPr>
            <w:tcW w:w="2415" w:type="dxa"/>
            <w:vMerge/>
            <w:tcMar>
              <w:top w:w="100" w:type="dxa"/>
              <w:left w:w="100" w:type="dxa"/>
              <w:bottom w:w="100" w:type="dxa"/>
              <w:right w:w="100" w:type="dxa"/>
            </w:tcMar>
          </w:tcPr>
          <w:p w14:paraId="3BC12E6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D1E2F0F" w14:textId="77777777" w:rsidR="007542A2" w:rsidRDefault="007542A2">
            <w:pPr>
              <w:widowControl w:val="0"/>
              <w:spacing w:line="240" w:lineRule="auto"/>
            </w:pPr>
          </w:p>
        </w:tc>
        <w:tc>
          <w:tcPr>
            <w:tcW w:w="3750" w:type="dxa"/>
            <w:tcMar>
              <w:top w:w="100" w:type="dxa"/>
              <w:left w:w="100" w:type="dxa"/>
              <w:bottom w:w="100" w:type="dxa"/>
              <w:right w:w="100" w:type="dxa"/>
            </w:tcMar>
          </w:tcPr>
          <w:p w14:paraId="0A004624" w14:textId="77777777" w:rsidR="007542A2" w:rsidRDefault="004E0924">
            <w:pPr>
              <w:widowControl w:val="0"/>
              <w:spacing w:line="240" w:lineRule="auto"/>
            </w:pPr>
            <w:r>
              <w:rPr>
                <w:sz w:val="16"/>
                <w:szCs w:val="16"/>
              </w:rPr>
              <w:t>Test for the user ID and password combination being invalid.</w:t>
            </w:r>
          </w:p>
        </w:tc>
        <w:tc>
          <w:tcPr>
            <w:tcW w:w="3870" w:type="dxa"/>
            <w:tcMar>
              <w:top w:w="100" w:type="dxa"/>
              <w:left w:w="100" w:type="dxa"/>
              <w:bottom w:w="100" w:type="dxa"/>
              <w:right w:w="100" w:type="dxa"/>
            </w:tcMar>
          </w:tcPr>
          <w:p w14:paraId="478F97F0" w14:textId="77777777" w:rsidR="007542A2" w:rsidRDefault="004E0924">
            <w:pPr>
              <w:widowControl w:val="0"/>
              <w:spacing w:line="240" w:lineRule="auto"/>
            </w:pPr>
            <w:r>
              <w:rPr>
                <w:sz w:val="16"/>
                <w:szCs w:val="16"/>
              </w:rPr>
              <w:t>To make sure that the cookies are destroyed if the user ID and password combination is invalid.</w:t>
            </w:r>
          </w:p>
        </w:tc>
      </w:tr>
      <w:tr w:rsidR="007542A2" w14:paraId="640B0026" w14:textId="77777777">
        <w:tc>
          <w:tcPr>
            <w:tcW w:w="2415" w:type="dxa"/>
            <w:tcMar>
              <w:top w:w="100" w:type="dxa"/>
              <w:left w:w="100" w:type="dxa"/>
              <w:bottom w:w="100" w:type="dxa"/>
              <w:right w:w="100" w:type="dxa"/>
            </w:tcMar>
          </w:tcPr>
          <w:p w14:paraId="159DFF01" w14:textId="77777777" w:rsidR="007542A2" w:rsidRDefault="004E0924">
            <w:pPr>
              <w:widowControl w:val="0"/>
              <w:spacing w:line="240" w:lineRule="auto"/>
            </w:pPr>
            <w:r>
              <w:rPr>
                <w:u w:val="single"/>
              </w:rPr>
              <w:t>loginInformation.php</w:t>
            </w:r>
          </w:p>
        </w:tc>
        <w:tc>
          <w:tcPr>
            <w:tcW w:w="2220" w:type="dxa"/>
            <w:tcMar>
              <w:top w:w="100" w:type="dxa"/>
              <w:left w:w="100" w:type="dxa"/>
              <w:bottom w:w="100" w:type="dxa"/>
              <w:right w:w="100" w:type="dxa"/>
            </w:tcMar>
          </w:tcPr>
          <w:p w14:paraId="694C7B7D"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362A581B"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1182DAA7" w14:textId="77777777" w:rsidR="007542A2" w:rsidRDefault="004E0924">
            <w:pPr>
              <w:widowControl w:val="0"/>
              <w:spacing w:line="240" w:lineRule="auto"/>
            </w:pPr>
            <w:r>
              <w:rPr>
                <w:b/>
                <w:sz w:val="16"/>
                <w:szCs w:val="16"/>
              </w:rPr>
              <w:t>-</w:t>
            </w:r>
          </w:p>
        </w:tc>
      </w:tr>
      <w:tr w:rsidR="007542A2" w14:paraId="69B18747" w14:textId="77777777">
        <w:trPr>
          <w:trHeight w:val="420"/>
        </w:trPr>
        <w:tc>
          <w:tcPr>
            <w:tcW w:w="2415" w:type="dxa"/>
            <w:vMerge w:val="restart"/>
            <w:tcMar>
              <w:top w:w="100" w:type="dxa"/>
              <w:left w:w="100" w:type="dxa"/>
              <w:bottom w:w="100" w:type="dxa"/>
              <w:right w:w="100" w:type="dxa"/>
            </w:tcMar>
          </w:tcPr>
          <w:p w14:paraId="15119696" w14:textId="77777777" w:rsidR="007542A2" w:rsidRDefault="004E0924">
            <w:pPr>
              <w:widowControl w:val="0"/>
              <w:spacing w:line="240" w:lineRule="auto"/>
            </w:pPr>
            <w:r>
              <w:rPr>
                <w:sz w:val="16"/>
                <w:szCs w:val="16"/>
                <w:u w:val="single"/>
              </w:rPr>
              <w:t>loginInformation.php.1</w:t>
            </w:r>
          </w:p>
        </w:tc>
        <w:tc>
          <w:tcPr>
            <w:tcW w:w="2220" w:type="dxa"/>
            <w:vMerge w:val="restart"/>
            <w:tcMar>
              <w:top w:w="100" w:type="dxa"/>
              <w:left w:w="100" w:type="dxa"/>
              <w:bottom w:w="100" w:type="dxa"/>
              <w:right w:w="100" w:type="dxa"/>
            </w:tcMar>
          </w:tcPr>
          <w:p w14:paraId="5ECAB7BB" w14:textId="77777777" w:rsidR="007542A2" w:rsidRDefault="004E0924">
            <w:pPr>
              <w:widowControl w:val="0"/>
              <w:spacing w:line="240" w:lineRule="auto"/>
            </w:pPr>
            <w:r>
              <w:rPr>
                <w:sz w:val="16"/>
                <w:szCs w:val="16"/>
              </w:rPr>
              <w:t>Test to see if the correct user ID and user level is shown at the top of each page (as long as the user is logged in).</w:t>
            </w:r>
          </w:p>
        </w:tc>
        <w:tc>
          <w:tcPr>
            <w:tcW w:w="3750" w:type="dxa"/>
            <w:tcMar>
              <w:top w:w="100" w:type="dxa"/>
              <w:left w:w="100" w:type="dxa"/>
              <w:bottom w:w="100" w:type="dxa"/>
              <w:right w:w="100" w:type="dxa"/>
            </w:tcMar>
          </w:tcPr>
          <w:p w14:paraId="21F76677" w14:textId="77777777" w:rsidR="007542A2" w:rsidRDefault="004E0924">
            <w:pPr>
              <w:widowControl w:val="0"/>
              <w:spacing w:line="240" w:lineRule="auto"/>
            </w:pPr>
            <w:r>
              <w:rPr>
                <w:sz w:val="16"/>
                <w:szCs w:val="16"/>
              </w:rPr>
              <w:t>If the user is logged in and if the user isn’t logged in.</w:t>
            </w:r>
          </w:p>
        </w:tc>
        <w:tc>
          <w:tcPr>
            <w:tcW w:w="3870" w:type="dxa"/>
            <w:tcMar>
              <w:top w:w="100" w:type="dxa"/>
              <w:left w:w="100" w:type="dxa"/>
              <w:bottom w:w="100" w:type="dxa"/>
              <w:right w:w="100" w:type="dxa"/>
            </w:tcMar>
          </w:tcPr>
          <w:p w14:paraId="2B229B6E" w14:textId="77777777" w:rsidR="007542A2" w:rsidRDefault="004E0924">
            <w:pPr>
              <w:widowControl w:val="0"/>
              <w:spacing w:line="240" w:lineRule="auto"/>
            </w:pPr>
            <w:r>
              <w:rPr>
                <w:sz w:val="16"/>
                <w:szCs w:val="16"/>
              </w:rPr>
              <w:t>To make sure that the correct login information is shown for users.</w:t>
            </w:r>
          </w:p>
        </w:tc>
      </w:tr>
      <w:tr w:rsidR="007542A2" w14:paraId="4ECB19A7" w14:textId="77777777">
        <w:trPr>
          <w:trHeight w:val="420"/>
        </w:trPr>
        <w:tc>
          <w:tcPr>
            <w:tcW w:w="2415" w:type="dxa"/>
            <w:vMerge/>
            <w:tcMar>
              <w:top w:w="100" w:type="dxa"/>
              <w:left w:w="100" w:type="dxa"/>
              <w:bottom w:w="100" w:type="dxa"/>
              <w:right w:w="100" w:type="dxa"/>
            </w:tcMar>
          </w:tcPr>
          <w:p w14:paraId="5A9F9119"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68E51E9" w14:textId="77777777" w:rsidR="007542A2" w:rsidRDefault="007542A2">
            <w:pPr>
              <w:widowControl w:val="0"/>
              <w:spacing w:line="240" w:lineRule="auto"/>
            </w:pPr>
          </w:p>
        </w:tc>
        <w:tc>
          <w:tcPr>
            <w:tcW w:w="3750" w:type="dxa"/>
            <w:tcMar>
              <w:top w:w="100" w:type="dxa"/>
              <w:left w:w="100" w:type="dxa"/>
              <w:bottom w:w="100" w:type="dxa"/>
              <w:right w:w="100" w:type="dxa"/>
            </w:tcMar>
          </w:tcPr>
          <w:p w14:paraId="0CE92BB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83EDDAD" w14:textId="77777777" w:rsidR="007542A2" w:rsidRDefault="004E0924">
            <w:pPr>
              <w:widowControl w:val="0"/>
              <w:spacing w:line="240" w:lineRule="auto"/>
            </w:pPr>
            <w:r>
              <w:rPr>
                <w:sz w:val="16"/>
                <w:szCs w:val="16"/>
              </w:rPr>
              <w:t>N/A</w:t>
            </w:r>
          </w:p>
        </w:tc>
      </w:tr>
      <w:tr w:rsidR="007542A2" w14:paraId="659F7D7F" w14:textId="77777777">
        <w:trPr>
          <w:trHeight w:val="420"/>
        </w:trPr>
        <w:tc>
          <w:tcPr>
            <w:tcW w:w="2415" w:type="dxa"/>
            <w:vMerge/>
            <w:tcMar>
              <w:top w:w="100" w:type="dxa"/>
              <w:left w:w="100" w:type="dxa"/>
              <w:bottom w:w="100" w:type="dxa"/>
              <w:right w:w="100" w:type="dxa"/>
            </w:tcMar>
          </w:tcPr>
          <w:p w14:paraId="60A3F36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CBDD186" w14:textId="77777777" w:rsidR="007542A2" w:rsidRDefault="007542A2">
            <w:pPr>
              <w:widowControl w:val="0"/>
              <w:spacing w:line="240" w:lineRule="auto"/>
            </w:pPr>
          </w:p>
        </w:tc>
        <w:tc>
          <w:tcPr>
            <w:tcW w:w="3750" w:type="dxa"/>
            <w:tcMar>
              <w:top w:w="100" w:type="dxa"/>
              <w:left w:w="100" w:type="dxa"/>
              <w:bottom w:w="100" w:type="dxa"/>
              <w:right w:w="100" w:type="dxa"/>
            </w:tcMar>
          </w:tcPr>
          <w:p w14:paraId="691BB50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6FBD176" w14:textId="77777777" w:rsidR="007542A2" w:rsidRDefault="004E0924">
            <w:pPr>
              <w:widowControl w:val="0"/>
              <w:spacing w:line="240" w:lineRule="auto"/>
            </w:pPr>
            <w:r>
              <w:rPr>
                <w:sz w:val="16"/>
                <w:szCs w:val="16"/>
              </w:rPr>
              <w:t>N/A</w:t>
            </w:r>
          </w:p>
        </w:tc>
      </w:tr>
      <w:tr w:rsidR="007542A2" w14:paraId="6BFE134D" w14:textId="77777777">
        <w:tc>
          <w:tcPr>
            <w:tcW w:w="2415" w:type="dxa"/>
            <w:tcMar>
              <w:top w:w="100" w:type="dxa"/>
              <w:left w:w="100" w:type="dxa"/>
              <w:bottom w:w="100" w:type="dxa"/>
              <w:right w:w="100" w:type="dxa"/>
            </w:tcMar>
          </w:tcPr>
          <w:p w14:paraId="329E64FA" w14:textId="77777777" w:rsidR="007542A2" w:rsidRDefault="004E0924">
            <w:pPr>
              <w:widowControl w:val="0"/>
              <w:spacing w:line="240" w:lineRule="auto"/>
            </w:pPr>
            <w:r>
              <w:rPr>
                <w:u w:val="single"/>
              </w:rPr>
              <w:t>menu.php</w:t>
            </w:r>
          </w:p>
        </w:tc>
        <w:tc>
          <w:tcPr>
            <w:tcW w:w="2220" w:type="dxa"/>
            <w:tcMar>
              <w:top w:w="100" w:type="dxa"/>
              <w:left w:w="100" w:type="dxa"/>
              <w:bottom w:w="100" w:type="dxa"/>
              <w:right w:w="100" w:type="dxa"/>
            </w:tcMar>
          </w:tcPr>
          <w:p w14:paraId="01949D9F"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3D6F8539"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7A56B8D7" w14:textId="77777777" w:rsidR="007542A2" w:rsidRDefault="004E0924">
            <w:pPr>
              <w:widowControl w:val="0"/>
              <w:spacing w:line="240" w:lineRule="auto"/>
            </w:pPr>
            <w:r>
              <w:rPr>
                <w:b/>
                <w:sz w:val="16"/>
                <w:szCs w:val="16"/>
              </w:rPr>
              <w:t>-</w:t>
            </w:r>
          </w:p>
        </w:tc>
      </w:tr>
      <w:tr w:rsidR="007542A2" w14:paraId="6A24ADF8" w14:textId="77777777">
        <w:trPr>
          <w:trHeight w:val="420"/>
        </w:trPr>
        <w:tc>
          <w:tcPr>
            <w:tcW w:w="2415" w:type="dxa"/>
            <w:vMerge w:val="restart"/>
            <w:tcMar>
              <w:top w:w="100" w:type="dxa"/>
              <w:left w:w="100" w:type="dxa"/>
              <w:bottom w:w="100" w:type="dxa"/>
              <w:right w:w="100" w:type="dxa"/>
            </w:tcMar>
          </w:tcPr>
          <w:p w14:paraId="0D377347" w14:textId="77777777" w:rsidR="007542A2" w:rsidRDefault="004E0924">
            <w:pPr>
              <w:widowControl w:val="0"/>
              <w:spacing w:line="240" w:lineRule="auto"/>
            </w:pPr>
            <w:r>
              <w:rPr>
                <w:sz w:val="16"/>
                <w:szCs w:val="16"/>
                <w:u w:val="single"/>
              </w:rPr>
              <w:t>menu.php.1</w:t>
            </w:r>
          </w:p>
        </w:tc>
        <w:tc>
          <w:tcPr>
            <w:tcW w:w="2220" w:type="dxa"/>
            <w:vMerge w:val="restart"/>
            <w:tcMar>
              <w:top w:w="100" w:type="dxa"/>
              <w:left w:w="100" w:type="dxa"/>
              <w:bottom w:w="100" w:type="dxa"/>
              <w:right w:w="100" w:type="dxa"/>
            </w:tcMar>
          </w:tcPr>
          <w:p w14:paraId="234E197A" w14:textId="77777777" w:rsidR="007542A2" w:rsidRDefault="004E0924">
            <w:pPr>
              <w:widowControl w:val="0"/>
              <w:spacing w:line="240" w:lineRule="auto"/>
            </w:pPr>
            <w:r>
              <w:rPr>
                <w:sz w:val="16"/>
                <w:szCs w:val="16"/>
              </w:rPr>
              <w:t>Test to see if the correct menu is shown for the user logged in.</w:t>
            </w:r>
          </w:p>
        </w:tc>
        <w:tc>
          <w:tcPr>
            <w:tcW w:w="3750" w:type="dxa"/>
            <w:tcMar>
              <w:top w:w="100" w:type="dxa"/>
              <w:left w:w="100" w:type="dxa"/>
              <w:bottom w:w="100" w:type="dxa"/>
              <w:right w:w="100" w:type="dxa"/>
            </w:tcMar>
          </w:tcPr>
          <w:p w14:paraId="06341705" w14:textId="77777777" w:rsidR="007542A2" w:rsidRDefault="004E0924">
            <w:pPr>
              <w:widowControl w:val="0"/>
              <w:spacing w:line="240" w:lineRule="auto"/>
            </w:pPr>
            <w:r>
              <w:rPr>
                <w:sz w:val="16"/>
                <w:szCs w:val="16"/>
              </w:rPr>
              <w:t>Test with a user with each user level.</w:t>
            </w:r>
          </w:p>
        </w:tc>
        <w:tc>
          <w:tcPr>
            <w:tcW w:w="3870" w:type="dxa"/>
            <w:tcMar>
              <w:top w:w="100" w:type="dxa"/>
              <w:left w:w="100" w:type="dxa"/>
              <w:bottom w:w="100" w:type="dxa"/>
              <w:right w:w="100" w:type="dxa"/>
            </w:tcMar>
          </w:tcPr>
          <w:p w14:paraId="1763C90D" w14:textId="77777777" w:rsidR="007542A2" w:rsidRDefault="004E0924">
            <w:pPr>
              <w:widowControl w:val="0"/>
              <w:spacing w:line="240" w:lineRule="auto"/>
            </w:pPr>
            <w:r>
              <w:rPr>
                <w:sz w:val="16"/>
                <w:szCs w:val="16"/>
              </w:rPr>
              <w:t>To make sure that only the appropriate buttons for the user with a given user level are shown.</w:t>
            </w:r>
          </w:p>
        </w:tc>
      </w:tr>
      <w:tr w:rsidR="007542A2" w14:paraId="557992C2" w14:textId="77777777">
        <w:trPr>
          <w:trHeight w:val="420"/>
        </w:trPr>
        <w:tc>
          <w:tcPr>
            <w:tcW w:w="2415" w:type="dxa"/>
            <w:vMerge/>
            <w:tcMar>
              <w:top w:w="100" w:type="dxa"/>
              <w:left w:w="100" w:type="dxa"/>
              <w:bottom w:w="100" w:type="dxa"/>
              <w:right w:w="100" w:type="dxa"/>
            </w:tcMar>
          </w:tcPr>
          <w:p w14:paraId="1C32F06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93DECDF" w14:textId="77777777" w:rsidR="007542A2" w:rsidRDefault="007542A2">
            <w:pPr>
              <w:widowControl w:val="0"/>
              <w:spacing w:line="240" w:lineRule="auto"/>
            </w:pPr>
          </w:p>
        </w:tc>
        <w:tc>
          <w:tcPr>
            <w:tcW w:w="3750" w:type="dxa"/>
            <w:tcMar>
              <w:top w:w="100" w:type="dxa"/>
              <w:left w:w="100" w:type="dxa"/>
              <w:bottom w:w="100" w:type="dxa"/>
              <w:right w:w="100" w:type="dxa"/>
            </w:tcMar>
          </w:tcPr>
          <w:p w14:paraId="07B5031A"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644B8FD" w14:textId="77777777" w:rsidR="007542A2" w:rsidRDefault="004E0924">
            <w:pPr>
              <w:widowControl w:val="0"/>
              <w:spacing w:line="240" w:lineRule="auto"/>
            </w:pPr>
            <w:r>
              <w:rPr>
                <w:sz w:val="16"/>
                <w:szCs w:val="16"/>
              </w:rPr>
              <w:t>N/A</w:t>
            </w:r>
          </w:p>
        </w:tc>
      </w:tr>
      <w:tr w:rsidR="007542A2" w14:paraId="79E2C8FB" w14:textId="77777777">
        <w:trPr>
          <w:trHeight w:val="420"/>
        </w:trPr>
        <w:tc>
          <w:tcPr>
            <w:tcW w:w="2415" w:type="dxa"/>
            <w:vMerge/>
            <w:tcMar>
              <w:top w:w="100" w:type="dxa"/>
              <w:left w:w="100" w:type="dxa"/>
              <w:bottom w:w="100" w:type="dxa"/>
              <w:right w:w="100" w:type="dxa"/>
            </w:tcMar>
          </w:tcPr>
          <w:p w14:paraId="33FFF5F1"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D8AF3BE" w14:textId="77777777" w:rsidR="007542A2" w:rsidRDefault="007542A2">
            <w:pPr>
              <w:widowControl w:val="0"/>
              <w:spacing w:line="240" w:lineRule="auto"/>
            </w:pPr>
          </w:p>
        </w:tc>
        <w:tc>
          <w:tcPr>
            <w:tcW w:w="3750" w:type="dxa"/>
            <w:tcMar>
              <w:top w:w="100" w:type="dxa"/>
              <w:left w:w="100" w:type="dxa"/>
              <w:bottom w:w="100" w:type="dxa"/>
              <w:right w:w="100" w:type="dxa"/>
            </w:tcMar>
          </w:tcPr>
          <w:p w14:paraId="56B5AE04"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2E1C22C" w14:textId="77777777" w:rsidR="007542A2" w:rsidRDefault="004E0924">
            <w:pPr>
              <w:widowControl w:val="0"/>
              <w:spacing w:line="240" w:lineRule="auto"/>
            </w:pPr>
            <w:r>
              <w:rPr>
                <w:sz w:val="16"/>
                <w:szCs w:val="16"/>
              </w:rPr>
              <w:t>N/A</w:t>
            </w:r>
          </w:p>
        </w:tc>
      </w:tr>
      <w:tr w:rsidR="007542A2" w14:paraId="3796040E" w14:textId="77777777">
        <w:tc>
          <w:tcPr>
            <w:tcW w:w="2415" w:type="dxa"/>
            <w:tcMar>
              <w:top w:w="100" w:type="dxa"/>
              <w:left w:w="100" w:type="dxa"/>
              <w:bottom w:w="100" w:type="dxa"/>
              <w:right w:w="100" w:type="dxa"/>
            </w:tcMar>
          </w:tcPr>
          <w:p w14:paraId="0C452B77" w14:textId="77777777" w:rsidR="007542A2" w:rsidRDefault="004E0924">
            <w:pPr>
              <w:widowControl w:val="0"/>
              <w:spacing w:line="240" w:lineRule="auto"/>
            </w:pPr>
            <w:r>
              <w:rPr>
                <w:u w:val="single"/>
              </w:rPr>
              <w:t>SQLDetails.php</w:t>
            </w:r>
          </w:p>
        </w:tc>
        <w:tc>
          <w:tcPr>
            <w:tcW w:w="2220" w:type="dxa"/>
            <w:tcMar>
              <w:top w:w="100" w:type="dxa"/>
              <w:left w:w="100" w:type="dxa"/>
              <w:bottom w:w="100" w:type="dxa"/>
              <w:right w:w="100" w:type="dxa"/>
            </w:tcMar>
          </w:tcPr>
          <w:p w14:paraId="54A12575"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4526E04E"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7F77F243" w14:textId="77777777" w:rsidR="007542A2" w:rsidRDefault="004E0924">
            <w:pPr>
              <w:widowControl w:val="0"/>
              <w:spacing w:line="240" w:lineRule="auto"/>
            </w:pPr>
            <w:r>
              <w:rPr>
                <w:sz w:val="16"/>
                <w:szCs w:val="16"/>
              </w:rPr>
              <w:t>-</w:t>
            </w:r>
          </w:p>
        </w:tc>
      </w:tr>
      <w:tr w:rsidR="007542A2" w14:paraId="0C313610" w14:textId="77777777">
        <w:trPr>
          <w:trHeight w:val="420"/>
        </w:trPr>
        <w:tc>
          <w:tcPr>
            <w:tcW w:w="2415" w:type="dxa"/>
            <w:vMerge w:val="restart"/>
            <w:tcMar>
              <w:top w:w="100" w:type="dxa"/>
              <w:left w:w="100" w:type="dxa"/>
              <w:bottom w:w="100" w:type="dxa"/>
              <w:right w:w="100" w:type="dxa"/>
            </w:tcMar>
          </w:tcPr>
          <w:p w14:paraId="11264F8D" w14:textId="77777777" w:rsidR="007542A2" w:rsidRDefault="004E0924">
            <w:pPr>
              <w:widowControl w:val="0"/>
              <w:spacing w:line="240" w:lineRule="auto"/>
            </w:pPr>
            <w:r>
              <w:rPr>
                <w:sz w:val="16"/>
                <w:szCs w:val="16"/>
                <w:u w:val="single"/>
              </w:rPr>
              <w:lastRenderedPageBreak/>
              <w:t>SQLDetails.php.1</w:t>
            </w:r>
          </w:p>
        </w:tc>
        <w:tc>
          <w:tcPr>
            <w:tcW w:w="2220" w:type="dxa"/>
            <w:vMerge w:val="restart"/>
            <w:tcMar>
              <w:top w:w="100" w:type="dxa"/>
              <w:left w:w="100" w:type="dxa"/>
              <w:bottom w:w="100" w:type="dxa"/>
              <w:right w:w="100" w:type="dxa"/>
            </w:tcMar>
          </w:tcPr>
          <w:p w14:paraId="05C68C1F" w14:textId="77777777" w:rsidR="007542A2" w:rsidRDefault="004E0924">
            <w:pPr>
              <w:widowControl w:val="0"/>
              <w:spacing w:line="240" w:lineRule="auto"/>
            </w:pPr>
            <w:r>
              <w:rPr>
                <w:sz w:val="16"/>
                <w:szCs w:val="16"/>
              </w:rPr>
              <w:t>Test that the openDB class is instantiated correctly.</w:t>
            </w:r>
          </w:p>
        </w:tc>
        <w:tc>
          <w:tcPr>
            <w:tcW w:w="3750" w:type="dxa"/>
            <w:tcMar>
              <w:top w:w="100" w:type="dxa"/>
              <w:left w:w="100" w:type="dxa"/>
              <w:bottom w:w="100" w:type="dxa"/>
              <w:right w:w="100" w:type="dxa"/>
            </w:tcMar>
          </w:tcPr>
          <w:p w14:paraId="2CFA4812" w14:textId="77777777" w:rsidR="007542A2" w:rsidRDefault="004E0924">
            <w:pPr>
              <w:widowControl w:val="0"/>
              <w:spacing w:line="240" w:lineRule="auto"/>
            </w:pPr>
            <w:r>
              <w:rPr>
                <w:sz w:val="16"/>
                <w:szCs w:val="16"/>
              </w:rPr>
              <w:t>Attempt to instantiate the class.</w:t>
            </w:r>
          </w:p>
        </w:tc>
        <w:tc>
          <w:tcPr>
            <w:tcW w:w="3870" w:type="dxa"/>
            <w:tcMar>
              <w:top w:w="100" w:type="dxa"/>
              <w:left w:w="100" w:type="dxa"/>
              <w:bottom w:w="100" w:type="dxa"/>
              <w:right w:w="100" w:type="dxa"/>
            </w:tcMar>
          </w:tcPr>
          <w:p w14:paraId="18ABA6F8" w14:textId="77777777" w:rsidR="007542A2" w:rsidRDefault="004E0924">
            <w:pPr>
              <w:widowControl w:val="0"/>
              <w:spacing w:line="240" w:lineRule="auto"/>
            </w:pPr>
            <w:r>
              <w:rPr>
                <w:sz w:val="16"/>
                <w:szCs w:val="16"/>
              </w:rPr>
              <w:t>To make sure that the class instantiates with given details correctly.</w:t>
            </w:r>
          </w:p>
        </w:tc>
      </w:tr>
      <w:tr w:rsidR="007542A2" w14:paraId="0A091A13" w14:textId="77777777">
        <w:trPr>
          <w:trHeight w:val="420"/>
        </w:trPr>
        <w:tc>
          <w:tcPr>
            <w:tcW w:w="2415" w:type="dxa"/>
            <w:vMerge/>
            <w:tcMar>
              <w:top w:w="100" w:type="dxa"/>
              <w:left w:w="100" w:type="dxa"/>
              <w:bottom w:w="100" w:type="dxa"/>
              <w:right w:w="100" w:type="dxa"/>
            </w:tcMar>
          </w:tcPr>
          <w:p w14:paraId="56F3BF9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00A7533" w14:textId="77777777" w:rsidR="007542A2" w:rsidRDefault="007542A2">
            <w:pPr>
              <w:widowControl w:val="0"/>
              <w:spacing w:line="240" w:lineRule="auto"/>
            </w:pPr>
          </w:p>
        </w:tc>
        <w:tc>
          <w:tcPr>
            <w:tcW w:w="3750" w:type="dxa"/>
            <w:tcMar>
              <w:top w:w="100" w:type="dxa"/>
              <w:left w:w="100" w:type="dxa"/>
              <w:bottom w:w="100" w:type="dxa"/>
              <w:right w:w="100" w:type="dxa"/>
            </w:tcMar>
          </w:tcPr>
          <w:p w14:paraId="0C3F01D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836668D" w14:textId="77777777" w:rsidR="007542A2" w:rsidRDefault="004E0924">
            <w:pPr>
              <w:widowControl w:val="0"/>
              <w:spacing w:line="240" w:lineRule="auto"/>
            </w:pPr>
            <w:r>
              <w:rPr>
                <w:sz w:val="16"/>
                <w:szCs w:val="16"/>
              </w:rPr>
              <w:t>N/A</w:t>
            </w:r>
          </w:p>
        </w:tc>
      </w:tr>
      <w:tr w:rsidR="007542A2" w14:paraId="35EE6C95" w14:textId="77777777">
        <w:trPr>
          <w:trHeight w:val="420"/>
        </w:trPr>
        <w:tc>
          <w:tcPr>
            <w:tcW w:w="2415" w:type="dxa"/>
            <w:vMerge/>
            <w:tcMar>
              <w:top w:w="100" w:type="dxa"/>
              <w:left w:w="100" w:type="dxa"/>
              <w:bottom w:w="100" w:type="dxa"/>
              <w:right w:w="100" w:type="dxa"/>
            </w:tcMar>
          </w:tcPr>
          <w:p w14:paraId="1A39FF21"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DFD5F9E" w14:textId="77777777" w:rsidR="007542A2" w:rsidRDefault="007542A2">
            <w:pPr>
              <w:widowControl w:val="0"/>
              <w:spacing w:line="240" w:lineRule="auto"/>
            </w:pPr>
          </w:p>
        </w:tc>
        <w:tc>
          <w:tcPr>
            <w:tcW w:w="3750" w:type="dxa"/>
            <w:tcMar>
              <w:top w:w="100" w:type="dxa"/>
              <w:left w:w="100" w:type="dxa"/>
              <w:bottom w:w="100" w:type="dxa"/>
              <w:right w:w="100" w:type="dxa"/>
            </w:tcMar>
          </w:tcPr>
          <w:p w14:paraId="3C4A06F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EF91D85" w14:textId="77777777" w:rsidR="007542A2" w:rsidRDefault="004E0924">
            <w:pPr>
              <w:widowControl w:val="0"/>
              <w:spacing w:line="240" w:lineRule="auto"/>
            </w:pPr>
            <w:r>
              <w:rPr>
                <w:sz w:val="16"/>
                <w:szCs w:val="16"/>
              </w:rPr>
              <w:t>N/A</w:t>
            </w:r>
          </w:p>
        </w:tc>
      </w:tr>
      <w:tr w:rsidR="007542A2" w14:paraId="289AF650" w14:textId="77777777">
        <w:tc>
          <w:tcPr>
            <w:tcW w:w="2415" w:type="dxa"/>
            <w:tcMar>
              <w:top w:w="100" w:type="dxa"/>
              <w:left w:w="100" w:type="dxa"/>
              <w:bottom w:w="100" w:type="dxa"/>
              <w:right w:w="100" w:type="dxa"/>
            </w:tcMar>
          </w:tcPr>
          <w:p w14:paraId="16C84DF3" w14:textId="77777777" w:rsidR="007542A2" w:rsidRDefault="004E0924">
            <w:pPr>
              <w:widowControl w:val="0"/>
              <w:spacing w:line="240" w:lineRule="auto"/>
            </w:pPr>
            <w:r>
              <w:rPr>
                <w:u w:val="single"/>
              </w:rPr>
              <w:t>styles.css</w:t>
            </w:r>
          </w:p>
        </w:tc>
        <w:tc>
          <w:tcPr>
            <w:tcW w:w="2220" w:type="dxa"/>
            <w:tcMar>
              <w:top w:w="100" w:type="dxa"/>
              <w:left w:w="100" w:type="dxa"/>
              <w:bottom w:w="100" w:type="dxa"/>
              <w:right w:w="100" w:type="dxa"/>
            </w:tcMar>
          </w:tcPr>
          <w:p w14:paraId="1D631123"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7C95257B"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00CBE19D" w14:textId="77777777" w:rsidR="007542A2" w:rsidRDefault="004E0924">
            <w:pPr>
              <w:widowControl w:val="0"/>
              <w:spacing w:line="240" w:lineRule="auto"/>
            </w:pPr>
            <w:r>
              <w:rPr>
                <w:sz w:val="16"/>
                <w:szCs w:val="16"/>
              </w:rPr>
              <w:t>-</w:t>
            </w:r>
          </w:p>
        </w:tc>
      </w:tr>
      <w:tr w:rsidR="007542A2" w14:paraId="2BA26ADA" w14:textId="77777777">
        <w:trPr>
          <w:trHeight w:val="420"/>
        </w:trPr>
        <w:tc>
          <w:tcPr>
            <w:tcW w:w="2415" w:type="dxa"/>
            <w:vMerge w:val="restart"/>
            <w:tcMar>
              <w:top w:w="100" w:type="dxa"/>
              <w:left w:w="100" w:type="dxa"/>
              <w:bottom w:w="100" w:type="dxa"/>
              <w:right w:w="100" w:type="dxa"/>
            </w:tcMar>
          </w:tcPr>
          <w:p w14:paraId="5BE83055" w14:textId="77777777" w:rsidR="007542A2" w:rsidRDefault="004E0924">
            <w:pPr>
              <w:widowControl w:val="0"/>
              <w:spacing w:line="240" w:lineRule="auto"/>
            </w:pPr>
            <w:r>
              <w:rPr>
                <w:sz w:val="16"/>
                <w:szCs w:val="16"/>
                <w:u w:val="single"/>
              </w:rPr>
              <w:t>styles.css.1</w:t>
            </w:r>
          </w:p>
        </w:tc>
        <w:tc>
          <w:tcPr>
            <w:tcW w:w="2220" w:type="dxa"/>
            <w:vMerge w:val="restart"/>
            <w:tcMar>
              <w:top w:w="100" w:type="dxa"/>
              <w:left w:w="100" w:type="dxa"/>
              <w:bottom w:w="100" w:type="dxa"/>
              <w:right w:w="100" w:type="dxa"/>
            </w:tcMar>
          </w:tcPr>
          <w:p w14:paraId="759306FA" w14:textId="77777777" w:rsidR="007542A2" w:rsidRDefault="004E0924">
            <w:pPr>
              <w:widowControl w:val="0"/>
              <w:spacing w:line="240" w:lineRule="auto"/>
            </w:pPr>
            <w:r>
              <w:rPr>
                <w:sz w:val="16"/>
                <w:szCs w:val="16"/>
              </w:rPr>
              <w:t>Check that there are no contradicting style statements.</w:t>
            </w:r>
          </w:p>
        </w:tc>
        <w:tc>
          <w:tcPr>
            <w:tcW w:w="3750" w:type="dxa"/>
            <w:tcMar>
              <w:top w:w="100" w:type="dxa"/>
              <w:left w:w="100" w:type="dxa"/>
              <w:bottom w:w="100" w:type="dxa"/>
              <w:right w:w="100" w:type="dxa"/>
            </w:tcMar>
          </w:tcPr>
          <w:p w14:paraId="247FA21A" w14:textId="77777777" w:rsidR="007542A2" w:rsidRDefault="004E0924">
            <w:pPr>
              <w:widowControl w:val="0"/>
              <w:spacing w:line="240" w:lineRule="auto"/>
            </w:pPr>
            <w:r>
              <w:rPr>
                <w:sz w:val="16"/>
                <w:szCs w:val="16"/>
              </w:rPr>
              <w:t>Look at all places where the styles defined in this file are used.</w:t>
            </w:r>
          </w:p>
        </w:tc>
        <w:tc>
          <w:tcPr>
            <w:tcW w:w="3870" w:type="dxa"/>
            <w:tcMar>
              <w:top w:w="100" w:type="dxa"/>
              <w:left w:w="100" w:type="dxa"/>
              <w:bottom w:w="100" w:type="dxa"/>
              <w:right w:w="100" w:type="dxa"/>
            </w:tcMar>
          </w:tcPr>
          <w:p w14:paraId="4F7A8DE5" w14:textId="77777777" w:rsidR="007542A2" w:rsidRDefault="004E0924">
            <w:pPr>
              <w:widowControl w:val="0"/>
              <w:spacing w:line="240" w:lineRule="auto"/>
            </w:pPr>
            <w:r>
              <w:rPr>
                <w:sz w:val="16"/>
                <w:szCs w:val="16"/>
              </w:rPr>
              <w:t>To make sure that all statements are unique and reflect how the system should be styled.</w:t>
            </w:r>
          </w:p>
        </w:tc>
      </w:tr>
      <w:tr w:rsidR="007542A2" w14:paraId="45F518C5" w14:textId="77777777">
        <w:trPr>
          <w:trHeight w:val="420"/>
        </w:trPr>
        <w:tc>
          <w:tcPr>
            <w:tcW w:w="2415" w:type="dxa"/>
            <w:vMerge/>
            <w:tcMar>
              <w:top w:w="100" w:type="dxa"/>
              <w:left w:w="100" w:type="dxa"/>
              <w:bottom w:w="100" w:type="dxa"/>
              <w:right w:w="100" w:type="dxa"/>
            </w:tcMar>
          </w:tcPr>
          <w:p w14:paraId="10E9ECD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92EA334" w14:textId="77777777" w:rsidR="007542A2" w:rsidRDefault="007542A2">
            <w:pPr>
              <w:widowControl w:val="0"/>
              <w:spacing w:line="240" w:lineRule="auto"/>
            </w:pPr>
          </w:p>
        </w:tc>
        <w:tc>
          <w:tcPr>
            <w:tcW w:w="3750" w:type="dxa"/>
            <w:tcMar>
              <w:top w:w="100" w:type="dxa"/>
              <w:left w:w="100" w:type="dxa"/>
              <w:bottom w:w="100" w:type="dxa"/>
              <w:right w:w="100" w:type="dxa"/>
            </w:tcMar>
          </w:tcPr>
          <w:p w14:paraId="0D37F236"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653BFE2" w14:textId="77777777" w:rsidR="007542A2" w:rsidRDefault="004E0924">
            <w:pPr>
              <w:widowControl w:val="0"/>
              <w:spacing w:line="240" w:lineRule="auto"/>
            </w:pPr>
            <w:r>
              <w:rPr>
                <w:sz w:val="16"/>
                <w:szCs w:val="16"/>
              </w:rPr>
              <w:t>N/A</w:t>
            </w:r>
          </w:p>
        </w:tc>
      </w:tr>
      <w:tr w:rsidR="007542A2" w14:paraId="6E474DD4" w14:textId="77777777">
        <w:trPr>
          <w:trHeight w:val="420"/>
        </w:trPr>
        <w:tc>
          <w:tcPr>
            <w:tcW w:w="2415" w:type="dxa"/>
            <w:vMerge/>
            <w:tcMar>
              <w:top w:w="100" w:type="dxa"/>
              <w:left w:w="100" w:type="dxa"/>
              <w:bottom w:w="100" w:type="dxa"/>
              <w:right w:w="100" w:type="dxa"/>
            </w:tcMar>
          </w:tcPr>
          <w:p w14:paraId="66C404F9"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8FFA245" w14:textId="77777777" w:rsidR="007542A2" w:rsidRDefault="007542A2">
            <w:pPr>
              <w:widowControl w:val="0"/>
              <w:spacing w:line="240" w:lineRule="auto"/>
            </w:pPr>
          </w:p>
        </w:tc>
        <w:tc>
          <w:tcPr>
            <w:tcW w:w="3750" w:type="dxa"/>
            <w:tcMar>
              <w:top w:w="100" w:type="dxa"/>
              <w:left w:w="100" w:type="dxa"/>
              <w:bottom w:w="100" w:type="dxa"/>
              <w:right w:w="100" w:type="dxa"/>
            </w:tcMar>
          </w:tcPr>
          <w:p w14:paraId="5200F46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9ADDEC1" w14:textId="77777777" w:rsidR="007542A2" w:rsidRDefault="004E0924">
            <w:pPr>
              <w:widowControl w:val="0"/>
              <w:spacing w:line="240" w:lineRule="auto"/>
            </w:pPr>
            <w:r>
              <w:rPr>
                <w:sz w:val="16"/>
                <w:szCs w:val="16"/>
              </w:rPr>
              <w:t>N/A</w:t>
            </w:r>
          </w:p>
        </w:tc>
      </w:tr>
      <w:tr w:rsidR="007542A2" w14:paraId="0C050582" w14:textId="77777777">
        <w:tc>
          <w:tcPr>
            <w:tcW w:w="2415" w:type="dxa"/>
            <w:tcMar>
              <w:top w:w="100" w:type="dxa"/>
              <w:left w:w="100" w:type="dxa"/>
              <w:bottom w:w="100" w:type="dxa"/>
              <w:right w:w="100" w:type="dxa"/>
            </w:tcMar>
          </w:tcPr>
          <w:p w14:paraId="4081B54D" w14:textId="77777777" w:rsidR="007542A2" w:rsidRDefault="004E0924">
            <w:pPr>
              <w:widowControl w:val="0"/>
              <w:spacing w:line="240" w:lineRule="auto"/>
            </w:pPr>
            <w:r>
              <w:rPr>
                <w:u w:val="single"/>
              </w:rPr>
              <w:t>titleForFilenames.php</w:t>
            </w:r>
          </w:p>
        </w:tc>
        <w:tc>
          <w:tcPr>
            <w:tcW w:w="2220" w:type="dxa"/>
            <w:tcMar>
              <w:top w:w="100" w:type="dxa"/>
              <w:left w:w="100" w:type="dxa"/>
              <w:bottom w:w="100" w:type="dxa"/>
              <w:right w:w="100" w:type="dxa"/>
            </w:tcMar>
          </w:tcPr>
          <w:p w14:paraId="4B152B68"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062F05DC"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55006A90" w14:textId="77777777" w:rsidR="007542A2" w:rsidRDefault="004E0924">
            <w:pPr>
              <w:widowControl w:val="0"/>
              <w:spacing w:line="240" w:lineRule="auto"/>
            </w:pPr>
            <w:r>
              <w:rPr>
                <w:sz w:val="16"/>
                <w:szCs w:val="16"/>
              </w:rPr>
              <w:t>-</w:t>
            </w:r>
          </w:p>
        </w:tc>
      </w:tr>
      <w:tr w:rsidR="007542A2" w14:paraId="59A56972" w14:textId="77777777">
        <w:trPr>
          <w:trHeight w:val="420"/>
        </w:trPr>
        <w:tc>
          <w:tcPr>
            <w:tcW w:w="2415" w:type="dxa"/>
            <w:vMerge w:val="restart"/>
            <w:tcMar>
              <w:top w:w="100" w:type="dxa"/>
              <w:left w:w="100" w:type="dxa"/>
              <w:bottom w:w="100" w:type="dxa"/>
              <w:right w:w="100" w:type="dxa"/>
            </w:tcMar>
          </w:tcPr>
          <w:p w14:paraId="37B114FC" w14:textId="77777777" w:rsidR="007542A2" w:rsidRDefault="004E0924">
            <w:pPr>
              <w:widowControl w:val="0"/>
              <w:spacing w:line="240" w:lineRule="auto"/>
            </w:pPr>
            <w:r>
              <w:rPr>
                <w:sz w:val="16"/>
                <w:szCs w:val="16"/>
                <w:u w:val="single"/>
              </w:rPr>
              <w:t>titleForFilenames.php.1</w:t>
            </w:r>
          </w:p>
        </w:tc>
        <w:tc>
          <w:tcPr>
            <w:tcW w:w="2220" w:type="dxa"/>
            <w:vMerge w:val="restart"/>
            <w:tcMar>
              <w:top w:w="100" w:type="dxa"/>
              <w:left w:w="100" w:type="dxa"/>
              <w:bottom w:w="100" w:type="dxa"/>
              <w:right w:w="100" w:type="dxa"/>
            </w:tcMar>
          </w:tcPr>
          <w:p w14:paraId="1F7EC956" w14:textId="77777777" w:rsidR="007542A2" w:rsidRDefault="004E0924">
            <w:pPr>
              <w:widowControl w:val="0"/>
              <w:spacing w:line="240" w:lineRule="auto"/>
            </w:pPr>
            <w:r>
              <w:rPr>
                <w:sz w:val="16"/>
                <w:szCs w:val="16"/>
              </w:rPr>
              <w:t>Test to make sure that all pages are associated with a title.</w:t>
            </w:r>
          </w:p>
        </w:tc>
        <w:tc>
          <w:tcPr>
            <w:tcW w:w="3750" w:type="dxa"/>
            <w:tcMar>
              <w:top w:w="100" w:type="dxa"/>
              <w:left w:w="100" w:type="dxa"/>
              <w:bottom w:w="100" w:type="dxa"/>
              <w:right w:w="100" w:type="dxa"/>
            </w:tcMar>
          </w:tcPr>
          <w:p w14:paraId="5DFEAE26" w14:textId="77777777" w:rsidR="007542A2" w:rsidRDefault="004E0924">
            <w:pPr>
              <w:widowControl w:val="0"/>
              <w:spacing w:line="240" w:lineRule="auto"/>
            </w:pPr>
            <w:r>
              <w:rPr>
                <w:sz w:val="16"/>
                <w:szCs w:val="16"/>
              </w:rPr>
              <w:t>Test that all pages have a title.</w:t>
            </w:r>
          </w:p>
        </w:tc>
        <w:tc>
          <w:tcPr>
            <w:tcW w:w="3870" w:type="dxa"/>
            <w:tcMar>
              <w:top w:w="100" w:type="dxa"/>
              <w:left w:w="100" w:type="dxa"/>
              <w:bottom w:w="100" w:type="dxa"/>
              <w:right w:w="100" w:type="dxa"/>
            </w:tcMar>
          </w:tcPr>
          <w:p w14:paraId="0E6BD3B4" w14:textId="77777777" w:rsidR="007542A2" w:rsidRDefault="004E0924">
            <w:pPr>
              <w:widowControl w:val="0"/>
              <w:spacing w:line="240" w:lineRule="auto"/>
            </w:pPr>
            <w:r>
              <w:rPr>
                <w:sz w:val="16"/>
                <w:szCs w:val="16"/>
              </w:rPr>
              <w:t>Make sure that all pages have a title.</w:t>
            </w:r>
          </w:p>
        </w:tc>
      </w:tr>
      <w:tr w:rsidR="007542A2" w14:paraId="16F0E6A9" w14:textId="77777777">
        <w:trPr>
          <w:trHeight w:val="420"/>
        </w:trPr>
        <w:tc>
          <w:tcPr>
            <w:tcW w:w="2415" w:type="dxa"/>
            <w:vMerge/>
            <w:tcMar>
              <w:top w:w="100" w:type="dxa"/>
              <w:left w:w="100" w:type="dxa"/>
              <w:bottom w:w="100" w:type="dxa"/>
              <w:right w:w="100" w:type="dxa"/>
            </w:tcMar>
          </w:tcPr>
          <w:p w14:paraId="39CB1813"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F676CB1" w14:textId="77777777" w:rsidR="007542A2" w:rsidRDefault="007542A2">
            <w:pPr>
              <w:widowControl w:val="0"/>
              <w:spacing w:line="240" w:lineRule="auto"/>
            </w:pPr>
          </w:p>
        </w:tc>
        <w:tc>
          <w:tcPr>
            <w:tcW w:w="3750" w:type="dxa"/>
            <w:tcMar>
              <w:top w:w="100" w:type="dxa"/>
              <w:left w:w="100" w:type="dxa"/>
              <w:bottom w:w="100" w:type="dxa"/>
              <w:right w:w="100" w:type="dxa"/>
            </w:tcMar>
          </w:tcPr>
          <w:p w14:paraId="7DC18954" w14:textId="77777777" w:rsidR="007542A2" w:rsidRDefault="004E0924">
            <w:pPr>
              <w:widowControl w:val="0"/>
              <w:spacing w:line="240" w:lineRule="auto"/>
            </w:pPr>
            <w:r>
              <w:rPr>
                <w:sz w:val="16"/>
                <w:szCs w:val="16"/>
              </w:rPr>
              <w:t>A file has more than one title associated with it (it isn’t unique).</w:t>
            </w:r>
          </w:p>
        </w:tc>
        <w:tc>
          <w:tcPr>
            <w:tcW w:w="3870" w:type="dxa"/>
            <w:tcMar>
              <w:top w:w="100" w:type="dxa"/>
              <w:left w:w="100" w:type="dxa"/>
              <w:bottom w:w="100" w:type="dxa"/>
              <w:right w:w="100" w:type="dxa"/>
            </w:tcMar>
          </w:tcPr>
          <w:p w14:paraId="04BE6337" w14:textId="77777777" w:rsidR="007542A2" w:rsidRDefault="004E0924">
            <w:pPr>
              <w:widowControl w:val="0"/>
              <w:spacing w:line="240" w:lineRule="auto"/>
            </w:pPr>
            <w:r>
              <w:rPr>
                <w:sz w:val="16"/>
                <w:szCs w:val="16"/>
              </w:rPr>
              <w:t>Make sure that erroneous duplication of files is dealt with appropriately.</w:t>
            </w:r>
          </w:p>
        </w:tc>
      </w:tr>
      <w:tr w:rsidR="007542A2" w14:paraId="7008CF90" w14:textId="77777777">
        <w:trPr>
          <w:trHeight w:val="420"/>
        </w:trPr>
        <w:tc>
          <w:tcPr>
            <w:tcW w:w="2415" w:type="dxa"/>
            <w:vMerge/>
            <w:tcMar>
              <w:top w:w="100" w:type="dxa"/>
              <w:left w:w="100" w:type="dxa"/>
              <w:bottom w:w="100" w:type="dxa"/>
              <w:right w:w="100" w:type="dxa"/>
            </w:tcMar>
          </w:tcPr>
          <w:p w14:paraId="32CDA54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64A845D" w14:textId="77777777" w:rsidR="007542A2" w:rsidRDefault="007542A2">
            <w:pPr>
              <w:widowControl w:val="0"/>
              <w:spacing w:line="240" w:lineRule="auto"/>
            </w:pPr>
          </w:p>
        </w:tc>
        <w:tc>
          <w:tcPr>
            <w:tcW w:w="3750" w:type="dxa"/>
            <w:tcMar>
              <w:top w:w="100" w:type="dxa"/>
              <w:left w:w="100" w:type="dxa"/>
              <w:bottom w:w="100" w:type="dxa"/>
              <w:right w:w="100" w:type="dxa"/>
            </w:tcMar>
          </w:tcPr>
          <w:p w14:paraId="43C4A90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A94F85C" w14:textId="77777777" w:rsidR="007542A2" w:rsidRDefault="004E0924">
            <w:pPr>
              <w:widowControl w:val="0"/>
              <w:spacing w:line="240" w:lineRule="auto"/>
            </w:pPr>
            <w:r>
              <w:rPr>
                <w:sz w:val="16"/>
                <w:szCs w:val="16"/>
              </w:rPr>
              <w:t>N/A</w:t>
            </w:r>
          </w:p>
        </w:tc>
      </w:tr>
    </w:tbl>
    <w:p w14:paraId="1D0FC7F8" w14:textId="77777777" w:rsidR="007542A2" w:rsidRDefault="007542A2"/>
    <w:tbl>
      <w:tblPr>
        <w:tblStyle w:val="aff5"/>
        <w:tblW w:w="13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2220"/>
        <w:gridCol w:w="3750"/>
        <w:gridCol w:w="3870"/>
      </w:tblGrid>
      <w:tr w:rsidR="007542A2" w14:paraId="35F2CF3B" w14:textId="77777777">
        <w:tc>
          <w:tcPr>
            <w:tcW w:w="3720" w:type="dxa"/>
            <w:tcMar>
              <w:top w:w="100" w:type="dxa"/>
              <w:left w:w="100" w:type="dxa"/>
              <w:bottom w:w="100" w:type="dxa"/>
              <w:right w:w="100" w:type="dxa"/>
            </w:tcMar>
          </w:tcPr>
          <w:p w14:paraId="017723EE" w14:textId="77777777" w:rsidR="007542A2" w:rsidRDefault="004E0924">
            <w:pPr>
              <w:widowControl w:val="0"/>
              <w:spacing w:line="240" w:lineRule="auto"/>
            </w:pPr>
            <w:r>
              <w:rPr>
                <w:b/>
              </w:rPr>
              <w:t>Test ID</w:t>
            </w:r>
          </w:p>
        </w:tc>
        <w:tc>
          <w:tcPr>
            <w:tcW w:w="2220" w:type="dxa"/>
            <w:tcMar>
              <w:top w:w="100" w:type="dxa"/>
              <w:left w:w="100" w:type="dxa"/>
              <w:bottom w:w="100" w:type="dxa"/>
              <w:right w:w="100" w:type="dxa"/>
            </w:tcMar>
          </w:tcPr>
          <w:p w14:paraId="52AA02BA" w14:textId="77777777" w:rsidR="007542A2" w:rsidRDefault="004E0924">
            <w:pPr>
              <w:widowControl w:val="0"/>
              <w:spacing w:line="240" w:lineRule="auto"/>
            </w:pPr>
            <w:r>
              <w:rPr>
                <w:b/>
              </w:rPr>
              <w:t>Description</w:t>
            </w:r>
          </w:p>
        </w:tc>
        <w:tc>
          <w:tcPr>
            <w:tcW w:w="3750" w:type="dxa"/>
            <w:tcMar>
              <w:top w:w="100" w:type="dxa"/>
              <w:left w:w="100" w:type="dxa"/>
              <w:bottom w:w="100" w:type="dxa"/>
              <w:right w:w="100" w:type="dxa"/>
            </w:tcMar>
          </w:tcPr>
          <w:p w14:paraId="5F378C49" w14:textId="77777777" w:rsidR="007542A2" w:rsidRDefault="004E0924">
            <w:pPr>
              <w:widowControl w:val="0"/>
              <w:spacing w:line="240" w:lineRule="auto"/>
            </w:pPr>
            <w:r>
              <w:rPr>
                <w:b/>
              </w:rPr>
              <w:t>TEX (Typical, Erroneous, Extreme)</w:t>
            </w:r>
          </w:p>
        </w:tc>
        <w:tc>
          <w:tcPr>
            <w:tcW w:w="3870" w:type="dxa"/>
            <w:tcMar>
              <w:top w:w="100" w:type="dxa"/>
              <w:left w:w="100" w:type="dxa"/>
              <w:bottom w:w="100" w:type="dxa"/>
              <w:right w:w="100" w:type="dxa"/>
            </w:tcMar>
          </w:tcPr>
          <w:p w14:paraId="710DB557" w14:textId="77777777" w:rsidR="007542A2" w:rsidRDefault="004E0924">
            <w:pPr>
              <w:widowControl w:val="0"/>
              <w:spacing w:line="240" w:lineRule="auto"/>
            </w:pPr>
            <w:r>
              <w:rPr>
                <w:b/>
              </w:rPr>
              <w:t>Reason for Test</w:t>
            </w:r>
          </w:p>
        </w:tc>
      </w:tr>
      <w:tr w:rsidR="007542A2" w14:paraId="4096D4DC" w14:textId="77777777">
        <w:tc>
          <w:tcPr>
            <w:tcW w:w="3720" w:type="dxa"/>
            <w:tcMar>
              <w:top w:w="100" w:type="dxa"/>
              <w:left w:w="100" w:type="dxa"/>
              <w:bottom w:w="100" w:type="dxa"/>
              <w:right w:w="100" w:type="dxa"/>
            </w:tcMar>
          </w:tcPr>
          <w:p w14:paraId="3F04D164" w14:textId="77777777" w:rsidR="007542A2" w:rsidRDefault="004E0924">
            <w:pPr>
              <w:widowControl w:val="0"/>
              <w:spacing w:line="240" w:lineRule="auto"/>
            </w:pPr>
            <w:r>
              <w:rPr>
                <w:b/>
                <w:u w:val="single"/>
              </w:rPr>
              <w:t>Individual Page Tests</w:t>
            </w:r>
          </w:p>
        </w:tc>
        <w:tc>
          <w:tcPr>
            <w:tcW w:w="2220" w:type="dxa"/>
            <w:tcMar>
              <w:top w:w="100" w:type="dxa"/>
              <w:left w:w="100" w:type="dxa"/>
              <w:bottom w:w="100" w:type="dxa"/>
              <w:right w:w="100" w:type="dxa"/>
            </w:tcMar>
          </w:tcPr>
          <w:p w14:paraId="36E1C3B1" w14:textId="77777777" w:rsidR="007542A2" w:rsidRDefault="004E0924">
            <w:pPr>
              <w:widowControl w:val="0"/>
              <w:spacing w:line="240" w:lineRule="auto"/>
            </w:pPr>
            <w:r>
              <w:rPr>
                <w:b/>
              </w:rPr>
              <w:t>-</w:t>
            </w:r>
          </w:p>
        </w:tc>
        <w:tc>
          <w:tcPr>
            <w:tcW w:w="3750" w:type="dxa"/>
            <w:tcMar>
              <w:top w:w="100" w:type="dxa"/>
              <w:left w:w="100" w:type="dxa"/>
              <w:bottom w:w="100" w:type="dxa"/>
              <w:right w:w="100" w:type="dxa"/>
            </w:tcMar>
          </w:tcPr>
          <w:p w14:paraId="0E1D3964" w14:textId="77777777" w:rsidR="007542A2" w:rsidRDefault="004E0924">
            <w:pPr>
              <w:widowControl w:val="0"/>
              <w:spacing w:line="240" w:lineRule="auto"/>
            </w:pPr>
            <w:r>
              <w:rPr>
                <w:b/>
              </w:rPr>
              <w:t>-</w:t>
            </w:r>
          </w:p>
        </w:tc>
        <w:tc>
          <w:tcPr>
            <w:tcW w:w="3870" w:type="dxa"/>
            <w:tcMar>
              <w:top w:w="100" w:type="dxa"/>
              <w:left w:w="100" w:type="dxa"/>
              <w:bottom w:w="100" w:type="dxa"/>
              <w:right w:w="100" w:type="dxa"/>
            </w:tcMar>
          </w:tcPr>
          <w:p w14:paraId="122F6DE0" w14:textId="77777777" w:rsidR="007542A2" w:rsidRDefault="004E0924">
            <w:pPr>
              <w:widowControl w:val="0"/>
              <w:spacing w:line="240" w:lineRule="auto"/>
            </w:pPr>
            <w:r>
              <w:rPr>
                <w:b/>
              </w:rPr>
              <w:t>-</w:t>
            </w:r>
          </w:p>
        </w:tc>
      </w:tr>
      <w:tr w:rsidR="007542A2" w14:paraId="16767CF2" w14:textId="77777777">
        <w:trPr>
          <w:trHeight w:val="460"/>
        </w:trPr>
        <w:tc>
          <w:tcPr>
            <w:tcW w:w="3720" w:type="dxa"/>
            <w:tcMar>
              <w:top w:w="100" w:type="dxa"/>
              <w:left w:w="100" w:type="dxa"/>
              <w:bottom w:w="100" w:type="dxa"/>
              <w:right w:w="100" w:type="dxa"/>
            </w:tcMar>
          </w:tcPr>
          <w:p w14:paraId="7570D562" w14:textId="77777777" w:rsidR="007542A2" w:rsidRDefault="004E0924">
            <w:pPr>
              <w:widowControl w:val="0"/>
              <w:spacing w:line="240" w:lineRule="auto"/>
            </w:pPr>
            <w:r>
              <w:rPr>
                <w:u w:val="single"/>
              </w:rPr>
              <w:lastRenderedPageBreak/>
              <w:t>addEvent.php</w:t>
            </w:r>
          </w:p>
        </w:tc>
        <w:tc>
          <w:tcPr>
            <w:tcW w:w="2220" w:type="dxa"/>
            <w:tcMar>
              <w:top w:w="100" w:type="dxa"/>
              <w:left w:w="100" w:type="dxa"/>
              <w:bottom w:w="100" w:type="dxa"/>
              <w:right w:w="100" w:type="dxa"/>
            </w:tcMar>
          </w:tcPr>
          <w:p w14:paraId="04B70C2A"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D5A4899"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BA00F45" w14:textId="77777777" w:rsidR="007542A2" w:rsidRDefault="004E0924">
            <w:pPr>
              <w:widowControl w:val="0"/>
              <w:spacing w:line="240" w:lineRule="auto"/>
            </w:pPr>
            <w:r>
              <w:t>-</w:t>
            </w:r>
          </w:p>
        </w:tc>
      </w:tr>
      <w:tr w:rsidR="007542A2" w14:paraId="09882B71" w14:textId="77777777">
        <w:trPr>
          <w:trHeight w:val="420"/>
        </w:trPr>
        <w:tc>
          <w:tcPr>
            <w:tcW w:w="3720" w:type="dxa"/>
            <w:vMerge w:val="restart"/>
            <w:tcMar>
              <w:top w:w="100" w:type="dxa"/>
              <w:left w:w="100" w:type="dxa"/>
              <w:bottom w:w="100" w:type="dxa"/>
              <w:right w:w="100" w:type="dxa"/>
            </w:tcMar>
          </w:tcPr>
          <w:p w14:paraId="5AA41034" w14:textId="77777777" w:rsidR="007542A2" w:rsidRDefault="004E0924">
            <w:pPr>
              <w:widowControl w:val="0"/>
              <w:spacing w:line="240" w:lineRule="auto"/>
            </w:pPr>
            <w:r>
              <w:rPr>
                <w:sz w:val="16"/>
                <w:szCs w:val="16"/>
                <w:u w:val="single"/>
              </w:rPr>
              <w:t>addEvent.php.1</w:t>
            </w:r>
          </w:p>
        </w:tc>
        <w:tc>
          <w:tcPr>
            <w:tcW w:w="2220" w:type="dxa"/>
            <w:vMerge w:val="restart"/>
            <w:tcMar>
              <w:top w:w="100" w:type="dxa"/>
              <w:left w:w="100" w:type="dxa"/>
              <w:bottom w:w="100" w:type="dxa"/>
              <w:right w:w="100" w:type="dxa"/>
            </w:tcMar>
          </w:tcPr>
          <w:p w14:paraId="630E6EE2" w14:textId="77777777" w:rsidR="007542A2" w:rsidRDefault="004E0924">
            <w:pPr>
              <w:widowControl w:val="0"/>
              <w:spacing w:line="240" w:lineRule="auto"/>
            </w:pPr>
            <w:r>
              <w:rPr>
                <w:sz w:val="16"/>
                <w:szCs w:val="16"/>
              </w:rPr>
              <w:t>Make sure that the links to addEventSingle.php and addEventImport.php work correctly.</w:t>
            </w:r>
          </w:p>
        </w:tc>
        <w:tc>
          <w:tcPr>
            <w:tcW w:w="3750" w:type="dxa"/>
            <w:tcMar>
              <w:top w:w="100" w:type="dxa"/>
              <w:left w:w="100" w:type="dxa"/>
              <w:bottom w:w="100" w:type="dxa"/>
              <w:right w:w="100" w:type="dxa"/>
            </w:tcMar>
          </w:tcPr>
          <w:p w14:paraId="3BC0C5B2" w14:textId="77777777" w:rsidR="007542A2" w:rsidRDefault="004E0924">
            <w:pPr>
              <w:widowControl w:val="0"/>
              <w:spacing w:line="240" w:lineRule="auto"/>
            </w:pPr>
            <w:r>
              <w:rPr>
                <w:sz w:val="16"/>
                <w:szCs w:val="16"/>
              </w:rPr>
              <w:t>The user clicks the button.</w:t>
            </w:r>
          </w:p>
        </w:tc>
        <w:tc>
          <w:tcPr>
            <w:tcW w:w="3870" w:type="dxa"/>
            <w:tcMar>
              <w:top w:w="100" w:type="dxa"/>
              <w:left w:w="100" w:type="dxa"/>
              <w:bottom w:w="100" w:type="dxa"/>
              <w:right w:w="100" w:type="dxa"/>
            </w:tcMar>
          </w:tcPr>
          <w:p w14:paraId="6D6CFF39" w14:textId="77777777" w:rsidR="007542A2" w:rsidRDefault="004E0924">
            <w:pPr>
              <w:widowControl w:val="0"/>
              <w:spacing w:line="240" w:lineRule="auto"/>
            </w:pPr>
            <w:r>
              <w:rPr>
                <w:sz w:val="16"/>
                <w:szCs w:val="16"/>
              </w:rPr>
              <w:t>To ensure that all buttons on the page link the user to where they need to go.</w:t>
            </w:r>
          </w:p>
        </w:tc>
      </w:tr>
      <w:tr w:rsidR="007542A2" w14:paraId="47998068" w14:textId="77777777">
        <w:trPr>
          <w:trHeight w:val="420"/>
        </w:trPr>
        <w:tc>
          <w:tcPr>
            <w:tcW w:w="3720" w:type="dxa"/>
            <w:vMerge/>
            <w:tcMar>
              <w:top w:w="100" w:type="dxa"/>
              <w:left w:w="100" w:type="dxa"/>
              <w:bottom w:w="100" w:type="dxa"/>
              <w:right w:w="100" w:type="dxa"/>
            </w:tcMar>
          </w:tcPr>
          <w:p w14:paraId="47F739B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26EB729" w14:textId="77777777" w:rsidR="007542A2" w:rsidRDefault="007542A2">
            <w:pPr>
              <w:widowControl w:val="0"/>
              <w:spacing w:line="240" w:lineRule="auto"/>
            </w:pPr>
          </w:p>
        </w:tc>
        <w:tc>
          <w:tcPr>
            <w:tcW w:w="3750" w:type="dxa"/>
            <w:tcMar>
              <w:top w:w="100" w:type="dxa"/>
              <w:left w:w="100" w:type="dxa"/>
              <w:bottom w:w="100" w:type="dxa"/>
              <w:right w:w="100" w:type="dxa"/>
            </w:tcMar>
          </w:tcPr>
          <w:p w14:paraId="1C75A63E"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8776639" w14:textId="77777777" w:rsidR="007542A2" w:rsidRDefault="004E0924">
            <w:pPr>
              <w:widowControl w:val="0"/>
              <w:spacing w:line="240" w:lineRule="auto"/>
            </w:pPr>
            <w:r>
              <w:rPr>
                <w:sz w:val="16"/>
                <w:szCs w:val="16"/>
              </w:rPr>
              <w:t>N/A</w:t>
            </w:r>
          </w:p>
        </w:tc>
      </w:tr>
      <w:tr w:rsidR="007542A2" w14:paraId="0F982A4F" w14:textId="77777777">
        <w:trPr>
          <w:trHeight w:val="420"/>
        </w:trPr>
        <w:tc>
          <w:tcPr>
            <w:tcW w:w="3720" w:type="dxa"/>
            <w:vMerge/>
            <w:tcMar>
              <w:top w:w="100" w:type="dxa"/>
              <w:left w:w="100" w:type="dxa"/>
              <w:bottom w:w="100" w:type="dxa"/>
              <w:right w:w="100" w:type="dxa"/>
            </w:tcMar>
          </w:tcPr>
          <w:p w14:paraId="66DFFE9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A375E92" w14:textId="77777777" w:rsidR="007542A2" w:rsidRDefault="007542A2">
            <w:pPr>
              <w:widowControl w:val="0"/>
              <w:spacing w:line="240" w:lineRule="auto"/>
            </w:pPr>
          </w:p>
        </w:tc>
        <w:tc>
          <w:tcPr>
            <w:tcW w:w="3750" w:type="dxa"/>
            <w:tcMar>
              <w:top w:w="100" w:type="dxa"/>
              <w:left w:w="100" w:type="dxa"/>
              <w:bottom w:w="100" w:type="dxa"/>
              <w:right w:w="100" w:type="dxa"/>
            </w:tcMar>
          </w:tcPr>
          <w:p w14:paraId="7933CDD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536CCA42" w14:textId="77777777" w:rsidR="007542A2" w:rsidRDefault="004E0924">
            <w:pPr>
              <w:widowControl w:val="0"/>
              <w:spacing w:line="240" w:lineRule="auto"/>
            </w:pPr>
            <w:r>
              <w:rPr>
                <w:sz w:val="16"/>
                <w:szCs w:val="16"/>
              </w:rPr>
              <w:t>N/A</w:t>
            </w:r>
          </w:p>
        </w:tc>
      </w:tr>
      <w:tr w:rsidR="007542A2" w14:paraId="4D897C65" w14:textId="77777777">
        <w:tc>
          <w:tcPr>
            <w:tcW w:w="3720" w:type="dxa"/>
            <w:tcMar>
              <w:top w:w="100" w:type="dxa"/>
              <w:left w:w="100" w:type="dxa"/>
              <w:bottom w:w="100" w:type="dxa"/>
              <w:right w:w="100" w:type="dxa"/>
            </w:tcMar>
          </w:tcPr>
          <w:p w14:paraId="5B9BD47E" w14:textId="77777777" w:rsidR="007542A2" w:rsidRDefault="004E0924">
            <w:pPr>
              <w:widowControl w:val="0"/>
              <w:spacing w:line="240" w:lineRule="auto"/>
            </w:pPr>
            <w:r>
              <w:rPr>
                <w:u w:val="single"/>
              </w:rPr>
              <w:t>addEventImport.php</w:t>
            </w:r>
          </w:p>
        </w:tc>
        <w:tc>
          <w:tcPr>
            <w:tcW w:w="2220" w:type="dxa"/>
            <w:tcMar>
              <w:top w:w="100" w:type="dxa"/>
              <w:left w:w="100" w:type="dxa"/>
              <w:bottom w:w="100" w:type="dxa"/>
              <w:right w:w="100" w:type="dxa"/>
            </w:tcMar>
          </w:tcPr>
          <w:p w14:paraId="0433BDAB"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FFFFF12"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AE926FD" w14:textId="77777777" w:rsidR="007542A2" w:rsidRDefault="004E0924">
            <w:pPr>
              <w:widowControl w:val="0"/>
              <w:spacing w:line="240" w:lineRule="auto"/>
            </w:pPr>
            <w:r>
              <w:t>-</w:t>
            </w:r>
          </w:p>
        </w:tc>
      </w:tr>
      <w:tr w:rsidR="007542A2" w14:paraId="636872E2" w14:textId="77777777">
        <w:trPr>
          <w:trHeight w:val="360"/>
        </w:trPr>
        <w:tc>
          <w:tcPr>
            <w:tcW w:w="3720" w:type="dxa"/>
            <w:vMerge w:val="restart"/>
            <w:tcMar>
              <w:top w:w="100" w:type="dxa"/>
              <w:left w:w="100" w:type="dxa"/>
              <w:bottom w:w="100" w:type="dxa"/>
              <w:right w:w="100" w:type="dxa"/>
            </w:tcMar>
          </w:tcPr>
          <w:p w14:paraId="2E760948" w14:textId="77777777" w:rsidR="007542A2" w:rsidRDefault="004E0924">
            <w:pPr>
              <w:widowControl w:val="0"/>
              <w:spacing w:line="240" w:lineRule="auto"/>
            </w:pPr>
            <w:r>
              <w:rPr>
                <w:sz w:val="16"/>
                <w:szCs w:val="16"/>
                <w:u w:val="single"/>
              </w:rPr>
              <w:t>addEventImport.php.1</w:t>
            </w:r>
          </w:p>
        </w:tc>
        <w:tc>
          <w:tcPr>
            <w:tcW w:w="2220" w:type="dxa"/>
            <w:vMerge w:val="restart"/>
            <w:tcMar>
              <w:top w:w="100" w:type="dxa"/>
              <w:left w:w="100" w:type="dxa"/>
              <w:bottom w:w="100" w:type="dxa"/>
              <w:right w:w="100" w:type="dxa"/>
            </w:tcMar>
          </w:tcPr>
          <w:p w14:paraId="014ED9CA" w14:textId="77777777" w:rsidR="007542A2" w:rsidRDefault="004E0924">
            <w:pPr>
              <w:widowControl w:val="0"/>
              <w:spacing w:line="240" w:lineRule="auto"/>
            </w:pPr>
            <w:r>
              <w:rPr>
                <w:sz w:val="16"/>
                <w:szCs w:val="16"/>
              </w:rPr>
              <w:t>Make sure that all buttons and pickers work correctly on the form, including validation.</w:t>
            </w:r>
          </w:p>
        </w:tc>
        <w:tc>
          <w:tcPr>
            <w:tcW w:w="3750" w:type="dxa"/>
            <w:tcMar>
              <w:top w:w="100" w:type="dxa"/>
              <w:left w:w="100" w:type="dxa"/>
              <w:bottom w:w="100" w:type="dxa"/>
              <w:right w:w="100" w:type="dxa"/>
            </w:tcMar>
          </w:tcPr>
          <w:p w14:paraId="4905CA90" w14:textId="77777777" w:rsidR="007542A2" w:rsidRDefault="004E0924">
            <w:pPr>
              <w:widowControl w:val="0"/>
              <w:spacing w:line="240" w:lineRule="auto"/>
            </w:pPr>
            <w:r>
              <w:rPr>
                <w:sz w:val="16"/>
                <w:szCs w:val="16"/>
              </w:rPr>
              <w:t>The user enters the data for the import correctly.</w:t>
            </w:r>
          </w:p>
        </w:tc>
        <w:tc>
          <w:tcPr>
            <w:tcW w:w="3870" w:type="dxa"/>
            <w:tcMar>
              <w:top w:w="100" w:type="dxa"/>
              <w:left w:w="100" w:type="dxa"/>
              <w:bottom w:w="100" w:type="dxa"/>
              <w:right w:w="100" w:type="dxa"/>
            </w:tcMar>
          </w:tcPr>
          <w:p w14:paraId="7E38C848" w14:textId="77777777" w:rsidR="007542A2" w:rsidRDefault="004E0924">
            <w:pPr>
              <w:widowControl w:val="0"/>
              <w:spacing w:line="240" w:lineRule="auto"/>
            </w:pPr>
            <w:r>
              <w:rPr>
                <w:sz w:val="16"/>
                <w:szCs w:val="16"/>
              </w:rPr>
              <w:t>To make sure that all of the inputs work correctly on the page.</w:t>
            </w:r>
          </w:p>
        </w:tc>
      </w:tr>
      <w:tr w:rsidR="007542A2" w14:paraId="379EE743" w14:textId="77777777">
        <w:trPr>
          <w:trHeight w:val="360"/>
        </w:trPr>
        <w:tc>
          <w:tcPr>
            <w:tcW w:w="3720" w:type="dxa"/>
            <w:vMerge/>
            <w:tcMar>
              <w:top w:w="100" w:type="dxa"/>
              <w:left w:w="100" w:type="dxa"/>
              <w:bottom w:w="100" w:type="dxa"/>
              <w:right w:w="100" w:type="dxa"/>
            </w:tcMar>
          </w:tcPr>
          <w:p w14:paraId="390C245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1DAE816" w14:textId="77777777" w:rsidR="007542A2" w:rsidRDefault="007542A2">
            <w:pPr>
              <w:widowControl w:val="0"/>
              <w:spacing w:line="240" w:lineRule="auto"/>
            </w:pPr>
          </w:p>
        </w:tc>
        <w:tc>
          <w:tcPr>
            <w:tcW w:w="3750" w:type="dxa"/>
            <w:tcMar>
              <w:top w:w="100" w:type="dxa"/>
              <w:left w:w="100" w:type="dxa"/>
              <w:bottom w:w="100" w:type="dxa"/>
              <w:right w:w="100" w:type="dxa"/>
            </w:tcMar>
          </w:tcPr>
          <w:p w14:paraId="66065C99" w14:textId="77777777" w:rsidR="007542A2" w:rsidRDefault="004E0924">
            <w:pPr>
              <w:widowControl w:val="0"/>
              <w:spacing w:line="240" w:lineRule="auto"/>
            </w:pPr>
            <w:r>
              <w:rPr>
                <w:sz w:val="16"/>
                <w:szCs w:val="16"/>
              </w:rPr>
              <w:t>The user enters the end date before the start date.</w:t>
            </w:r>
          </w:p>
        </w:tc>
        <w:tc>
          <w:tcPr>
            <w:tcW w:w="3870" w:type="dxa"/>
            <w:tcMar>
              <w:top w:w="100" w:type="dxa"/>
              <w:left w:w="100" w:type="dxa"/>
              <w:bottom w:w="100" w:type="dxa"/>
              <w:right w:w="100" w:type="dxa"/>
            </w:tcMar>
          </w:tcPr>
          <w:p w14:paraId="1D1B33CC" w14:textId="77777777" w:rsidR="007542A2" w:rsidRDefault="004E0924">
            <w:pPr>
              <w:widowControl w:val="0"/>
              <w:spacing w:line="240" w:lineRule="auto"/>
            </w:pPr>
            <w:r>
              <w:rPr>
                <w:sz w:val="16"/>
                <w:szCs w:val="16"/>
              </w:rPr>
              <w:t>To make sure that an invalid date range can’t be entered.</w:t>
            </w:r>
          </w:p>
        </w:tc>
      </w:tr>
      <w:tr w:rsidR="007542A2" w14:paraId="4BC68E90" w14:textId="77777777">
        <w:trPr>
          <w:trHeight w:val="360"/>
        </w:trPr>
        <w:tc>
          <w:tcPr>
            <w:tcW w:w="3720" w:type="dxa"/>
            <w:vMerge/>
            <w:tcMar>
              <w:top w:w="100" w:type="dxa"/>
              <w:left w:w="100" w:type="dxa"/>
              <w:bottom w:w="100" w:type="dxa"/>
              <w:right w:w="100" w:type="dxa"/>
            </w:tcMar>
          </w:tcPr>
          <w:p w14:paraId="661ABA1F"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A632DBA" w14:textId="77777777" w:rsidR="007542A2" w:rsidRDefault="007542A2">
            <w:pPr>
              <w:widowControl w:val="0"/>
              <w:spacing w:line="240" w:lineRule="auto"/>
            </w:pPr>
          </w:p>
        </w:tc>
        <w:tc>
          <w:tcPr>
            <w:tcW w:w="3750" w:type="dxa"/>
            <w:tcMar>
              <w:top w:w="100" w:type="dxa"/>
              <w:left w:w="100" w:type="dxa"/>
              <w:bottom w:w="100" w:type="dxa"/>
              <w:right w:w="100" w:type="dxa"/>
            </w:tcMar>
          </w:tcPr>
          <w:p w14:paraId="39DDF2B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2B52E86" w14:textId="77777777" w:rsidR="007542A2" w:rsidRDefault="004E0924">
            <w:pPr>
              <w:widowControl w:val="0"/>
              <w:spacing w:line="240" w:lineRule="auto"/>
            </w:pPr>
            <w:r>
              <w:rPr>
                <w:sz w:val="16"/>
                <w:szCs w:val="16"/>
              </w:rPr>
              <w:t>N/A</w:t>
            </w:r>
          </w:p>
        </w:tc>
      </w:tr>
      <w:tr w:rsidR="007542A2" w14:paraId="1F6F5C8C" w14:textId="77777777">
        <w:trPr>
          <w:trHeight w:val="360"/>
        </w:trPr>
        <w:tc>
          <w:tcPr>
            <w:tcW w:w="3720" w:type="dxa"/>
            <w:vMerge w:val="restart"/>
            <w:tcMar>
              <w:top w:w="100" w:type="dxa"/>
              <w:left w:w="100" w:type="dxa"/>
              <w:bottom w:w="100" w:type="dxa"/>
              <w:right w:w="100" w:type="dxa"/>
            </w:tcMar>
          </w:tcPr>
          <w:p w14:paraId="1B5819E2" w14:textId="77777777" w:rsidR="007542A2" w:rsidRDefault="004E0924">
            <w:pPr>
              <w:widowControl w:val="0"/>
              <w:spacing w:line="240" w:lineRule="auto"/>
            </w:pPr>
            <w:r>
              <w:rPr>
                <w:sz w:val="16"/>
                <w:szCs w:val="16"/>
                <w:u w:val="single"/>
              </w:rPr>
              <w:t>addEventImport.php.2</w:t>
            </w:r>
          </w:p>
        </w:tc>
        <w:tc>
          <w:tcPr>
            <w:tcW w:w="2220" w:type="dxa"/>
            <w:vMerge w:val="restart"/>
            <w:tcMar>
              <w:top w:w="100" w:type="dxa"/>
              <w:left w:w="100" w:type="dxa"/>
              <w:bottom w:w="100" w:type="dxa"/>
              <w:right w:w="100" w:type="dxa"/>
            </w:tcMar>
          </w:tcPr>
          <w:p w14:paraId="1DE5B856" w14:textId="77777777" w:rsidR="007542A2" w:rsidRDefault="004E0924">
            <w:pPr>
              <w:widowControl w:val="0"/>
              <w:spacing w:line="240" w:lineRule="auto"/>
            </w:pPr>
            <w:r>
              <w:rPr>
                <w:sz w:val="16"/>
                <w:szCs w:val="16"/>
              </w:rPr>
              <w:t>Make sure that the correct events are inserted for the options chosen on the form.</w:t>
            </w:r>
          </w:p>
        </w:tc>
        <w:tc>
          <w:tcPr>
            <w:tcW w:w="3750" w:type="dxa"/>
            <w:tcMar>
              <w:top w:w="100" w:type="dxa"/>
              <w:left w:w="100" w:type="dxa"/>
              <w:bottom w:w="100" w:type="dxa"/>
              <w:right w:w="100" w:type="dxa"/>
            </w:tcMar>
          </w:tcPr>
          <w:p w14:paraId="10DD8ECA" w14:textId="77777777" w:rsidR="007542A2" w:rsidRDefault="004E0924">
            <w:pPr>
              <w:widowControl w:val="0"/>
              <w:spacing w:line="240" w:lineRule="auto"/>
            </w:pPr>
            <w:r>
              <w:rPr>
                <w:sz w:val="16"/>
                <w:szCs w:val="16"/>
              </w:rPr>
              <w:t>A date is selected for repeat for a set number of days, including exclusion on holidays.</w:t>
            </w:r>
          </w:p>
        </w:tc>
        <w:tc>
          <w:tcPr>
            <w:tcW w:w="3870" w:type="dxa"/>
            <w:tcMar>
              <w:top w:w="100" w:type="dxa"/>
              <w:left w:w="100" w:type="dxa"/>
              <w:bottom w:w="100" w:type="dxa"/>
              <w:right w:w="100" w:type="dxa"/>
            </w:tcMar>
          </w:tcPr>
          <w:p w14:paraId="1EBBA32B" w14:textId="77777777" w:rsidR="007542A2" w:rsidRDefault="004E0924">
            <w:pPr>
              <w:widowControl w:val="0"/>
              <w:spacing w:line="240" w:lineRule="auto"/>
            </w:pPr>
            <w:r>
              <w:rPr>
                <w:sz w:val="16"/>
                <w:szCs w:val="16"/>
              </w:rPr>
              <w:t>To make sure that only the correct events are inserted to the database table.</w:t>
            </w:r>
          </w:p>
        </w:tc>
      </w:tr>
      <w:tr w:rsidR="007542A2" w14:paraId="637A2596" w14:textId="77777777">
        <w:trPr>
          <w:trHeight w:val="360"/>
        </w:trPr>
        <w:tc>
          <w:tcPr>
            <w:tcW w:w="3720" w:type="dxa"/>
            <w:vMerge/>
            <w:tcMar>
              <w:top w:w="100" w:type="dxa"/>
              <w:left w:w="100" w:type="dxa"/>
              <w:bottom w:w="100" w:type="dxa"/>
              <w:right w:w="100" w:type="dxa"/>
            </w:tcMar>
          </w:tcPr>
          <w:p w14:paraId="0E3E3BF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48FCCDA" w14:textId="77777777" w:rsidR="007542A2" w:rsidRDefault="007542A2">
            <w:pPr>
              <w:widowControl w:val="0"/>
              <w:spacing w:line="240" w:lineRule="auto"/>
            </w:pPr>
          </w:p>
        </w:tc>
        <w:tc>
          <w:tcPr>
            <w:tcW w:w="3750" w:type="dxa"/>
            <w:tcMar>
              <w:top w:w="100" w:type="dxa"/>
              <w:left w:w="100" w:type="dxa"/>
              <w:bottom w:w="100" w:type="dxa"/>
              <w:right w:w="100" w:type="dxa"/>
            </w:tcMar>
          </w:tcPr>
          <w:p w14:paraId="1BB2714F" w14:textId="77777777" w:rsidR="007542A2" w:rsidRDefault="004E0924">
            <w:pPr>
              <w:widowControl w:val="0"/>
              <w:spacing w:line="240" w:lineRule="auto"/>
            </w:pPr>
            <w:r>
              <w:rPr>
                <w:sz w:val="16"/>
                <w:szCs w:val="16"/>
              </w:rPr>
              <w:t>An end date that is before the start date.</w:t>
            </w:r>
          </w:p>
        </w:tc>
        <w:tc>
          <w:tcPr>
            <w:tcW w:w="3870" w:type="dxa"/>
            <w:tcMar>
              <w:top w:w="100" w:type="dxa"/>
              <w:left w:w="100" w:type="dxa"/>
              <w:bottom w:w="100" w:type="dxa"/>
              <w:right w:w="100" w:type="dxa"/>
            </w:tcMar>
          </w:tcPr>
          <w:p w14:paraId="27B19A53" w14:textId="77777777" w:rsidR="007542A2" w:rsidRDefault="004E0924">
            <w:pPr>
              <w:widowControl w:val="0"/>
              <w:spacing w:line="240" w:lineRule="auto"/>
            </w:pPr>
            <w:r>
              <w:rPr>
                <w:sz w:val="16"/>
                <w:szCs w:val="16"/>
              </w:rPr>
              <w:t>To make sure that erroneous date ranges are dealt with.</w:t>
            </w:r>
          </w:p>
        </w:tc>
      </w:tr>
      <w:tr w:rsidR="007542A2" w14:paraId="6EC7E220" w14:textId="77777777">
        <w:trPr>
          <w:trHeight w:val="360"/>
        </w:trPr>
        <w:tc>
          <w:tcPr>
            <w:tcW w:w="3720" w:type="dxa"/>
            <w:vMerge/>
            <w:tcMar>
              <w:top w:w="100" w:type="dxa"/>
              <w:left w:w="100" w:type="dxa"/>
              <w:bottom w:w="100" w:type="dxa"/>
              <w:right w:w="100" w:type="dxa"/>
            </w:tcMar>
          </w:tcPr>
          <w:p w14:paraId="6000D79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B5C7FFF" w14:textId="77777777" w:rsidR="007542A2" w:rsidRDefault="007542A2">
            <w:pPr>
              <w:widowControl w:val="0"/>
              <w:spacing w:line="240" w:lineRule="auto"/>
            </w:pPr>
          </w:p>
        </w:tc>
        <w:tc>
          <w:tcPr>
            <w:tcW w:w="3750" w:type="dxa"/>
            <w:tcMar>
              <w:top w:w="100" w:type="dxa"/>
              <w:left w:w="100" w:type="dxa"/>
              <w:bottom w:w="100" w:type="dxa"/>
              <w:right w:w="100" w:type="dxa"/>
            </w:tcMar>
          </w:tcPr>
          <w:p w14:paraId="46A72AEF" w14:textId="77777777" w:rsidR="007542A2" w:rsidRDefault="004E0924">
            <w:pPr>
              <w:widowControl w:val="0"/>
              <w:spacing w:line="240" w:lineRule="auto"/>
            </w:pPr>
            <w:r>
              <w:rPr>
                <w:sz w:val="16"/>
                <w:szCs w:val="16"/>
              </w:rPr>
              <w:t>Insert events for one day only.</w:t>
            </w:r>
          </w:p>
        </w:tc>
        <w:tc>
          <w:tcPr>
            <w:tcW w:w="3870" w:type="dxa"/>
            <w:tcMar>
              <w:top w:w="100" w:type="dxa"/>
              <w:left w:w="100" w:type="dxa"/>
              <w:bottom w:w="100" w:type="dxa"/>
              <w:right w:w="100" w:type="dxa"/>
            </w:tcMar>
          </w:tcPr>
          <w:p w14:paraId="1626EFBD" w14:textId="77777777" w:rsidR="007542A2" w:rsidRDefault="004E0924">
            <w:pPr>
              <w:widowControl w:val="0"/>
              <w:spacing w:line="240" w:lineRule="auto"/>
            </w:pPr>
            <w:r>
              <w:rPr>
                <w:sz w:val="16"/>
                <w:szCs w:val="16"/>
              </w:rPr>
              <w:t>To make sure that events for one day are inserted correctly.</w:t>
            </w:r>
          </w:p>
        </w:tc>
      </w:tr>
      <w:tr w:rsidR="007542A2" w14:paraId="1F27AB96" w14:textId="77777777">
        <w:tc>
          <w:tcPr>
            <w:tcW w:w="3720" w:type="dxa"/>
            <w:tcMar>
              <w:top w:w="100" w:type="dxa"/>
              <w:left w:w="100" w:type="dxa"/>
              <w:bottom w:w="100" w:type="dxa"/>
              <w:right w:w="100" w:type="dxa"/>
            </w:tcMar>
          </w:tcPr>
          <w:p w14:paraId="053AD5DF" w14:textId="77777777" w:rsidR="007542A2" w:rsidRDefault="004E0924">
            <w:pPr>
              <w:widowControl w:val="0"/>
              <w:spacing w:line="240" w:lineRule="auto"/>
            </w:pPr>
            <w:r>
              <w:rPr>
                <w:u w:val="single"/>
              </w:rPr>
              <w:t>addEventSingle.php</w:t>
            </w:r>
          </w:p>
        </w:tc>
        <w:tc>
          <w:tcPr>
            <w:tcW w:w="2220" w:type="dxa"/>
            <w:tcMar>
              <w:top w:w="100" w:type="dxa"/>
              <w:left w:w="100" w:type="dxa"/>
              <w:bottom w:w="100" w:type="dxa"/>
              <w:right w:w="100" w:type="dxa"/>
            </w:tcMar>
          </w:tcPr>
          <w:p w14:paraId="3D2B8362"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95C295B"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6FAB7155" w14:textId="77777777" w:rsidR="007542A2" w:rsidRDefault="004E0924">
            <w:pPr>
              <w:widowControl w:val="0"/>
              <w:spacing w:line="240" w:lineRule="auto"/>
            </w:pPr>
            <w:r>
              <w:t>-</w:t>
            </w:r>
          </w:p>
        </w:tc>
      </w:tr>
      <w:tr w:rsidR="007542A2" w14:paraId="024B1787" w14:textId="77777777">
        <w:trPr>
          <w:trHeight w:val="360"/>
        </w:trPr>
        <w:tc>
          <w:tcPr>
            <w:tcW w:w="3720" w:type="dxa"/>
            <w:vMerge w:val="restart"/>
            <w:tcMar>
              <w:top w:w="100" w:type="dxa"/>
              <w:left w:w="100" w:type="dxa"/>
              <w:bottom w:w="100" w:type="dxa"/>
              <w:right w:w="100" w:type="dxa"/>
            </w:tcMar>
          </w:tcPr>
          <w:p w14:paraId="4FEE6DF0" w14:textId="77777777" w:rsidR="007542A2" w:rsidRDefault="004E0924">
            <w:pPr>
              <w:widowControl w:val="0"/>
              <w:spacing w:line="240" w:lineRule="auto"/>
            </w:pPr>
            <w:r>
              <w:rPr>
                <w:sz w:val="16"/>
                <w:szCs w:val="16"/>
                <w:u w:val="single"/>
              </w:rPr>
              <w:t>addEventSingle.php.1</w:t>
            </w:r>
          </w:p>
        </w:tc>
        <w:tc>
          <w:tcPr>
            <w:tcW w:w="2220" w:type="dxa"/>
            <w:vMerge w:val="restart"/>
            <w:tcMar>
              <w:top w:w="100" w:type="dxa"/>
              <w:left w:w="100" w:type="dxa"/>
              <w:bottom w:w="100" w:type="dxa"/>
              <w:right w:w="100" w:type="dxa"/>
            </w:tcMar>
          </w:tcPr>
          <w:p w14:paraId="08FC5EDE" w14:textId="77777777" w:rsidR="007542A2" w:rsidRDefault="004E0924">
            <w:pPr>
              <w:widowControl w:val="0"/>
              <w:spacing w:line="240" w:lineRule="auto"/>
            </w:pPr>
            <w:r>
              <w:rPr>
                <w:sz w:val="16"/>
                <w:szCs w:val="16"/>
              </w:rPr>
              <w:t>Make sure that the form submission is rejected when incomplete fields have been submitted.</w:t>
            </w:r>
          </w:p>
        </w:tc>
        <w:tc>
          <w:tcPr>
            <w:tcW w:w="3750" w:type="dxa"/>
            <w:tcMar>
              <w:top w:w="100" w:type="dxa"/>
              <w:left w:w="100" w:type="dxa"/>
              <w:bottom w:w="100" w:type="dxa"/>
              <w:right w:w="100" w:type="dxa"/>
            </w:tcMar>
          </w:tcPr>
          <w:p w14:paraId="54D0137C" w14:textId="77777777" w:rsidR="007542A2" w:rsidRDefault="004E0924">
            <w:pPr>
              <w:widowControl w:val="0"/>
              <w:spacing w:line="240" w:lineRule="auto"/>
            </w:pPr>
            <w:r>
              <w:rPr>
                <w:sz w:val="16"/>
                <w:szCs w:val="16"/>
              </w:rPr>
              <w:t>Fill in the details fully, including selection of all select fields.</w:t>
            </w:r>
          </w:p>
        </w:tc>
        <w:tc>
          <w:tcPr>
            <w:tcW w:w="3870" w:type="dxa"/>
            <w:tcMar>
              <w:top w:w="100" w:type="dxa"/>
              <w:left w:w="100" w:type="dxa"/>
              <w:bottom w:w="100" w:type="dxa"/>
              <w:right w:w="100" w:type="dxa"/>
            </w:tcMar>
          </w:tcPr>
          <w:p w14:paraId="4D8855A9" w14:textId="77777777" w:rsidR="007542A2" w:rsidRDefault="004E0924">
            <w:pPr>
              <w:widowControl w:val="0"/>
              <w:spacing w:line="240" w:lineRule="auto"/>
            </w:pPr>
            <w:r>
              <w:rPr>
                <w:sz w:val="16"/>
                <w:szCs w:val="16"/>
              </w:rPr>
              <w:t>To test that the form submits successfully.</w:t>
            </w:r>
          </w:p>
        </w:tc>
      </w:tr>
      <w:tr w:rsidR="007542A2" w14:paraId="540D9762" w14:textId="77777777">
        <w:trPr>
          <w:trHeight w:val="360"/>
        </w:trPr>
        <w:tc>
          <w:tcPr>
            <w:tcW w:w="3720" w:type="dxa"/>
            <w:vMerge/>
            <w:tcMar>
              <w:top w:w="100" w:type="dxa"/>
              <w:left w:w="100" w:type="dxa"/>
              <w:bottom w:w="100" w:type="dxa"/>
              <w:right w:w="100" w:type="dxa"/>
            </w:tcMar>
          </w:tcPr>
          <w:p w14:paraId="15D2556F"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124506E" w14:textId="77777777" w:rsidR="007542A2" w:rsidRDefault="007542A2">
            <w:pPr>
              <w:widowControl w:val="0"/>
              <w:spacing w:line="240" w:lineRule="auto"/>
            </w:pPr>
          </w:p>
        </w:tc>
        <w:tc>
          <w:tcPr>
            <w:tcW w:w="3750" w:type="dxa"/>
            <w:tcMar>
              <w:top w:w="100" w:type="dxa"/>
              <w:left w:w="100" w:type="dxa"/>
              <w:bottom w:w="100" w:type="dxa"/>
              <w:right w:w="100" w:type="dxa"/>
            </w:tcMar>
          </w:tcPr>
          <w:p w14:paraId="292E52EB" w14:textId="77777777" w:rsidR="007542A2" w:rsidRDefault="004E0924">
            <w:pPr>
              <w:widowControl w:val="0"/>
              <w:spacing w:line="240" w:lineRule="auto"/>
            </w:pPr>
            <w:r>
              <w:rPr>
                <w:sz w:val="16"/>
                <w:szCs w:val="16"/>
              </w:rPr>
              <w:t>Haven’t filled in any fields.</w:t>
            </w:r>
          </w:p>
        </w:tc>
        <w:tc>
          <w:tcPr>
            <w:tcW w:w="3870" w:type="dxa"/>
            <w:tcMar>
              <w:top w:w="100" w:type="dxa"/>
              <w:left w:w="100" w:type="dxa"/>
              <w:bottom w:w="100" w:type="dxa"/>
              <w:right w:w="100" w:type="dxa"/>
            </w:tcMar>
          </w:tcPr>
          <w:p w14:paraId="712FDBBB" w14:textId="77777777" w:rsidR="007542A2" w:rsidRDefault="004E0924">
            <w:pPr>
              <w:widowControl w:val="0"/>
              <w:spacing w:line="240" w:lineRule="auto"/>
            </w:pPr>
            <w:r>
              <w:rPr>
                <w:sz w:val="16"/>
                <w:szCs w:val="16"/>
              </w:rPr>
              <w:t>To test that one or more error message may be shown.</w:t>
            </w:r>
          </w:p>
        </w:tc>
      </w:tr>
      <w:tr w:rsidR="007542A2" w14:paraId="6ADB691E" w14:textId="77777777">
        <w:trPr>
          <w:trHeight w:val="360"/>
        </w:trPr>
        <w:tc>
          <w:tcPr>
            <w:tcW w:w="3720" w:type="dxa"/>
            <w:vMerge/>
            <w:tcMar>
              <w:top w:w="100" w:type="dxa"/>
              <w:left w:w="100" w:type="dxa"/>
              <w:bottom w:w="100" w:type="dxa"/>
              <w:right w:w="100" w:type="dxa"/>
            </w:tcMar>
          </w:tcPr>
          <w:p w14:paraId="28756D95"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BF9C4F2" w14:textId="77777777" w:rsidR="007542A2" w:rsidRDefault="007542A2">
            <w:pPr>
              <w:widowControl w:val="0"/>
              <w:spacing w:line="240" w:lineRule="auto"/>
            </w:pPr>
          </w:p>
        </w:tc>
        <w:tc>
          <w:tcPr>
            <w:tcW w:w="3750" w:type="dxa"/>
            <w:tcMar>
              <w:top w:w="100" w:type="dxa"/>
              <w:left w:w="100" w:type="dxa"/>
              <w:bottom w:w="100" w:type="dxa"/>
              <w:right w:w="100" w:type="dxa"/>
            </w:tcMar>
          </w:tcPr>
          <w:p w14:paraId="78054D4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E71B28B" w14:textId="77777777" w:rsidR="007542A2" w:rsidRDefault="004E0924">
            <w:pPr>
              <w:widowControl w:val="0"/>
              <w:spacing w:line="240" w:lineRule="auto"/>
            </w:pPr>
            <w:r>
              <w:rPr>
                <w:sz w:val="16"/>
                <w:szCs w:val="16"/>
              </w:rPr>
              <w:t>N/A</w:t>
            </w:r>
          </w:p>
        </w:tc>
      </w:tr>
      <w:tr w:rsidR="007542A2" w14:paraId="116E0148" w14:textId="77777777">
        <w:trPr>
          <w:trHeight w:val="360"/>
        </w:trPr>
        <w:tc>
          <w:tcPr>
            <w:tcW w:w="3720" w:type="dxa"/>
            <w:vMerge w:val="restart"/>
            <w:tcMar>
              <w:top w:w="100" w:type="dxa"/>
              <w:left w:w="100" w:type="dxa"/>
              <w:bottom w:w="100" w:type="dxa"/>
              <w:right w:w="100" w:type="dxa"/>
            </w:tcMar>
          </w:tcPr>
          <w:p w14:paraId="7E5C9004" w14:textId="77777777" w:rsidR="007542A2" w:rsidRDefault="004E0924">
            <w:pPr>
              <w:widowControl w:val="0"/>
              <w:spacing w:line="240" w:lineRule="auto"/>
            </w:pPr>
            <w:r>
              <w:rPr>
                <w:sz w:val="16"/>
                <w:szCs w:val="16"/>
                <w:u w:val="single"/>
              </w:rPr>
              <w:t>addEventSingle.php.2</w:t>
            </w:r>
          </w:p>
        </w:tc>
        <w:tc>
          <w:tcPr>
            <w:tcW w:w="2220" w:type="dxa"/>
            <w:vMerge w:val="restart"/>
            <w:tcMar>
              <w:top w:w="100" w:type="dxa"/>
              <w:left w:w="100" w:type="dxa"/>
              <w:bottom w:w="100" w:type="dxa"/>
              <w:right w:w="100" w:type="dxa"/>
            </w:tcMar>
          </w:tcPr>
          <w:p w14:paraId="400DEDDA" w14:textId="77777777" w:rsidR="007542A2" w:rsidRDefault="004E0924">
            <w:pPr>
              <w:widowControl w:val="0"/>
              <w:spacing w:line="240" w:lineRule="auto"/>
            </w:pPr>
            <w:r>
              <w:rPr>
                <w:sz w:val="16"/>
                <w:szCs w:val="16"/>
              </w:rPr>
              <w:t>To test that inputs from other pages work.</w:t>
            </w:r>
          </w:p>
        </w:tc>
        <w:tc>
          <w:tcPr>
            <w:tcW w:w="3750" w:type="dxa"/>
            <w:tcMar>
              <w:top w:w="100" w:type="dxa"/>
              <w:left w:w="100" w:type="dxa"/>
              <w:bottom w:w="100" w:type="dxa"/>
              <w:right w:w="100" w:type="dxa"/>
            </w:tcMar>
          </w:tcPr>
          <w:p w14:paraId="716A9C88" w14:textId="77777777" w:rsidR="007542A2" w:rsidRDefault="004E0924">
            <w:pPr>
              <w:widowControl w:val="0"/>
              <w:spacing w:line="240" w:lineRule="auto"/>
            </w:pPr>
            <w:r>
              <w:rPr>
                <w:sz w:val="16"/>
                <w:szCs w:val="16"/>
              </w:rPr>
              <w:t>Fill in the details fully, including selection of all the remaining select fields.</w:t>
            </w:r>
          </w:p>
        </w:tc>
        <w:tc>
          <w:tcPr>
            <w:tcW w:w="3870" w:type="dxa"/>
            <w:tcMar>
              <w:top w:w="100" w:type="dxa"/>
              <w:left w:w="100" w:type="dxa"/>
              <w:bottom w:w="100" w:type="dxa"/>
              <w:right w:w="100" w:type="dxa"/>
            </w:tcMar>
          </w:tcPr>
          <w:p w14:paraId="22041388" w14:textId="77777777" w:rsidR="007542A2" w:rsidRDefault="004E0924">
            <w:pPr>
              <w:widowControl w:val="0"/>
              <w:spacing w:line="240" w:lineRule="auto"/>
            </w:pPr>
            <w:r>
              <w:rPr>
                <w:sz w:val="16"/>
                <w:szCs w:val="16"/>
              </w:rPr>
              <w:t>To test that the correct details are being filled in and that fields that aren’t already filled in can now be filled in,</w:t>
            </w:r>
          </w:p>
        </w:tc>
      </w:tr>
      <w:tr w:rsidR="007542A2" w14:paraId="3786EE7F" w14:textId="77777777">
        <w:trPr>
          <w:trHeight w:val="360"/>
        </w:trPr>
        <w:tc>
          <w:tcPr>
            <w:tcW w:w="3720" w:type="dxa"/>
            <w:vMerge/>
            <w:tcMar>
              <w:top w:w="100" w:type="dxa"/>
              <w:left w:w="100" w:type="dxa"/>
              <w:bottom w:w="100" w:type="dxa"/>
              <w:right w:w="100" w:type="dxa"/>
            </w:tcMar>
          </w:tcPr>
          <w:p w14:paraId="4433D576"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390F373" w14:textId="77777777" w:rsidR="007542A2" w:rsidRDefault="007542A2">
            <w:pPr>
              <w:widowControl w:val="0"/>
              <w:spacing w:line="240" w:lineRule="auto"/>
            </w:pPr>
          </w:p>
        </w:tc>
        <w:tc>
          <w:tcPr>
            <w:tcW w:w="3750" w:type="dxa"/>
            <w:tcMar>
              <w:top w:w="100" w:type="dxa"/>
              <w:left w:w="100" w:type="dxa"/>
              <w:bottom w:w="100" w:type="dxa"/>
              <w:right w:w="100" w:type="dxa"/>
            </w:tcMar>
          </w:tcPr>
          <w:p w14:paraId="3AD8459D" w14:textId="77777777" w:rsidR="007542A2" w:rsidRDefault="004E0924">
            <w:pPr>
              <w:widowControl w:val="0"/>
              <w:spacing w:line="240" w:lineRule="auto"/>
            </w:pPr>
            <w:r>
              <w:rPr>
                <w:sz w:val="16"/>
                <w:szCs w:val="16"/>
              </w:rPr>
              <w:t>Haven’t filled in any fields.</w:t>
            </w:r>
          </w:p>
        </w:tc>
        <w:tc>
          <w:tcPr>
            <w:tcW w:w="3870" w:type="dxa"/>
            <w:tcMar>
              <w:top w:w="100" w:type="dxa"/>
              <w:left w:w="100" w:type="dxa"/>
              <w:bottom w:w="100" w:type="dxa"/>
              <w:right w:w="100" w:type="dxa"/>
            </w:tcMar>
          </w:tcPr>
          <w:p w14:paraId="15F372C7" w14:textId="77777777" w:rsidR="007542A2" w:rsidRDefault="004E0924">
            <w:pPr>
              <w:widowControl w:val="0"/>
              <w:spacing w:line="240" w:lineRule="auto"/>
            </w:pPr>
            <w:r>
              <w:rPr>
                <w:sz w:val="16"/>
                <w:szCs w:val="16"/>
              </w:rPr>
              <w:t>To test that one or more error message may be shown from partially filled in forms.</w:t>
            </w:r>
          </w:p>
        </w:tc>
      </w:tr>
      <w:tr w:rsidR="007542A2" w14:paraId="0B7B08EC" w14:textId="77777777">
        <w:trPr>
          <w:trHeight w:val="360"/>
        </w:trPr>
        <w:tc>
          <w:tcPr>
            <w:tcW w:w="3720" w:type="dxa"/>
            <w:vMerge/>
            <w:tcMar>
              <w:top w:w="100" w:type="dxa"/>
              <w:left w:w="100" w:type="dxa"/>
              <w:bottom w:w="100" w:type="dxa"/>
              <w:right w:w="100" w:type="dxa"/>
            </w:tcMar>
          </w:tcPr>
          <w:p w14:paraId="4E784C7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8193768" w14:textId="77777777" w:rsidR="007542A2" w:rsidRDefault="007542A2">
            <w:pPr>
              <w:widowControl w:val="0"/>
              <w:spacing w:line="240" w:lineRule="auto"/>
            </w:pPr>
          </w:p>
        </w:tc>
        <w:tc>
          <w:tcPr>
            <w:tcW w:w="3750" w:type="dxa"/>
            <w:tcMar>
              <w:top w:w="100" w:type="dxa"/>
              <w:left w:w="100" w:type="dxa"/>
              <w:bottom w:w="100" w:type="dxa"/>
              <w:right w:w="100" w:type="dxa"/>
            </w:tcMar>
          </w:tcPr>
          <w:p w14:paraId="7A6F7EF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2680456" w14:textId="77777777" w:rsidR="007542A2" w:rsidRDefault="004E0924">
            <w:pPr>
              <w:widowControl w:val="0"/>
              <w:spacing w:line="240" w:lineRule="auto"/>
            </w:pPr>
            <w:r>
              <w:rPr>
                <w:sz w:val="16"/>
                <w:szCs w:val="16"/>
              </w:rPr>
              <w:t>N/A</w:t>
            </w:r>
          </w:p>
        </w:tc>
      </w:tr>
      <w:tr w:rsidR="007542A2" w14:paraId="119DBB99" w14:textId="77777777">
        <w:tc>
          <w:tcPr>
            <w:tcW w:w="3720" w:type="dxa"/>
            <w:tcMar>
              <w:top w:w="100" w:type="dxa"/>
              <w:left w:w="100" w:type="dxa"/>
              <w:bottom w:w="100" w:type="dxa"/>
              <w:right w:w="100" w:type="dxa"/>
            </w:tcMar>
          </w:tcPr>
          <w:p w14:paraId="0A12099F" w14:textId="77777777" w:rsidR="007542A2" w:rsidRDefault="004E0924">
            <w:pPr>
              <w:widowControl w:val="0"/>
              <w:spacing w:line="240" w:lineRule="auto"/>
            </w:pPr>
            <w:r>
              <w:rPr>
                <w:u w:val="single"/>
              </w:rPr>
              <w:t>addHolidaySingle.php</w:t>
            </w:r>
          </w:p>
        </w:tc>
        <w:tc>
          <w:tcPr>
            <w:tcW w:w="2220" w:type="dxa"/>
            <w:tcMar>
              <w:top w:w="100" w:type="dxa"/>
              <w:left w:w="100" w:type="dxa"/>
              <w:bottom w:w="100" w:type="dxa"/>
              <w:right w:w="100" w:type="dxa"/>
            </w:tcMar>
          </w:tcPr>
          <w:p w14:paraId="7107E1F7"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5674AC54"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503E60F" w14:textId="77777777" w:rsidR="007542A2" w:rsidRDefault="004E0924">
            <w:pPr>
              <w:widowControl w:val="0"/>
              <w:spacing w:line="240" w:lineRule="auto"/>
            </w:pPr>
            <w:r>
              <w:t>-</w:t>
            </w:r>
          </w:p>
        </w:tc>
      </w:tr>
      <w:tr w:rsidR="007542A2" w14:paraId="15B70029" w14:textId="77777777">
        <w:trPr>
          <w:trHeight w:val="420"/>
        </w:trPr>
        <w:tc>
          <w:tcPr>
            <w:tcW w:w="3720" w:type="dxa"/>
            <w:vMerge w:val="restart"/>
            <w:tcMar>
              <w:top w:w="100" w:type="dxa"/>
              <w:left w:w="100" w:type="dxa"/>
              <w:bottom w:w="100" w:type="dxa"/>
              <w:right w:w="100" w:type="dxa"/>
            </w:tcMar>
          </w:tcPr>
          <w:p w14:paraId="6B329081" w14:textId="77777777" w:rsidR="007542A2" w:rsidRDefault="004E0924">
            <w:pPr>
              <w:widowControl w:val="0"/>
              <w:spacing w:line="240" w:lineRule="auto"/>
            </w:pPr>
            <w:r>
              <w:rPr>
                <w:sz w:val="16"/>
                <w:szCs w:val="16"/>
                <w:u w:val="single"/>
              </w:rPr>
              <w:t>addHolidaySingle.php.1</w:t>
            </w:r>
          </w:p>
        </w:tc>
        <w:tc>
          <w:tcPr>
            <w:tcW w:w="2220" w:type="dxa"/>
            <w:vMerge w:val="restart"/>
            <w:tcMar>
              <w:top w:w="100" w:type="dxa"/>
              <w:left w:w="100" w:type="dxa"/>
              <w:bottom w:w="100" w:type="dxa"/>
              <w:right w:w="100" w:type="dxa"/>
            </w:tcMar>
          </w:tcPr>
          <w:p w14:paraId="0DDEA059" w14:textId="77777777" w:rsidR="007542A2" w:rsidRDefault="004E0924">
            <w:pPr>
              <w:widowControl w:val="0"/>
              <w:spacing w:line="240" w:lineRule="auto"/>
            </w:pPr>
            <w:r>
              <w:rPr>
                <w:sz w:val="16"/>
                <w:szCs w:val="16"/>
              </w:rPr>
              <w:t>Test to make sure that there is a validation check to see if the end date is before the start date.</w:t>
            </w:r>
          </w:p>
        </w:tc>
        <w:tc>
          <w:tcPr>
            <w:tcW w:w="3750" w:type="dxa"/>
            <w:tcMar>
              <w:top w:w="100" w:type="dxa"/>
              <w:left w:w="100" w:type="dxa"/>
              <w:bottom w:w="100" w:type="dxa"/>
              <w:right w:w="100" w:type="dxa"/>
            </w:tcMar>
          </w:tcPr>
          <w:p w14:paraId="30BA36FF" w14:textId="77777777" w:rsidR="007542A2" w:rsidRDefault="004E0924">
            <w:pPr>
              <w:widowControl w:val="0"/>
              <w:spacing w:line="240" w:lineRule="auto"/>
            </w:pPr>
            <w:r>
              <w:rPr>
                <w:sz w:val="16"/>
                <w:szCs w:val="16"/>
              </w:rPr>
              <w:t>Enter a valid start and end date for a holiday.</w:t>
            </w:r>
          </w:p>
        </w:tc>
        <w:tc>
          <w:tcPr>
            <w:tcW w:w="3870" w:type="dxa"/>
            <w:tcMar>
              <w:top w:w="100" w:type="dxa"/>
              <w:left w:w="100" w:type="dxa"/>
              <w:bottom w:w="100" w:type="dxa"/>
              <w:right w:w="100" w:type="dxa"/>
            </w:tcMar>
          </w:tcPr>
          <w:p w14:paraId="72DCA51B" w14:textId="77777777" w:rsidR="007542A2" w:rsidRDefault="004E0924">
            <w:pPr>
              <w:widowControl w:val="0"/>
              <w:spacing w:line="240" w:lineRule="auto"/>
            </w:pPr>
            <w:r>
              <w:rPr>
                <w:sz w:val="16"/>
                <w:szCs w:val="16"/>
              </w:rPr>
              <w:t>To test that valid dates are accepted.</w:t>
            </w:r>
          </w:p>
        </w:tc>
      </w:tr>
      <w:tr w:rsidR="007542A2" w14:paraId="7C043638" w14:textId="77777777">
        <w:trPr>
          <w:trHeight w:val="420"/>
        </w:trPr>
        <w:tc>
          <w:tcPr>
            <w:tcW w:w="3720" w:type="dxa"/>
            <w:vMerge/>
            <w:tcMar>
              <w:top w:w="100" w:type="dxa"/>
              <w:left w:w="100" w:type="dxa"/>
              <w:bottom w:w="100" w:type="dxa"/>
              <w:right w:w="100" w:type="dxa"/>
            </w:tcMar>
          </w:tcPr>
          <w:p w14:paraId="288DE86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719AA81" w14:textId="77777777" w:rsidR="007542A2" w:rsidRDefault="007542A2">
            <w:pPr>
              <w:widowControl w:val="0"/>
              <w:spacing w:line="240" w:lineRule="auto"/>
            </w:pPr>
          </w:p>
        </w:tc>
        <w:tc>
          <w:tcPr>
            <w:tcW w:w="3750" w:type="dxa"/>
            <w:tcMar>
              <w:top w:w="100" w:type="dxa"/>
              <w:left w:w="100" w:type="dxa"/>
              <w:bottom w:w="100" w:type="dxa"/>
              <w:right w:w="100" w:type="dxa"/>
            </w:tcMar>
          </w:tcPr>
          <w:p w14:paraId="5EAF1710" w14:textId="77777777" w:rsidR="007542A2" w:rsidRDefault="004E0924">
            <w:pPr>
              <w:widowControl w:val="0"/>
              <w:spacing w:line="240" w:lineRule="auto"/>
            </w:pPr>
            <w:r>
              <w:rPr>
                <w:sz w:val="16"/>
                <w:szCs w:val="16"/>
              </w:rPr>
              <w:t>Enter an end date before the start date.</w:t>
            </w:r>
          </w:p>
        </w:tc>
        <w:tc>
          <w:tcPr>
            <w:tcW w:w="3870" w:type="dxa"/>
            <w:tcMar>
              <w:top w:w="100" w:type="dxa"/>
              <w:left w:w="100" w:type="dxa"/>
              <w:bottom w:w="100" w:type="dxa"/>
              <w:right w:w="100" w:type="dxa"/>
            </w:tcMar>
          </w:tcPr>
          <w:p w14:paraId="7E14B8D8" w14:textId="77777777" w:rsidR="007542A2" w:rsidRDefault="004E0924">
            <w:pPr>
              <w:widowControl w:val="0"/>
              <w:spacing w:line="240" w:lineRule="auto"/>
            </w:pPr>
            <w:r>
              <w:rPr>
                <w:sz w:val="16"/>
                <w:szCs w:val="16"/>
              </w:rPr>
              <w:t>To make sure that invalid date ranges are rejected.</w:t>
            </w:r>
          </w:p>
        </w:tc>
      </w:tr>
      <w:tr w:rsidR="007542A2" w14:paraId="71D8785F" w14:textId="77777777">
        <w:trPr>
          <w:trHeight w:val="420"/>
        </w:trPr>
        <w:tc>
          <w:tcPr>
            <w:tcW w:w="3720" w:type="dxa"/>
            <w:vMerge/>
            <w:tcMar>
              <w:top w:w="100" w:type="dxa"/>
              <w:left w:w="100" w:type="dxa"/>
              <w:bottom w:w="100" w:type="dxa"/>
              <w:right w:w="100" w:type="dxa"/>
            </w:tcMar>
          </w:tcPr>
          <w:p w14:paraId="48A0F70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230DA85" w14:textId="77777777" w:rsidR="007542A2" w:rsidRDefault="007542A2">
            <w:pPr>
              <w:widowControl w:val="0"/>
              <w:spacing w:line="240" w:lineRule="auto"/>
            </w:pPr>
          </w:p>
        </w:tc>
        <w:tc>
          <w:tcPr>
            <w:tcW w:w="3750" w:type="dxa"/>
            <w:tcMar>
              <w:top w:w="100" w:type="dxa"/>
              <w:left w:w="100" w:type="dxa"/>
              <w:bottom w:w="100" w:type="dxa"/>
              <w:right w:w="100" w:type="dxa"/>
            </w:tcMar>
          </w:tcPr>
          <w:p w14:paraId="073C1582" w14:textId="77777777" w:rsidR="007542A2" w:rsidRDefault="004E0924">
            <w:pPr>
              <w:widowControl w:val="0"/>
              <w:spacing w:line="240" w:lineRule="auto"/>
            </w:pPr>
            <w:r>
              <w:rPr>
                <w:sz w:val="16"/>
                <w:szCs w:val="16"/>
              </w:rPr>
              <w:t>Enter a start date and end date for the same date.</w:t>
            </w:r>
          </w:p>
        </w:tc>
        <w:tc>
          <w:tcPr>
            <w:tcW w:w="3870" w:type="dxa"/>
            <w:tcMar>
              <w:top w:w="100" w:type="dxa"/>
              <w:left w:w="100" w:type="dxa"/>
              <w:bottom w:w="100" w:type="dxa"/>
              <w:right w:w="100" w:type="dxa"/>
            </w:tcMar>
          </w:tcPr>
          <w:p w14:paraId="2711D300" w14:textId="77777777" w:rsidR="007542A2" w:rsidRDefault="004E0924">
            <w:pPr>
              <w:widowControl w:val="0"/>
              <w:spacing w:line="240" w:lineRule="auto"/>
            </w:pPr>
            <w:r>
              <w:rPr>
                <w:sz w:val="16"/>
                <w:szCs w:val="16"/>
              </w:rPr>
              <w:t>To make sure that single day holidays are allowed.</w:t>
            </w:r>
          </w:p>
        </w:tc>
      </w:tr>
      <w:tr w:rsidR="007542A2" w14:paraId="78B3E7D2" w14:textId="77777777">
        <w:tc>
          <w:tcPr>
            <w:tcW w:w="3720" w:type="dxa"/>
            <w:tcMar>
              <w:top w:w="100" w:type="dxa"/>
              <w:left w:w="100" w:type="dxa"/>
              <w:bottom w:w="100" w:type="dxa"/>
              <w:right w:w="100" w:type="dxa"/>
            </w:tcMar>
          </w:tcPr>
          <w:p w14:paraId="188EB865" w14:textId="77777777" w:rsidR="007542A2" w:rsidRDefault="004E0924">
            <w:pPr>
              <w:widowControl w:val="0"/>
              <w:spacing w:line="240" w:lineRule="auto"/>
            </w:pPr>
            <w:r>
              <w:rPr>
                <w:u w:val="single"/>
              </w:rPr>
              <w:t>addRoomImport.php</w:t>
            </w:r>
          </w:p>
        </w:tc>
        <w:tc>
          <w:tcPr>
            <w:tcW w:w="2220" w:type="dxa"/>
            <w:tcMar>
              <w:top w:w="100" w:type="dxa"/>
              <w:left w:w="100" w:type="dxa"/>
              <w:bottom w:w="100" w:type="dxa"/>
              <w:right w:w="100" w:type="dxa"/>
            </w:tcMar>
          </w:tcPr>
          <w:p w14:paraId="3644B31D"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49830C3"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D93586B" w14:textId="77777777" w:rsidR="007542A2" w:rsidRDefault="004E0924">
            <w:pPr>
              <w:widowControl w:val="0"/>
              <w:spacing w:line="240" w:lineRule="auto"/>
            </w:pPr>
            <w:r>
              <w:t>-</w:t>
            </w:r>
          </w:p>
        </w:tc>
      </w:tr>
      <w:tr w:rsidR="007542A2" w14:paraId="0F632FCB" w14:textId="77777777">
        <w:trPr>
          <w:trHeight w:val="420"/>
        </w:trPr>
        <w:tc>
          <w:tcPr>
            <w:tcW w:w="3720" w:type="dxa"/>
            <w:vMerge w:val="restart"/>
            <w:tcMar>
              <w:top w:w="100" w:type="dxa"/>
              <w:left w:w="100" w:type="dxa"/>
              <w:bottom w:w="100" w:type="dxa"/>
              <w:right w:w="100" w:type="dxa"/>
            </w:tcMar>
          </w:tcPr>
          <w:p w14:paraId="28D15329" w14:textId="77777777" w:rsidR="007542A2" w:rsidRDefault="004E0924">
            <w:pPr>
              <w:widowControl w:val="0"/>
              <w:spacing w:line="240" w:lineRule="auto"/>
            </w:pPr>
            <w:r>
              <w:rPr>
                <w:sz w:val="16"/>
                <w:szCs w:val="16"/>
                <w:u w:val="single"/>
              </w:rPr>
              <w:t>*addRoomImport.php.1</w:t>
            </w:r>
          </w:p>
        </w:tc>
        <w:tc>
          <w:tcPr>
            <w:tcW w:w="2220" w:type="dxa"/>
            <w:vMerge w:val="restart"/>
            <w:tcMar>
              <w:top w:w="100" w:type="dxa"/>
              <w:left w:w="100" w:type="dxa"/>
              <w:bottom w:w="100" w:type="dxa"/>
              <w:right w:w="100" w:type="dxa"/>
            </w:tcMar>
          </w:tcPr>
          <w:p w14:paraId="017006B8" w14:textId="77777777" w:rsidR="007542A2" w:rsidRDefault="004E0924">
            <w:pPr>
              <w:widowControl w:val="0"/>
              <w:spacing w:line="240" w:lineRule="auto"/>
            </w:pPr>
            <w:r>
              <w:rPr>
                <w:sz w:val="16"/>
                <w:szCs w:val="16"/>
              </w:rPr>
              <w:t>Make sure that the form submits correctly and handles errors correctly.</w:t>
            </w:r>
          </w:p>
        </w:tc>
        <w:tc>
          <w:tcPr>
            <w:tcW w:w="3750" w:type="dxa"/>
            <w:tcMar>
              <w:top w:w="100" w:type="dxa"/>
              <w:left w:w="100" w:type="dxa"/>
              <w:bottom w:w="100" w:type="dxa"/>
              <w:right w:w="100" w:type="dxa"/>
            </w:tcMar>
          </w:tcPr>
          <w:p w14:paraId="41BE6483" w14:textId="77777777" w:rsidR="007542A2" w:rsidRDefault="004E0924">
            <w:pPr>
              <w:widowControl w:val="0"/>
              <w:spacing w:line="240" w:lineRule="auto"/>
            </w:pPr>
            <w:r>
              <w:rPr>
                <w:sz w:val="16"/>
                <w:szCs w:val="16"/>
              </w:rPr>
              <w:t>A valid CSV file is uploaded.</w:t>
            </w:r>
          </w:p>
        </w:tc>
        <w:tc>
          <w:tcPr>
            <w:tcW w:w="3870" w:type="dxa"/>
            <w:tcMar>
              <w:top w:w="100" w:type="dxa"/>
              <w:left w:w="100" w:type="dxa"/>
              <w:bottom w:w="100" w:type="dxa"/>
              <w:right w:w="100" w:type="dxa"/>
            </w:tcMar>
          </w:tcPr>
          <w:p w14:paraId="4022BAC0" w14:textId="77777777" w:rsidR="007542A2" w:rsidRDefault="004E0924">
            <w:pPr>
              <w:widowControl w:val="0"/>
              <w:spacing w:line="240" w:lineRule="auto"/>
            </w:pPr>
            <w:r>
              <w:rPr>
                <w:sz w:val="16"/>
                <w:szCs w:val="16"/>
              </w:rPr>
              <w:t>To test that valid CSV files can be uploaded and processed without an issue.</w:t>
            </w:r>
          </w:p>
        </w:tc>
      </w:tr>
      <w:tr w:rsidR="007542A2" w14:paraId="24EDE5F0" w14:textId="77777777">
        <w:trPr>
          <w:trHeight w:val="420"/>
        </w:trPr>
        <w:tc>
          <w:tcPr>
            <w:tcW w:w="3720" w:type="dxa"/>
            <w:vMerge/>
            <w:tcMar>
              <w:top w:w="100" w:type="dxa"/>
              <w:left w:w="100" w:type="dxa"/>
              <w:bottom w:w="100" w:type="dxa"/>
              <w:right w:w="100" w:type="dxa"/>
            </w:tcMar>
          </w:tcPr>
          <w:p w14:paraId="6B2D42A1"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2620A0F" w14:textId="77777777" w:rsidR="007542A2" w:rsidRDefault="007542A2">
            <w:pPr>
              <w:widowControl w:val="0"/>
              <w:spacing w:line="240" w:lineRule="auto"/>
            </w:pPr>
          </w:p>
        </w:tc>
        <w:tc>
          <w:tcPr>
            <w:tcW w:w="3750" w:type="dxa"/>
            <w:tcMar>
              <w:top w:w="100" w:type="dxa"/>
              <w:left w:w="100" w:type="dxa"/>
              <w:bottom w:w="100" w:type="dxa"/>
              <w:right w:w="100" w:type="dxa"/>
            </w:tcMar>
          </w:tcPr>
          <w:p w14:paraId="4628A6C2" w14:textId="77777777" w:rsidR="007542A2" w:rsidRDefault="004E0924">
            <w:pPr>
              <w:widowControl w:val="0"/>
              <w:spacing w:line="240" w:lineRule="auto"/>
            </w:pPr>
            <w:r>
              <w:rPr>
                <w:sz w:val="16"/>
                <w:szCs w:val="16"/>
              </w:rPr>
              <w:t>Make sure that the form can’t be submitted without an uploaded CSV file.</w:t>
            </w:r>
          </w:p>
        </w:tc>
        <w:tc>
          <w:tcPr>
            <w:tcW w:w="3870" w:type="dxa"/>
            <w:tcMar>
              <w:top w:w="100" w:type="dxa"/>
              <w:left w:w="100" w:type="dxa"/>
              <w:bottom w:w="100" w:type="dxa"/>
              <w:right w:w="100" w:type="dxa"/>
            </w:tcMar>
          </w:tcPr>
          <w:p w14:paraId="20923AFE" w14:textId="77777777" w:rsidR="007542A2" w:rsidRDefault="004E0924">
            <w:pPr>
              <w:widowControl w:val="0"/>
              <w:spacing w:line="240" w:lineRule="auto"/>
            </w:pPr>
            <w:r>
              <w:rPr>
                <w:sz w:val="16"/>
                <w:szCs w:val="16"/>
              </w:rPr>
              <w:t>To test that no errors will occur when the form is submitted without a CSV file.</w:t>
            </w:r>
          </w:p>
        </w:tc>
      </w:tr>
      <w:tr w:rsidR="007542A2" w14:paraId="554C4B8B" w14:textId="77777777">
        <w:trPr>
          <w:trHeight w:val="420"/>
        </w:trPr>
        <w:tc>
          <w:tcPr>
            <w:tcW w:w="3720" w:type="dxa"/>
            <w:vMerge/>
            <w:tcMar>
              <w:top w:w="100" w:type="dxa"/>
              <w:left w:w="100" w:type="dxa"/>
              <w:bottom w:w="100" w:type="dxa"/>
              <w:right w:w="100" w:type="dxa"/>
            </w:tcMar>
          </w:tcPr>
          <w:p w14:paraId="559ADC7D"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1097902" w14:textId="77777777" w:rsidR="007542A2" w:rsidRDefault="007542A2">
            <w:pPr>
              <w:widowControl w:val="0"/>
              <w:spacing w:line="240" w:lineRule="auto"/>
            </w:pPr>
          </w:p>
        </w:tc>
        <w:tc>
          <w:tcPr>
            <w:tcW w:w="3750" w:type="dxa"/>
            <w:tcMar>
              <w:top w:w="100" w:type="dxa"/>
              <w:left w:w="100" w:type="dxa"/>
              <w:bottom w:w="100" w:type="dxa"/>
              <w:right w:w="100" w:type="dxa"/>
            </w:tcMar>
          </w:tcPr>
          <w:p w14:paraId="53741426" w14:textId="77777777" w:rsidR="007542A2" w:rsidRDefault="004E0924">
            <w:pPr>
              <w:widowControl w:val="0"/>
              <w:spacing w:line="240" w:lineRule="auto"/>
            </w:pPr>
            <w:r>
              <w:rPr>
                <w:sz w:val="16"/>
                <w:szCs w:val="16"/>
              </w:rPr>
              <w:t>A CSV file containing only 1 row is uploaded.</w:t>
            </w:r>
          </w:p>
        </w:tc>
        <w:tc>
          <w:tcPr>
            <w:tcW w:w="3870" w:type="dxa"/>
            <w:tcMar>
              <w:top w:w="100" w:type="dxa"/>
              <w:left w:w="100" w:type="dxa"/>
              <w:bottom w:w="100" w:type="dxa"/>
              <w:right w:w="100" w:type="dxa"/>
            </w:tcMar>
          </w:tcPr>
          <w:p w14:paraId="2735C827" w14:textId="77777777" w:rsidR="007542A2" w:rsidRDefault="004E0924">
            <w:pPr>
              <w:widowControl w:val="0"/>
              <w:spacing w:line="240" w:lineRule="auto"/>
            </w:pPr>
            <w:r>
              <w:rPr>
                <w:sz w:val="16"/>
                <w:szCs w:val="16"/>
              </w:rPr>
              <w:t>To test that a CSV file with only 1 row will upload and process without an issue.</w:t>
            </w:r>
          </w:p>
        </w:tc>
      </w:tr>
      <w:tr w:rsidR="007542A2" w14:paraId="01685011" w14:textId="77777777">
        <w:tc>
          <w:tcPr>
            <w:tcW w:w="3720" w:type="dxa"/>
            <w:tcMar>
              <w:top w:w="100" w:type="dxa"/>
              <w:left w:w="100" w:type="dxa"/>
              <w:bottom w:w="100" w:type="dxa"/>
              <w:right w:w="100" w:type="dxa"/>
            </w:tcMar>
          </w:tcPr>
          <w:p w14:paraId="6AFB095B" w14:textId="77777777" w:rsidR="007542A2" w:rsidRDefault="004E0924">
            <w:pPr>
              <w:widowControl w:val="0"/>
              <w:spacing w:line="240" w:lineRule="auto"/>
            </w:pPr>
            <w:r>
              <w:rPr>
                <w:u w:val="single"/>
              </w:rPr>
              <w:t>addRoomSingle.php</w:t>
            </w:r>
          </w:p>
        </w:tc>
        <w:tc>
          <w:tcPr>
            <w:tcW w:w="2220" w:type="dxa"/>
            <w:tcMar>
              <w:top w:w="100" w:type="dxa"/>
              <w:left w:w="100" w:type="dxa"/>
              <w:bottom w:w="100" w:type="dxa"/>
              <w:right w:w="100" w:type="dxa"/>
            </w:tcMar>
          </w:tcPr>
          <w:p w14:paraId="3BA2DD8C"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21A1681"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6DDE3A1D" w14:textId="77777777" w:rsidR="007542A2" w:rsidRDefault="004E0924">
            <w:pPr>
              <w:widowControl w:val="0"/>
              <w:spacing w:line="240" w:lineRule="auto"/>
            </w:pPr>
            <w:r>
              <w:t>-</w:t>
            </w:r>
          </w:p>
        </w:tc>
      </w:tr>
      <w:tr w:rsidR="007542A2" w14:paraId="5A83F3DF" w14:textId="77777777">
        <w:trPr>
          <w:trHeight w:val="420"/>
        </w:trPr>
        <w:tc>
          <w:tcPr>
            <w:tcW w:w="3720" w:type="dxa"/>
            <w:vMerge w:val="restart"/>
            <w:tcMar>
              <w:top w:w="100" w:type="dxa"/>
              <w:left w:w="100" w:type="dxa"/>
              <w:bottom w:w="100" w:type="dxa"/>
              <w:right w:w="100" w:type="dxa"/>
            </w:tcMar>
          </w:tcPr>
          <w:p w14:paraId="19D45473" w14:textId="77777777" w:rsidR="007542A2" w:rsidRDefault="004E0924">
            <w:pPr>
              <w:widowControl w:val="0"/>
              <w:spacing w:line="240" w:lineRule="auto"/>
            </w:pPr>
            <w:r>
              <w:rPr>
                <w:sz w:val="16"/>
                <w:szCs w:val="16"/>
                <w:u w:val="single"/>
              </w:rPr>
              <w:lastRenderedPageBreak/>
              <w:t>addRoomSingle.php.1</w:t>
            </w:r>
          </w:p>
        </w:tc>
        <w:tc>
          <w:tcPr>
            <w:tcW w:w="2220" w:type="dxa"/>
            <w:vMerge w:val="restart"/>
            <w:tcMar>
              <w:top w:w="100" w:type="dxa"/>
              <w:left w:w="100" w:type="dxa"/>
              <w:bottom w:w="100" w:type="dxa"/>
              <w:right w:w="100" w:type="dxa"/>
            </w:tcMar>
          </w:tcPr>
          <w:p w14:paraId="01B88311" w14:textId="77777777" w:rsidR="007542A2" w:rsidRDefault="004E0924">
            <w:pPr>
              <w:widowControl w:val="0"/>
              <w:spacing w:line="240" w:lineRule="auto"/>
            </w:pPr>
            <w:r>
              <w:rPr>
                <w:sz w:val="16"/>
                <w:szCs w:val="16"/>
              </w:rPr>
              <w:t>To test that the details can be entered and inserted to the database table successfully.</w:t>
            </w:r>
          </w:p>
        </w:tc>
        <w:tc>
          <w:tcPr>
            <w:tcW w:w="3750" w:type="dxa"/>
            <w:tcMar>
              <w:top w:w="100" w:type="dxa"/>
              <w:left w:w="100" w:type="dxa"/>
              <w:bottom w:w="100" w:type="dxa"/>
              <w:right w:w="100" w:type="dxa"/>
            </w:tcMar>
          </w:tcPr>
          <w:p w14:paraId="1E88E680" w14:textId="77777777" w:rsidR="007542A2" w:rsidRDefault="004E0924">
            <w:pPr>
              <w:widowControl w:val="0"/>
              <w:spacing w:line="240" w:lineRule="auto"/>
            </w:pPr>
            <w:r>
              <w:rPr>
                <w:sz w:val="16"/>
                <w:szCs w:val="16"/>
              </w:rPr>
              <w:t>All fields are filled in with valid data.</w:t>
            </w:r>
          </w:p>
        </w:tc>
        <w:tc>
          <w:tcPr>
            <w:tcW w:w="3870" w:type="dxa"/>
            <w:tcMar>
              <w:top w:w="100" w:type="dxa"/>
              <w:left w:w="100" w:type="dxa"/>
              <w:bottom w:w="100" w:type="dxa"/>
              <w:right w:w="100" w:type="dxa"/>
            </w:tcMar>
          </w:tcPr>
          <w:p w14:paraId="04FF8AFE" w14:textId="77777777" w:rsidR="007542A2" w:rsidRDefault="004E0924">
            <w:pPr>
              <w:widowControl w:val="0"/>
              <w:spacing w:line="240" w:lineRule="auto"/>
            </w:pPr>
            <w:r>
              <w:rPr>
                <w:sz w:val="16"/>
                <w:szCs w:val="16"/>
              </w:rPr>
              <w:t>To make sure that valid values are accepted.</w:t>
            </w:r>
          </w:p>
        </w:tc>
      </w:tr>
      <w:tr w:rsidR="007542A2" w14:paraId="7FA313B7" w14:textId="77777777">
        <w:trPr>
          <w:trHeight w:val="420"/>
        </w:trPr>
        <w:tc>
          <w:tcPr>
            <w:tcW w:w="3720" w:type="dxa"/>
            <w:vMerge/>
            <w:tcMar>
              <w:top w:w="100" w:type="dxa"/>
              <w:left w:w="100" w:type="dxa"/>
              <w:bottom w:w="100" w:type="dxa"/>
              <w:right w:w="100" w:type="dxa"/>
            </w:tcMar>
          </w:tcPr>
          <w:p w14:paraId="132FA00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51BA90E" w14:textId="77777777" w:rsidR="007542A2" w:rsidRDefault="007542A2">
            <w:pPr>
              <w:widowControl w:val="0"/>
              <w:spacing w:line="240" w:lineRule="auto"/>
            </w:pPr>
          </w:p>
        </w:tc>
        <w:tc>
          <w:tcPr>
            <w:tcW w:w="3750" w:type="dxa"/>
            <w:tcMar>
              <w:top w:w="100" w:type="dxa"/>
              <w:left w:w="100" w:type="dxa"/>
              <w:bottom w:w="100" w:type="dxa"/>
              <w:right w:w="100" w:type="dxa"/>
            </w:tcMar>
          </w:tcPr>
          <w:p w14:paraId="31313682" w14:textId="77777777" w:rsidR="007542A2" w:rsidRDefault="004E0924">
            <w:pPr>
              <w:widowControl w:val="0"/>
              <w:spacing w:line="240" w:lineRule="auto"/>
            </w:pPr>
            <w:r>
              <w:rPr>
                <w:sz w:val="16"/>
                <w:szCs w:val="16"/>
              </w:rPr>
              <w:t>The capacity field is filled in with non-numeric characters.</w:t>
            </w:r>
          </w:p>
        </w:tc>
        <w:tc>
          <w:tcPr>
            <w:tcW w:w="3870" w:type="dxa"/>
            <w:tcMar>
              <w:top w:w="100" w:type="dxa"/>
              <w:left w:w="100" w:type="dxa"/>
              <w:bottom w:w="100" w:type="dxa"/>
              <w:right w:w="100" w:type="dxa"/>
            </w:tcMar>
          </w:tcPr>
          <w:p w14:paraId="4804EA73" w14:textId="77777777" w:rsidR="007542A2" w:rsidRDefault="004E0924">
            <w:pPr>
              <w:widowControl w:val="0"/>
              <w:spacing w:line="240" w:lineRule="auto"/>
            </w:pPr>
            <w:r>
              <w:rPr>
                <w:sz w:val="16"/>
                <w:szCs w:val="16"/>
              </w:rPr>
              <w:t xml:space="preserve">To make sure that invalid values for the capacity </w:t>
            </w:r>
          </w:p>
        </w:tc>
      </w:tr>
      <w:tr w:rsidR="007542A2" w14:paraId="49E7E3A0" w14:textId="77777777">
        <w:trPr>
          <w:trHeight w:val="420"/>
        </w:trPr>
        <w:tc>
          <w:tcPr>
            <w:tcW w:w="3720" w:type="dxa"/>
            <w:vMerge/>
            <w:tcMar>
              <w:top w:w="100" w:type="dxa"/>
              <w:left w:w="100" w:type="dxa"/>
              <w:bottom w:w="100" w:type="dxa"/>
              <w:right w:w="100" w:type="dxa"/>
            </w:tcMar>
          </w:tcPr>
          <w:p w14:paraId="2E3860C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3E63BC4" w14:textId="77777777" w:rsidR="007542A2" w:rsidRDefault="007542A2">
            <w:pPr>
              <w:widowControl w:val="0"/>
              <w:spacing w:line="240" w:lineRule="auto"/>
            </w:pPr>
          </w:p>
        </w:tc>
        <w:tc>
          <w:tcPr>
            <w:tcW w:w="3750" w:type="dxa"/>
            <w:tcMar>
              <w:top w:w="100" w:type="dxa"/>
              <w:left w:w="100" w:type="dxa"/>
              <w:bottom w:w="100" w:type="dxa"/>
              <w:right w:w="100" w:type="dxa"/>
            </w:tcMar>
          </w:tcPr>
          <w:p w14:paraId="728F96E1" w14:textId="77777777" w:rsidR="007542A2" w:rsidRDefault="004E0924">
            <w:pPr>
              <w:widowControl w:val="0"/>
              <w:spacing w:line="240" w:lineRule="auto"/>
            </w:pPr>
            <w:r>
              <w:rPr>
                <w:sz w:val="16"/>
                <w:szCs w:val="16"/>
              </w:rPr>
              <w:t>When a capacity of 0 is entered.</w:t>
            </w:r>
          </w:p>
        </w:tc>
        <w:tc>
          <w:tcPr>
            <w:tcW w:w="3870" w:type="dxa"/>
            <w:tcMar>
              <w:top w:w="100" w:type="dxa"/>
              <w:left w:w="100" w:type="dxa"/>
              <w:bottom w:w="100" w:type="dxa"/>
              <w:right w:w="100" w:type="dxa"/>
            </w:tcMar>
          </w:tcPr>
          <w:p w14:paraId="099C3D4A" w14:textId="77777777" w:rsidR="007542A2" w:rsidRDefault="004E0924">
            <w:pPr>
              <w:widowControl w:val="0"/>
              <w:spacing w:line="240" w:lineRule="auto"/>
            </w:pPr>
            <w:r>
              <w:rPr>
                <w:sz w:val="16"/>
                <w:szCs w:val="16"/>
              </w:rPr>
              <w:t>To make sure that boundary values are accepted.</w:t>
            </w:r>
          </w:p>
        </w:tc>
      </w:tr>
      <w:tr w:rsidR="007542A2" w14:paraId="0074EED4" w14:textId="77777777">
        <w:tc>
          <w:tcPr>
            <w:tcW w:w="3720" w:type="dxa"/>
            <w:tcMar>
              <w:top w:w="100" w:type="dxa"/>
              <w:left w:w="100" w:type="dxa"/>
              <w:bottom w:w="100" w:type="dxa"/>
              <w:right w:w="100" w:type="dxa"/>
            </w:tcMar>
          </w:tcPr>
          <w:p w14:paraId="60143D40" w14:textId="77777777" w:rsidR="007542A2" w:rsidRDefault="004E0924">
            <w:pPr>
              <w:widowControl w:val="0"/>
              <w:spacing w:line="240" w:lineRule="auto"/>
            </w:pPr>
            <w:r>
              <w:rPr>
                <w:u w:val="single"/>
              </w:rPr>
              <w:t>addUserImport.php</w:t>
            </w:r>
          </w:p>
        </w:tc>
        <w:tc>
          <w:tcPr>
            <w:tcW w:w="2220" w:type="dxa"/>
            <w:tcMar>
              <w:top w:w="100" w:type="dxa"/>
              <w:left w:w="100" w:type="dxa"/>
              <w:bottom w:w="100" w:type="dxa"/>
              <w:right w:w="100" w:type="dxa"/>
            </w:tcMar>
          </w:tcPr>
          <w:p w14:paraId="037EAF13"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2E0F11D1"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132B5552" w14:textId="77777777" w:rsidR="007542A2" w:rsidRDefault="004E0924">
            <w:pPr>
              <w:widowControl w:val="0"/>
              <w:spacing w:line="240" w:lineRule="auto"/>
            </w:pPr>
            <w:r>
              <w:t>-</w:t>
            </w:r>
          </w:p>
        </w:tc>
      </w:tr>
      <w:tr w:rsidR="007542A2" w14:paraId="12815A70" w14:textId="77777777">
        <w:trPr>
          <w:trHeight w:val="420"/>
        </w:trPr>
        <w:tc>
          <w:tcPr>
            <w:tcW w:w="3720" w:type="dxa"/>
            <w:vMerge w:val="restart"/>
            <w:tcMar>
              <w:top w:w="100" w:type="dxa"/>
              <w:left w:w="100" w:type="dxa"/>
              <w:bottom w:w="100" w:type="dxa"/>
              <w:right w:w="100" w:type="dxa"/>
            </w:tcMar>
          </w:tcPr>
          <w:p w14:paraId="20FAEBCC" w14:textId="77777777" w:rsidR="007542A2" w:rsidRDefault="004E0924">
            <w:pPr>
              <w:widowControl w:val="0"/>
              <w:spacing w:line="240" w:lineRule="auto"/>
            </w:pPr>
            <w:r>
              <w:rPr>
                <w:sz w:val="16"/>
                <w:szCs w:val="16"/>
                <w:u w:val="single"/>
              </w:rPr>
              <w:t>addUserImport.php.1</w:t>
            </w:r>
          </w:p>
        </w:tc>
        <w:tc>
          <w:tcPr>
            <w:tcW w:w="2220" w:type="dxa"/>
            <w:vMerge w:val="restart"/>
            <w:tcMar>
              <w:top w:w="100" w:type="dxa"/>
              <w:left w:w="100" w:type="dxa"/>
              <w:bottom w:w="100" w:type="dxa"/>
              <w:right w:w="100" w:type="dxa"/>
            </w:tcMar>
          </w:tcPr>
          <w:p w14:paraId="5534AE1A" w14:textId="77777777" w:rsidR="007542A2" w:rsidRDefault="004E0924">
            <w:pPr>
              <w:widowControl w:val="0"/>
              <w:spacing w:line="240" w:lineRule="auto"/>
            </w:pPr>
            <w:r>
              <w:rPr>
                <w:sz w:val="16"/>
                <w:szCs w:val="16"/>
              </w:rPr>
              <w:t>Make sure that the form submits correctly and handles errors correctly.</w:t>
            </w:r>
          </w:p>
        </w:tc>
        <w:tc>
          <w:tcPr>
            <w:tcW w:w="3750" w:type="dxa"/>
            <w:tcMar>
              <w:top w:w="100" w:type="dxa"/>
              <w:left w:w="100" w:type="dxa"/>
              <w:bottom w:w="100" w:type="dxa"/>
              <w:right w:w="100" w:type="dxa"/>
            </w:tcMar>
          </w:tcPr>
          <w:p w14:paraId="6107FB3D" w14:textId="77777777" w:rsidR="007542A2" w:rsidRDefault="004E0924">
            <w:pPr>
              <w:widowControl w:val="0"/>
              <w:spacing w:line="240" w:lineRule="auto"/>
            </w:pPr>
            <w:r>
              <w:rPr>
                <w:sz w:val="16"/>
                <w:szCs w:val="16"/>
              </w:rPr>
              <w:t>A valid CSV file is uploaded.</w:t>
            </w:r>
          </w:p>
        </w:tc>
        <w:tc>
          <w:tcPr>
            <w:tcW w:w="3870" w:type="dxa"/>
            <w:tcMar>
              <w:top w:w="100" w:type="dxa"/>
              <w:left w:w="100" w:type="dxa"/>
              <w:bottom w:w="100" w:type="dxa"/>
              <w:right w:w="100" w:type="dxa"/>
            </w:tcMar>
          </w:tcPr>
          <w:p w14:paraId="0A3E48F3" w14:textId="77777777" w:rsidR="007542A2" w:rsidRDefault="004E0924">
            <w:pPr>
              <w:widowControl w:val="0"/>
              <w:spacing w:line="240" w:lineRule="auto"/>
            </w:pPr>
            <w:r>
              <w:rPr>
                <w:sz w:val="16"/>
                <w:szCs w:val="16"/>
              </w:rPr>
              <w:t>To test that valid CSV files can be uploaded and processed without an issue.</w:t>
            </w:r>
          </w:p>
        </w:tc>
      </w:tr>
      <w:tr w:rsidR="007542A2" w14:paraId="66B17DDC" w14:textId="77777777">
        <w:trPr>
          <w:trHeight w:val="420"/>
        </w:trPr>
        <w:tc>
          <w:tcPr>
            <w:tcW w:w="3720" w:type="dxa"/>
            <w:vMerge/>
            <w:tcMar>
              <w:top w:w="100" w:type="dxa"/>
              <w:left w:w="100" w:type="dxa"/>
              <w:bottom w:w="100" w:type="dxa"/>
              <w:right w:w="100" w:type="dxa"/>
            </w:tcMar>
          </w:tcPr>
          <w:p w14:paraId="07772B1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1BCF83C" w14:textId="77777777" w:rsidR="007542A2" w:rsidRDefault="007542A2">
            <w:pPr>
              <w:widowControl w:val="0"/>
              <w:spacing w:line="240" w:lineRule="auto"/>
            </w:pPr>
          </w:p>
        </w:tc>
        <w:tc>
          <w:tcPr>
            <w:tcW w:w="3750" w:type="dxa"/>
            <w:tcMar>
              <w:top w:w="100" w:type="dxa"/>
              <w:left w:w="100" w:type="dxa"/>
              <w:bottom w:w="100" w:type="dxa"/>
              <w:right w:w="100" w:type="dxa"/>
            </w:tcMar>
          </w:tcPr>
          <w:p w14:paraId="498BD855" w14:textId="77777777" w:rsidR="007542A2" w:rsidRDefault="004E0924">
            <w:pPr>
              <w:widowControl w:val="0"/>
              <w:spacing w:line="240" w:lineRule="auto"/>
            </w:pPr>
            <w:r>
              <w:rPr>
                <w:sz w:val="16"/>
                <w:szCs w:val="16"/>
              </w:rPr>
              <w:t>Make sure that the form can’t be submitted without an uploaded CSV file.</w:t>
            </w:r>
          </w:p>
        </w:tc>
        <w:tc>
          <w:tcPr>
            <w:tcW w:w="3870" w:type="dxa"/>
            <w:tcMar>
              <w:top w:w="100" w:type="dxa"/>
              <w:left w:w="100" w:type="dxa"/>
              <w:bottom w:w="100" w:type="dxa"/>
              <w:right w:w="100" w:type="dxa"/>
            </w:tcMar>
          </w:tcPr>
          <w:p w14:paraId="14F71A1D" w14:textId="77777777" w:rsidR="007542A2" w:rsidRDefault="004E0924">
            <w:pPr>
              <w:widowControl w:val="0"/>
              <w:spacing w:line="240" w:lineRule="auto"/>
            </w:pPr>
            <w:r>
              <w:rPr>
                <w:sz w:val="16"/>
                <w:szCs w:val="16"/>
              </w:rPr>
              <w:t>To test that no errors will occur when the form is submitted without a CSV file.</w:t>
            </w:r>
          </w:p>
        </w:tc>
      </w:tr>
      <w:tr w:rsidR="007542A2" w14:paraId="20754C0C" w14:textId="77777777">
        <w:trPr>
          <w:trHeight w:val="420"/>
        </w:trPr>
        <w:tc>
          <w:tcPr>
            <w:tcW w:w="3720" w:type="dxa"/>
            <w:vMerge/>
            <w:tcMar>
              <w:top w:w="100" w:type="dxa"/>
              <w:left w:w="100" w:type="dxa"/>
              <w:bottom w:w="100" w:type="dxa"/>
              <w:right w:w="100" w:type="dxa"/>
            </w:tcMar>
          </w:tcPr>
          <w:p w14:paraId="42364B05"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7E8E073" w14:textId="77777777" w:rsidR="007542A2" w:rsidRDefault="007542A2">
            <w:pPr>
              <w:widowControl w:val="0"/>
              <w:spacing w:line="240" w:lineRule="auto"/>
            </w:pPr>
          </w:p>
        </w:tc>
        <w:tc>
          <w:tcPr>
            <w:tcW w:w="3750" w:type="dxa"/>
            <w:tcMar>
              <w:top w:w="100" w:type="dxa"/>
              <w:left w:w="100" w:type="dxa"/>
              <w:bottom w:w="100" w:type="dxa"/>
              <w:right w:w="100" w:type="dxa"/>
            </w:tcMar>
          </w:tcPr>
          <w:p w14:paraId="7BF76940" w14:textId="77777777" w:rsidR="007542A2" w:rsidRDefault="004E0924">
            <w:pPr>
              <w:widowControl w:val="0"/>
              <w:spacing w:line="240" w:lineRule="auto"/>
            </w:pPr>
            <w:r>
              <w:rPr>
                <w:sz w:val="16"/>
                <w:szCs w:val="16"/>
              </w:rPr>
              <w:t>A CSV file containing only 1 row is uploaded.</w:t>
            </w:r>
          </w:p>
        </w:tc>
        <w:tc>
          <w:tcPr>
            <w:tcW w:w="3870" w:type="dxa"/>
            <w:tcMar>
              <w:top w:w="100" w:type="dxa"/>
              <w:left w:w="100" w:type="dxa"/>
              <w:bottom w:w="100" w:type="dxa"/>
              <w:right w:w="100" w:type="dxa"/>
            </w:tcMar>
          </w:tcPr>
          <w:p w14:paraId="5D8DB568" w14:textId="77777777" w:rsidR="007542A2" w:rsidRDefault="004E0924">
            <w:pPr>
              <w:widowControl w:val="0"/>
              <w:spacing w:line="240" w:lineRule="auto"/>
            </w:pPr>
            <w:r>
              <w:rPr>
                <w:sz w:val="16"/>
                <w:szCs w:val="16"/>
              </w:rPr>
              <w:t>To test that a CSV file with only 1 row will upload and process without an issue.</w:t>
            </w:r>
          </w:p>
        </w:tc>
      </w:tr>
      <w:tr w:rsidR="007542A2" w14:paraId="66D463F6" w14:textId="77777777">
        <w:tc>
          <w:tcPr>
            <w:tcW w:w="3720" w:type="dxa"/>
            <w:tcMar>
              <w:top w:w="100" w:type="dxa"/>
              <w:left w:w="100" w:type="dxa"/>
              <w:bottom w:w="100" w:type="dxa"/>
              <w:right w:w="100" w:type="dxa"/>
            </w:tcMar>
          </w:tcPr>
          <w:p w14:paraId="4EF3261A" w14:textId="77777777" w:rsidR="007542A2" w:rsidRDefault="004E0924">
            <w:pPr>
              <w:widowControl w:val="0"/>
              <w:spacing w:line="240" w:lineRule="auto"/>
            </w:pPr>
            <w:r>
              <w:rPr>
                <w:u w:val="single"/>
              </w:rPr>
              <w:t>addUserSingle.php</w:t>
            </w:r>
          </w:p>
        </w:tc>
        <w:tc>
          <w:tcPr>
            <w:tcW w:w="2220" w:type="dxa"/>
            <w:tcMar>
              <w:top w:w="100" w:type="dxa"/>
              <w:left w:w="100" w:type="dxa"/>
              <w:bottom w:w="100" w:type="dxa"/>
              <w:right w:w="100" w:type="dxa"/>
            </w:tcMar>
          </w:tcPr>
          <w:p w14:paraId="610980B2"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49B10EB"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BE4E290" w14:textId="77777777" w:rsidR="007542A2" w:rsidRDefault="004E0924">
            <w:pPr>
              <w:widowControl w:val="0"/>
              <w:spacing w:line="240" w:lineRule="auto"/>
            </w:pPr>
            <w:r>
              <w:t>-</w:t>
            </w:r>
          </w:p>
        </w:tc>
      </w:tr>
      <w:tr w:rsidR="007542A2" w14:paraId="59393D14" w14:textId="77777777">
        <w:trPr>
          <w:trHeight w:val="420"/>
        </w:trPr>
        <w:tc>
          <w:tcPr>
            <w:tcW w:w="3720" w:type="dxa"/>
            <w:vMerge w:val="restart"/>
            <w:tcMar>
              <w:top w:w="100" w:type="dxa"/>
              <w:left w:w="100" w:type="dxa"/>
              <w:bottom w:w="100" w:type="dxa"/>
              <w:right w:w="100" w:type="dxa"/>
            </w:tcMar>
          </w:tcPr>
          <w:p w14:paraId="7D0BB04D" w14:textId="77777777" w:rsidR="007542A2" w:rsidRDefault="004E0924">
            <w:pPr>
              <w:widowControl w:val="0"/>
              <w:spacing w:line="240" w:lineRule="auto"/>
            </w:pPr>
            <w:r>
              <w:rPr>
                <w:sz w:val="16"/>
                <w:szCs w:val="16"/>
                <w:u w:val="single"/>
              </w:rPr>
              <w:t>addUserSingle.php.1</w:t>
            </w:r>
          </w:p>
        </w:tc>
        <w:tc>
          <w:tcPr>
            <w:tcW w:w="2220" w:type="dxa"/>
            <w:vMerge w:val="restart"/>
            <w:tcMar>
              <w:top w:w="100" w:type="dxa"/>
              <w:left w:w="100" w:type="dxa"/>
              <w:bottom w:w="100" w:type="dxa"/>
              <w:right w:w="100" w:type="dxa"/>
            </w:tcMar>
          </w:tcPr>
          <w:p w14:paraId="4477754E" w14:textId="77777777" w:rsidR="007542A2" w:rsidRDefault="004E0924">
            <w:pPr>
              <w:widowControl w:val="0"/>
              <w:spacing w:line="240" w:lineRule="auto"/>
            </w:pPr>
            <w:r>
              <w:rPr>
                <w:sz w:val="16"/>
                <w:szCs w:val="16"/>
              </w:rPr>
              <w:t>To check if password and password confirm are compared and hashed correctly when sent to the database.</w:t>
            </w:r>
          </w:p>
        </w:tc>
        <w:tc>
          <w:tcPr>
            <w:tcW w:w="3750" w:type="dxa"/>
            <w:tcMar>
              <w:top w:w="100" w:type="dxa"/>
              <w:left w:w="100" w:type="dxa"/>
              <w:bottom w:w="100" w:type="dxa"/>
              <w:right w:w="100" w:type="dxa"/>
            </w:tcMar>
          </w:tcPr>
          <w:p w14:paraId="35DC0A94" w14:textId="77777777" w:rsidR="007542A2" w:rsidRDefault="004E0924">
            <w:pPr>
              <w:widowControl w:val="0"/>
              <w:spacing w:line="240" w:lineRule="auto"/>
            </w:pPr>
            <w:r>
              <w:rPr>
                <w:sz w:val="16"/>
                <w:szCs w:val="16"/>
              </w:rPr>
              <w:t>Passwords that match.</w:t>
            </w:r>
          </w:p>
        </w:tc>
        <w:tc>
          <w:tcPr>
            <w:tcW w:w="3870" w:type="dxa"/>
            <w:tcMar>
              <w:top w:w="100" w:type="dxa"/>
              <w:left w:w="100" w:type="dxa"/>
              <w:bottom w:w="100" w:type="dxa"/>
              <w:right w:w="100" w:type="dxa"/>
            </w:tcMar>
          </w:tcPr>
          <w:p w14:paraId="558E900E" w14:textId="77777777" w:rsidR="007542A2" w:rsidRDefault="004E0924">
            <w:pPr>
              <w:widowControl w:val="0"/>
              <w:spacing w:line="240" w:lineRule="auto"/>
            </w:pPr>
            <w:r>
              <w:rPr>
                <w:sz w:val="16"/>
                <w:szCs w:val="16"/>
              </w:rPr>
              <w:t>To make sure that a row with a valid password combination is inserted to the database table.</w:t>
            </w:r>
          </w:p>
        </w:tc>
      </w:tr>
      <w:tr w:rsidR="007542A2" w14:paraId="1F7293B7" w14:textId="77777777">
        <w:trPr>
          <w:trHeight w:val="420"/>
        </w:trPr>
        <w:tc>
          <w:tcPr>
            <w:tcW w:w="3720" w:type="dxa"/>
            <w:vMerge/>
            <w:tcMar>
              <w:top w:w="100" w:type="dxa"/>
              <w:left w:w="100" w:type="dxa"/>
              <w:bottom w:w="100" w:type="dxa"/>
              <w:right w:w="100" w:type="dxa"/>
            </w:tcMar>
          </w:tcPr>
          <w:p w14:paraId="03E919D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091CE7D" w14:textId="77777777" w:rsidR="007542A2" w:rsidRDefault="007542A2">
            <w:pPr>
              <w:widowControl w:val="0"/>
              <w:spacing w:line="240" w:lineRule="auto"/>
            </w:pPr>
          </w:p>
        </w:tc>
        <w:tc>
          <w:tcPr>
            <w:tcW w:w="3750" w:type="dxa"/>
            <w:tcMar>
              <w:top w:w="100" w:type="dxa"/>
              <w:left w:w="100" w:type="dxa"/>
              <w:bottom w:w="100" w:type="dxa"/>
              <w:right w:w="100" w:type="dxa"/>
            </w:tcMar>
          </w:tcPr>
          <w:p w14:paraId="14AB426B" w14:textId="77777777" w:rsidR="007542A2" w:rsidRDefault="004E0924">
            <w:pPr>
              <w:widowControl w:val="0"/>
              <w:spacing w:line="240" w:lineRule="auto"/>
            </w:pPr>
            <w:r>
              <w:rPr>
                <w:sz w:val="16"/>
                <w:szCs w:val="16"/>
              </w:rPr>
              <w:t>Passwords that don’t match and passwords that are both empty (match, but are still invalid).</w:t>
            </w:r>
          </w:p>
        </w:tc>
        <w:tc>
          <w:tcPr>
            <w:tcW w:w="3870" w:type="dxa"/>
            <w:tcMar>
              <w:top w:w="100" w:type="dxa"/>
              <w:left w:w="100" w:type="dxa"/>
              <w:bottom w:w="100" w:type="dxa"/>
              <w:right w:w="100" w:type="dxa"/>
            </w:tcMar>
          </w:tcPr>
          <w:p w14:paraId="091FAE68" w14:textId="77777777" w:rsidR="007542A2" w:rsidRDefault="004E0924">
            <w:pPr>
              <w:widowControl w:val="0"/>
              <w:spacing w:line="240" w:lineRule="auto"/>
            </w:pPr>
            <w:r>
              <w:rPr>
                <w:sz w:val="16"/>
                <w:szCs w:val="16"/>
              </w:rPr>
              <w:t>To make sure that a row with an invalid password combination are not inserted to the database table, and an error is given instead.</w:t>
            </w:r>
          </w:p>
        </w:tc>
      </w:tr>
      <w:tr w:rsidR="007542A2" w14:paraId="05B99692" w14:textId="77777777">
        <w:trPr>
          <w:trHeight w:val="420"/>
        </w:trPr>
        <w:tc>
          <w:tcPr>
            <w:tcW w:w="3720" w:type="dxa"/>
            <w:vMerge/>
            <w:tcMar>
              <w:top w:w="100" w:type="dxa"/>
              <w:left w:w="100" w:type="dxa"/>
              <w:bottom w:w="100" w:type="dxa"/>
              <w:right w:w="100" w:type="dxa"/>
            </w:tcMar>
          </w:tcPr>
          <w:p w14:paraId="09999559"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4031DD8" w14:textId="77777777" w:rsidR="007542A2" w:rsidRDefault="007542A2">
            <w:pPr>
              <w:widowControl w:val="0"/>
              <w:spacing w:line="240" w:lineRule="auto"/>
            </w:pPr>
          </w:p>
        </w:tc>
        <w:tc>
          <w:tcPr>
            <w:tcW w:w="3750" w:type="dxa"/>
            <w:tcMar>
              <w:top w:w="100" w:type="dxa"/>
              <w:left w:w="100" w:type="dxa"/>
              <w:bottom w:w="100" w:type="dxa"/>
              <w:right w:w="100" w:type="dxa"/>
            </w:tcMar>
          </w:tcPr>
          <w:p w14:paraId="669CCF3E" w14:textId="77777777" w:rsidR="007542A2" w:rsidRDefault="004E0924">
            <w:pPr>
              <w:widowControl w:val="0"/>
              <w:spacing w:line="240" w:lineRule="auto"/>
            </w:pPr>
            <w:r>
              <w:rPr>
                <w:sz w:val="16"/>
                <w:szCs w:val="16"/>
              </w:rPr>
              <w:t>Passwords that are 1 or 32 characters long.</w:t>
            </w:r>
          </w:p>
        </w:tc>
        <w:tc>
          <w:tcPr>
            <w:tcW w:w="3870" w:type="dxa"/>
            <w:tcMar>
              <w:top w:w="100" w:type="dxa"/>
              <w:left w:w="100" w:type="dxa"/>
              <w:bottom w:w="100" w:type="dxa"/>
              <w:right w:w="100" w:type="dxa"/>
            </w:tcMar>
          </w:tcPr>
          <w:p w14:paraId="28C76D51" w14:textId="77777777" w:rsidR="007542A2" w:rsidRDefault="004E0924">
            <w:pPr>
              <w:widowControl w:val="0"/>
              <w:spacing w:line="240" w:lineRule="auto"/>
            </w:pPr>
            <w:r>
              <w:rPr>
                <w:sz w:val="16"/>
                <w:szCs w:val="16"/>
              </w:rPr>
              <w:t>To make sure that passwords that are either long or short still successfully get entered to the database table.</w:t>
            </w:r>
          </w:p>
        </w:tc>
      </w:tr>
      <w:tr w:rsidR="007542A2" w14:paraId="7C572493" w14:textId="77777777">
        <w:tc>
          <w:tcPr>
            <w:tcW w:w="3720" w:type="dxa"/>
            <w:tcMar>
              <w:top w:w="100" w:type="dxa"/>
              <w:left w:w="100" w:type="dxa"/>
              <w:bottom w:w="100" w:type="dxa"/>
              <w:right w:w="100" w:type="dxa"/>
            </w:tcMar>
          </w:tcPr>
          <w:p w14:paraId="3BD1FFDC" w14:textId="77777777" w:rsidR="007542A2" w:rsidRDefault="004E0924">
            <w:pPr>
              <w:widowControl w:val="0"/>
              <w:spacing w:line="240" w:lineRule="auto"/>
            </w:pPr>
            <w:r>
              <w:rPr>
                <w:u w:val="single"/>
              </w:rPr>
              <w:t>adminPanel.php</w:t>
            </w:r>
          </w:p>
        </w:tc>
        <w:tc>
          <w:tcPr>
            <w:tcW w:w="2220" w:type="dxa"/>
            <w:tcMar>
              <w:top w:w="100" w:type="dxa"/>
              <w:left w:w="100" w:type="dxa"/>
              <w:bottom w:w="100" w:type="dxa"/>
              <w:right w:w="100" w:type="dxa"/>
            </w:tcMar>
          </w:tcPr>
          <w:p w14:paraId="025163D5"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76F8BBE"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D50B5B1" w14:textId="77777777" w:rsidR="007542A2" w:rsidRDefault="004E0924">
            <w:pPr>
              <w:widowControl w:val="0"/>
              <w:spacing w:line="240" w:lineRule="auto"/>
            </w:pPr>
            <w:r>
              <w:t>-</w:t>
            </w:r>
          </w:p>
        </w:tc>
      </w:tr>
      <w:tr w:rsidR="007542A2" w14:paraId="57B0BFB8" w14:textId="77777777">
        <w:trPr>
          <w:trHeight w:val="420"/>
        </w:trPr>
        <w:tc>
          <w:tcPr>
            <w:tcW w:w="3720" w:type="dxa"/>
            <w:vMerge w:val="restart"/>
            <w:tcMar>
              <w:top w:w="100" w:type="dxa"/>
              <w:left w:w="100" w:type="dxa"/>
              <w:bottom w:w="100" w:type="dxa"/>
              <w:right w:w="100" w:type="dxa"/>
            </w:tcMar>
          </w:tcPr>
          <w:p w14:paraId="362311CA" w14:textId="77777777" w:rsidR="007542A2" w:rsidRDefault="004E0924">
            <w:pPr>
              <w:widowControl w:val="0"/>
              <w:spacing w:line="240" w:lineRule="auto"/>
            </w:pPr>
            <w:r>
              <w:rPr>
                <w:sz w:val="16"/>
                <w:szCs w:val="16"/>
                <w:u w:val="single"/>
              </w:rPr>
              <w:t>adminPanel.php.1</w:t>
            </w:r>
          </w:p>
        </w:tc>
        <w:tc>
          <w:tcPr>
            <w:tcW w:w="2220" w:type="dxa"/>
            <w:vMerge w:val="restart"/>
            <w:tcMar>
              <w:top w:w="100" w:type="dxa"/>
              <w:left w:w="100" w:type="dxa"/>
              <w:bottom w:w="100" w:type="dxa"/>
              <w:right w:w="100" w:type="dxa"/>
            </w:tcMar>
          </w:tcPr>
          <w:p w14:paraId="7A6E4BEB" w14:textId="77777777" w:rsidR="007542A2" w:rsidRDefault="004E0924">
            <w:pPr>
              <w:widowControl w:val="0"/>
              <w:spacing w:line="240" w:lineRule="auto"/>
            </w:pPr>
            <w:r>
              <w:rPr>
                <w:sz w:val="16"/>
                <w:szCs w:val="16"/>
              </w:rPr>
              <w:t xml:space="preserve">To test that all links to administrator-only pages </w:t>
            </w:r>
            <w:r>
              <w:rPr>
                <w:sz w:val="16"/>
                <w:szCs w:val="16"/>
              </w:rPr>
              <w:lastRenderedPageBreak/>
              <w:t>work.</w:t>
            </w:r>
          </w:p>
        </w:tc>
        <w:tc>
          <w:tcPr>
            <w:tcW w:w="3750" w:type="dxa"/>
            <w:tcMar>
              <w:top w:w="100" w:type="dxa"/>
              <w:left w:w="100" w:type="dxa"/>
              <w:bottom w:w="100" w:type="dxa"/>
              <w:right w:w="100" w:type="dxa"/>
            </w:tcMar>
          </w:tcPr>
          <w:p w14:paraId="746378E5" w14:textId="77777777" w:rsidR="007542A2" w:rsidRDefault="004E0924">
            <w:pPr>
              <w:widowControl w:val="0"/>
              <w:spacing w:line="240" w:lineRule="auto"/>
            </w:pPr>
            <w:r>
              <w:rPr>
                <w:sz w:val="16"/>
                <w:szCs w:val="16"/>
              </w:rPr>
              <w:lastRenderedPageBreak/>
              <w:t>The user clicks the buttons.</w:t>
            </w:r>
          </w:p>
        </w:tc>
        <w:tc>
          <w:tcPr>
            <w:tcW w:w="3870" w:type="dxa"/>
            <w:tcMar>
              <w:top w:w="100" w:type="dxa"/>
              <w:left w:w="100" w:type="dxa"/>
              <w:bottom w:w="100" w:type="dxa"/>
              <w:right w:w="100" w:type="dxa"/>
            </w:tcMar>
          </w:tcPr>
          <w:p w14:paraId="2721D337" w14:textId="77777777" w:rsidR="007542A2" w:rsidRDefault="004E0924">
            <w:pPr>
              <w:widowControl w:val="0"/>
              <w:spacing w:line="240" w:lineRule="auto"/>
            </w:pPr>
            <w:r>
              <w:rPr>
                <w:sz w:val="16"/>
                <w:szCs w:val="16"/>
              </w:rPr>
              <w:t>To make sure that the users are linked to the correct places.</w:t>
            </w:r>
          </w:p>
        </w:tc>
      </w:tr>
      <w:tr w:rsidR="007542A2" w14:paraId="41A5F84C" w14:textId="77777777">
        <w:trPr>
          <w:trHeight w:val="420"/>
        </w:trPr>
        <w:tc>
          <w:tcPr>
            <w:tcW w:w="3720" w:type="dxa"/>
            <w:vMerge/>
            <w:tcMar>
              <w:top w:w="100" w:type="dxa"/>
              <w:left w:w="100" w:type="dxa"/>
              <w:bottom w:w="100" w:type="dxa"/>
              <w:right w:w="100" w:type="dxa"/>
            </w:tcMar>
          </w:tcPr>
          <w:p w14:paraId="32B7CE69"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0766072" w14:textId="77777777" w:rsidR="007542A2" w:rsidRDefault="007542A2">
            <w:pPr>
              <w:widowControl w:val="0"/>
              <w:spacing w:line="240" w:lineRule="auto"/>
            </w:pPr>
          </w:p>
        </w:tc>
        <w:tc>
          <w:tcPr>
            <w:tcW w:w="3750" w:type="dxa"/>
            <w:tcMar>
              <w:top w:w="100" w:type="dxa"/>
              <w:left w:w="100" w:type="dxa"/>
              <w:bottom w:w="100" w:type="dxa"/>
              <w:right w:w="100" w:type="dxa"/>
            </w:tcMar>
          </w:tcPr>
          <w:p w14:paraId="685EC82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730AE93" w14:textId="77777777" w:rsidR="007542A2" w:rsidRDefault="004E0924">
            <w:pPr>
              <w:widowControl w:val="0"/>
              <w:spacing w:line="240" w:lineRule="auto"/>
            </w:pPr>
            <w:r>
              <w:rPr>
                <w:sz w:val="16"/>
                <w:szCs w:val="16"/>
              </w:rPr>
              <w:t>N/A</w:t>
            </w:r>
          </w:p>
        </w:tc>
      </w:tr>
      <w:tr w:rsidR="007542A2" w14:paraId="5A5B110B" w14:textId="77777777">
        <w:trPr>
          <w:trHeight w:val="420"/>
        </w:trPr>
        <w:tc>
          <w:tcPr>
            <w:tcW w:w="3720" w:type="dxa"/>
            <w:vMerge/>
            <w:tcMar>
              <w:top w:w="100" w:type="dxa"/>
              <w:left w:w="100" w:type="dxa"/>
              <w:bottom w:w="100" w:type="dxa"/>
              <w:right w:w="100" w:type="dxa"/>
            </w:tcMar>
          </w:tcPr>
          <w:p w14:paraId="17334C9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60EBDB6" w14:textId="77777777" w:rsidR="007542A2" w:rsidRDefault="007542A2">
            <w:pPr>
              <w:widowControl w:val="0"/>
              <w:spacing w:line="240" w:lineRule="auto"/>
            </w:pPr>
          </w:p>
        </w:tc>
        <w:tc>
          <w:tcPr>
            <w:tcW w:w="3750" w:type="dxa"/>
            <w:tcMar>
              <w:top w:w="100" w:type="dxa"/>
              <w:left w:w="100" w:type="dxa"/>
              <w:bottom w:w="100" w:type="dxa"/>
              <w:right w:w="100" w:type="dxa"/>
            </w:tcMar>
          </w:tcPr>
          <w:p w14:paraId="1E90BC1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18BC6EC" w14:textId="77777777" w:rsidR="007542A2" w:rsidRDefault="004E0924">
            <w:pPr>
              <w:widowControl w:val="0"/>
              <w:spacing w:line="240" w:lineRule="auto"/>
            </w:pPr>
            <w:r>
              <w:rPr>
                <w:sz w:val="16"/>
                <w:szCs w:val="16"/>
              </w:rPr>
              <w:t>N/A</w:t>
            </w:r>
          </w:p>
        </w:tc>
      </w:tr>
      <w:tr w:rsidR="007542A2" w14:paraId="41155F7E" w14:textId="77777777">
        <w:tc>
          <w:tcPr>
            <w:tcW w:w="3720" w:type="dxa"/>
            <w:tcMar>
              <w:top w:w="100" w:type="dxa"/>
              <w:left w:w="100" w:type="dxa"/>
              <w:bottom w:w="100" w:type="dxa"/>
              <w:right w:w="100" w:type="dxa"/>
            </w:tcMar>
          </w:tcPr>
          <w:p w14:paraId="72A9AD82" w14:textId="77777777" w:rsidR="007542A2" w:rsidRDefault="004E0924">
            <w:pPr>
              <w:widowControl w:val="0"/>
              <w:spacing w:line="240" w:lineRule="auto"/>
            </w:pPr>
            <w:r>
              <w:rPr>
                <w:u w:val="single"/>
              </w:rPr>
              <w:t>editEventSingle.php</w:t>
            </w:r>
          </w:p>
        </w:tc>
        <w:tc>
          <w:tcPr>
            <w:tcW w:w="2220" w:type="dxa"/>
            <w:tcMar>
              <w:top w:w="100" w:type="dxa"/>
              <w:left w:w="100" w:type="dxa"/>
              <w:bottom w:w="100" w:type="dxa"/>
              <w:right w:w="100" w:type="dxa"/>
            </w:tcMar>
          </w:tcPr>
          <w:p w14:paraId="72723E3F"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23CAF7FD"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3C987D8D" w14:textId="77777777" w:rsidR="007542A2" w:rsidRDefault="004E0924">
            <w:pPr>
              <w:widowControl w:val="0"/>
              <w:spacing w:line="240" w:lineRule="auto"/>
            </w:pPr>
            <w:r>
              <w:t>-</w:t>
            </w:r>
          </w:p>
        </w:tc>
      </w:tr>
      <w:tr w:rsidR="007542A2" w14:paraId="262A4666" w14:textId="77777777">
        <w:trPr>
          <w:trHeight w:val="420"/>
        </w:trPr>
        <w:tc>
          <w:tcPr>
            <w:tcW w:w="3720" w:type="dxa"/>
            <w:vMerge w:val="restart"/>
            <w:tcMar>
              <w:top w:w="100" w:type="dxa"/>
              <w:left w:w="100" w:type="dxa"/>
              <w:bottom w:w="100" w:type="dxa"/>
              <w:right w:w="100" w:type="dxa"/>
            </w:tcMar>
          </w:tcPr>
          <w:p w14:paraId="6BFD335F" w14:textId="77777777" w:rsidR="007542A2" w:rsidRDefault="004E0924">
            <w:pPr>
              <w:widowControl w:val="0"/>
              <w:spacing w:line="240" w:lineRule="auto"/>
            </w:pPr>
            <w:r>
              <w:rPr>
                <w:sz w:val="16"/>
                <w:szCs w:val="16"/>
                <w:u w:val="single"/>
              </w:rPr>
              <w:t>editEventSingle.php.1</w:t>
            </w:r>
          </w:p>
        </w:tc>
        <w:tc>
          <w:tcPr>
            <w:tcW w:w="2220" w:type="dxa"/>
            <w:vMerge w:val="restart"/>
            <w:tcMar>
              <w:top w:w="100" w:type="dxa"/>
              <w:left w:w="100" w:type="dxa"/>
              <w:bottom w:w="100" w:type="dxa"/>
              <w:right w:w="100" w:type="dxa"/>
            </w:tcMar>
          </w:tcPr>
          <w:p w14:paraId="6BA8B21B" w14:textId="77777777" w:rsidR="007542A2" w:rsidRDefault="004E0924">
            <w:pPr>
              <w:widowControl w:val="0"/>
              <w:spacing w:line="240" w:lineRule="auto"/>
            </w:pPr>
            <w:r>
              <w:rPr>
                <w:sz w:val="16"/>
                <w:szCs w:val="16"/>
              </w:rPr>
              <w:t>To test that all data fields are filled in correctly.</w:t>
            </w:r>
          </w:p>
        </w:tc>
        <w:tc>
          <w:tcPr>
            <w:tcW w:w="3750" w:type="dxa"/>
            <w:tcMar>
              <w:top w:w="100" w:type="dxa"/>
              <w:left w:w="100" w:type="dxa"/>
              <w:bottom w:w="100" w:type="dxa"/>
              <w:right w:w="100" w:type="dxa"/>
            </w:tcMar>
          </w:tcPr>
          <w:p w14:paraId="41C5938B" w14:textId="77777777" w:rsidR="007542A2" w:rsidRDefault="004E0924">
            <w:pPr>
              <w:widowControl w:val="0"/>
              <w:spacing w:line="240" w:lineRule="auto"/>
            </w:pPr>
            <w:r>
              <w:rPr>
                <w:sz w:val="16"/>
                <w:szCs w:val="16"/>
              </w:rPr>
              <w:t>The user clicks on an event from viewAllEvents.php and is directed to the edit page containing that event with all of the details filled in.</w:t>
            </w:r>
          </w:p>
        </w:tc>
        <w:tc>
          <w:tcPr>
            <w:tcW w:w="3870" w:type="dxa"/>
            <w:tcMar>
              <w:top w:w="100" w:type="dxa"/>
              <w:left w:w="100" w:type="dxa"/>
              <w:bottom w:w="100" w:type="dxa"/>
              <w:right w:w="100" w:type="dxa"/>
            </w:tcMar>
          </w:tcPr>
          <w:p w14:paraId="53BA1E53" w14:textId="77777777" w:rsidR="007542A2" w:rsidRDefault="004E0924">
            <w:pPr>
              <w:widowControl w:val="0"/>
              <w:spacing w:line="240" w:lineRule="auto"/>
            </w:pPr>
            <w:r>
              <w:rPr>
                <w:sz w:val="16"/>
                <w:szCs w:val="16"/>
              </w:rPr>
              <w:t>To make sure that the right data for the event is being shown on the edit page.</w:t>
            </w:r>
          </w:p>
        </w:tc>
      </w:tr>
      <w:tr w:rsidR="007542A2" w14:paraId="59BD272E" w14:textId="77777777">
        <w:trPr>
          <w:trHeight w:val="420"/>
        </w:trPr>
        <w:tc>
          <w:tcPr>
            <w:tcW w:w="3720" w:type="dxa"/>
            <w:vMerge/>
            <w:tcMar>
              <w:top w:w="100" w:type="dxa"/>
              <w:left w:w="100" w:type="dxa"/>
              <w:bottom w:w="100" w:type="dxa"/>
              <w:right w:w="100" w:type="dxa"/>
            </w:tcMar>
          </w:tcPr>
          <w:p w14:paraId="3EDB6E4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3226E9E" w14:textId="77777777" w:rsidR="007542A2" w:rsidRDefault="007542A2">
            <w:pPr>
              <w:widowControl w:val="0"/>
              <w:spacing w:line="240" w:lineRule="auto"/>
            </w:pPr>
          </w:p>
        </w:tc>
        <w:tc>
          <w:tcPr>
            <w:tcW w:w="3750" w:type="dxa"/>
            <w:tcMar>
              <w:top w:w="100" w:type="dxa"/>
              <w:left w:w="100" w:type="dxa"/>
              <w:bottom w:w="100" w:type="dxa"/>
              <w:right w:w="100" w:type="dxa"/>
            </w:tcMar>
          </w:tcPr>
          <w:p w14:paraId="5AFA4830" w14:textId="77777777" w:rsidR="007542A2" w:rsidRDefault="004E0924">
            <w:pPr>
              <w:widowControl w:val="0"/>
              <w:spacing w:line="240" w:lineRule="auto"/>
            </w:pPr>
            <w:r>
              <w:rPr>
                <w:sz w:val="16"/>
                <w:szCs w:val="16"/>
              </w:rPr>
              <w:t>Wrong event ID is passed through.</w:t>
            </w:r>
          </w:p>
        </w:tc>
        <w:tc>
          <w:tcPr>
            <w:tcW w:w="3870" w:type="dxa"/>
            <w:tcMar>
              <w:top w:w="100" w:type="dxa"/>
              <w:left w:w="100" w:type="dxa"/>
              <w:bottom w:w="100" w:type="dxa"/>
              <w:right w:w="100" w:type="dxa"/>
            </w:tcMar>
          </w:tcPr>
          <w:p w14:paraId="4EB03A65" w14:textId="77777777" w:rsidR="007542A2" w:rsidRDefault="004E0924">
            <w:pPr>
              <w:widowControl w:val="0"/>
              <w:spacing w:line="240" w:lineRule="auto"/>
            </w:pPr>
            <w:r>
              <w:rPr>
                <w:sz w:val="16"/>
                <w:szCs w:val="16"/>
              </w:rPr>
              <w:t>To test that the edit page can deal with erroneous event IDs.</w:t>
            </w:r>
          </w:p>
        </w:tc>
      </w:tr>
      <w:tr w:rsidR="007542A2" w14:paraId="3BEA4521" w14:textId="77777777">
        <w:trPr>
          <w:trHeight w:val="420"/>
        </w:trPr>
        <w:tc>
          <w:tcPr>
            <w:tcW w:w="3720" w:type="dxa"/>
            <w:vMerge/>
            <w:tcMar>
              <w:top w:w="100" w:type="dxa"/>
              <w:left w:w="100" w:type="dxa"/>
              <w:bottom w:w="100" w:type="dxa"/>
              <w:right w:w="100" w:type="dxa"/>
            </w:tcMar>
          </w:tcPr>
          <w:p w14:paraId="4894FE88"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6F573B0" w14:textId="77777777" w:rsidR="007542A2" w:rsidRDefault="007542A2">
            <w:pPr>
              <w:widowControl w:val="0"/>
              <w:spacing w:line="240" w:lineRule="auto"/>
            </w:pPr>
          </w:p>
        </w:tc>
        <w:tc>
          <w:tcPr>
            <w:tcW w:w="3750" w:type="dxa"/>
            <w:tcMar>
              <w:top w:w="100" w:type="dxa"/>
              <w:left w:w="100" w:type="dxa"/>
              <w:bottom w:w="100" w:type="dxa"/>
              <w:right w:w="100" w:type="dxa"/>
            </w:tcMar>
          </w:tcPr>
          <w:p w14:paraId="6163D6F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E3AAC21" w14:textId="77777777" w:rsidR="007542A2" w:rsidRDefault="004E0924">
            <w:pPr>
              <w:widowControl w:val="0"/>
              <w:spacing w:line="240" w:lineRule="auto"/>
            </w:pPr>
            <w:r>
              <w:rPr>
                <w:sz w:val="16"/>
                <w:szCs w:val="16"/>
              </w:rPr>
              <w:t>N/A</w:t>
            </w:r>
          </w:p>
        </w:tc>
      </w:tr>
      <w:tr w:rsidR="007542A2" w14:paraId="59B6BBA3" w14:textId="77777777">
        <w:tc>
          <w:tcPr>
            <w:tcW w:w="3720" w:type="dxa"/>
            <w:tcMar>
              <w:top w:w="100" w:type="dxa"/>
              <w:left w:w="100" w:type="dxa"/>
              <w:bottom w:w="100" w:type="dxa"/>
              <w:right w:w="100" w:type="dxa"/>
            </w:tcMar>
          </w:tcPr>
          <w:p w14:paraId="256AE658" w14:textId="77777777" w:rsidR="007542A2" w:rsidRDefault="004E0924">
            <w:pPr>
              <w:widowControl w:val="0"/>
              <w:spacing w:line="240" w:lineRule="auto"/>
            </w:pPr>
            <w:r>
              <w:rPr>
                <w:u w:val="single"/>
              </w:rPr>
              <w:t>editRoomSingle.php</w:t>
            </w:r>
          </w:p>
        </w:tc>
        <w:tc>
          <w:tcPr>
            <w:tcW w:w="2220" w:type="dxa"/>
            <w:tcMar>
              <w:top w:w="100" w:type="dxa"/>
              <w:left w:w="100" w:type="dxa"/>
              <w:bottom w:w="100" w:type="dxa"/>
              <w:right w:w="100" w:type="dxa"/>
            </w:tcMar>
          </w:tcPr>
          <w:p w14:paraId="11139244"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36DEFB71"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360F57F" w14:textId="77777777" w:rsidR="007542A2" w:rsidRDefault="004E0924">
            <w:pPr>
              <w:widowControl w:val="0"/>
              <w:spacing w:line="240" w:lineRule="auto"/>
            </w:pPr>
            <w:r>
              <w:t>-</w:t>
            </w:r>
          </w:p>
        </w:tc>
      </w:tr>
      <w:tr w:rsidR="007542A2" w14:paraId="00907893" w14:textId="77777777">
        <w:trPr>
          <w:trHeight w:val="420"/>
        </w:trPr>
        <w:tc>
          <w:tcPr>
            <w:tcW w:w="3720" w:type="dxa"/>
            <w:vMerge w:val="restart"/>
            <w:tcMar>
              <w:top w:w="100" w:type="dxa"/>
              <w:left w:w="100" w:type="dxa"/>
              <w:bottom w:w="100" w:type="dxa"/>
              <w:right w:w="100" w:type="dxa"/>
            </w:tcMar>
          </w:tcPr>
          <w:p w14:paraId="52494663" w14:textId="77777777" w:rsidR="007542A2" w:rsidRDefault="007542A2">
            <w:pPr>
              <w:widowControl w:val="0"/>
              <w:spacing w:line="240" w:lineRule="auto"/>
            </w:pPr>
          </w:p>
        </w:tc>
        <w:tc>
          <w:tcPr>
            <w:tcW w:w="2220" w:type="dxa"/>
            <w:vMerge w:val="restart"/>
            <w:tcMar>
              <w:top w:w="100" w:type="dxa"/>
              <w:left w:w="100" w:type="dxa"/>
              <w:bottom w:w="100" w:type="dxa"/>
              <w:right w:w="100" w:type="dxa"/>
            </w:tcMar>
          </w:tcPr>
          <w:p w14:paraId="601E2C90" w14:textId="77777777" w:rsidR="007542A2" w:rsidRDefault="004E0924">
            <w:pPr>
              <w:widowControl w:val="0"/>
              <w:spacing w:line="240" w:lineRule="auto"/>
            </w:pPr>
            <w:r>
              <w:rPr>
                <w:sz w:val="16"/>
                <w:szCs w:val="16"/>
              </w:rPr>
              <w:t>To test that all data fields are filled in correctly, including the disabled use of changing the room ID.</w:t>
            </w:r>
          </w:p>
        </w:tc>
        <w:tc>
          <w:tcPr>
            <w:tcW w:w="3750" w:type="dxa"/>
            <w:tcMar>
              <w:top w:w="100" w:type="dxa"/>
              <w:left w:w="100" w:type="dxa"/>
              <w:bottom w:w="100" w:type="dxa"/>
              <w:right w:w="100" w:type="dxa"/>
            </w:tcMar>
          </w:tcPr>
          <w:p w14:paraId="00A08009" w14:textId="77777777" w:rsidR="007542A2" w:rsidRDefault="004E0924">
            <w:pPr>
              <w:widowControl w:val="0"/>
              <w:spacing w:line="240" w:lineRule="auto"/>
            </w:pPr>
            <w:r>
              <w:rPr>
                <w:sz w:val="16"/>
                <w:szCs w:val="16"/>
              </w:rPr>
              <w:t>The user clicks on the edit button on viewAllRooms.php and is directed to the edit page containing details specific to the room ID specified.</w:t>
            </w:r>
          </w:p>
        </w:tc>
        <w:tc>
          <w:tcPr>
            <w:tcW w:w="3870" w:type="dxa"/>
            <w:tcMar>
              <w:top w:w="100" w:type="dxa"/>
              <w:left w:w="100" w:type="dxa"/>
              <w:bottom w:w="100" w:type="dxa"/>
              <w:right w:w="100" w:type="dxa"/>
            </w:tcMar>
          </w:tcPr>
          <w:p w14:paraId="285C8614" w14:textId="77777777" w:rsidR="007542A2" w:rsidRDefault="004E0924">
            <w:pPr>
              <w:widowControl w:val="0"/>
              <w:spacing w:line="240" w:lineRule="auto"/>
            </w:pPr>
            <w:r>
              <w:rPr>
                <w:sz w:val="16"/>
                <w:szCs w:val="16"/>
              </w:rPr>
              <w:t>To make sure that the right data for the event is being shown on the edit page.</w:t>
            </w:r>
          </w:p>
        </w:tc>
      </w:tr>
      <w:tr w:rsidR="007542A2" w14:paraId="70E5CA82" w14:textId="77777777">
        <w:trPr>
          <w:trHeight w:val="420"/>
        </w:trPr>
        <w:tc>
          <w:tcPr>
            <w:tcW w:w="3720" w:type="dxa"/>
            <w:vMerge/>
            <w:tcMar>
              <w:top w:w="100" w:type="dxa"/>
              <w:left w:w="100" w:type="dxa"/>
              <w:bottom w:w="100" w:type="dxa"/>
              <w:right w:w="100" w:type="dxa"/>
            </w:tcMar>
          </w:tcPr>
          <w:p w14:paraId="416E4D1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F8F8D6F" w14:textId="77777777" w:rsidR="007542A2" w:rsidRDefault="007542A2">
            <w:pPr>
              <w:widowControl w:val="0"/>
              <w:spacing w:line="240" w:lineRule="auto"/>
            </w:pPr>
          </w:p>
        </w:tc>
        <w:tc>
          <w:tcPr>
            <w:tcW w:w="3750" w:type="dxa"/>
            <w:tcMar>
              <w:top w:w="100" w:type="dxa"/>
              <w:left w:w="100" w:type="dxa"/>
              <w:bottom w:w="100" w:type="dxa"/>
              <w:right w:w="100" w:type="dxa"/>
            </w:tcMar>
          </w:tcPr>
          <w:p w14:paraId="0131B983" w14:textId="77777777" w:rsidR="007542A2" w:rsidRDefault="004E0924">
            <w:pPr>
              <w:widowControl w:val="0"/>
              <w:spacing w:line="240" w:lineRule="auto"/>
            </w:pPr>
            <w:r>
              <w:rPr>
                <w:sz w:val="16"/>
                <w:szCs w:val="16"/>
              </w:rPr>
              <w:t>The wrong room ID is passed through.</w:t>
            </w:r>
          </w:p>
        </w:tc>
        <w:tc>
          <w:tcPr>
            <w:tcW w:w="3870" w:type="dxa"/>
            <w:tcMar>
              <w:top w:w="100" w:type="dxa"/>
              <w:left w:w="100" w:type="dxa"/>
              <w:bottom w:w="100" w:type="dxa"/>
              <w:right w:w="100" w:type="dxa"/>
            </w:tcMar>
          </w:tcPr>
          <w:p w14:paraId="6BA6966D" w14:textId="77777777" w:rsidR="007542A2" w:rsidRDefault="004E0924">
            <w:pPr>
              <w:widowControl w:val="0"/>
              <w:spacing w:line="240" w:lineRule="auto"/>
            </w:pPr>
            <w:r>
              <w:rPr>
                <w:sz w:val="16"/>
                <w:szCs w:val="16"/>
              </w:rPr>
              <w:t>To test that the edit page can deal with erroneous event IDs.</w:t>
            </w:r>
          </w:p>
        </w:tc>
      </w:tr>
      <w:tr w:rsidR="007542A2" w14:paraId="2127E3DE" w14:textId="77777777">
        <w:trPr>
          <w:trHeight w:val="420"/>
        </w:trPr>
        <w:tc>
          <w:tcPr>
            <w:tcW w:w="3720" w:type="dxa"/>
            <w:vMerge/>
            <w:tcMar>
              <w:top w:w="100" w:type="dxa"/>
              <w:left w:w="100" w:type="dxa"/>
              <w:bottom w:w="100" w:type="dxa"/>
              <w:right w:w="100" w:type="dxa"/>
            </w:tcMar>
          </w:tcPr>
          <w:p w14:paraId="3A96CCC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63B736B" w14:textId="77777777" w:rsidR="007542A2" w:rsidRDefault="007542A2">
            <w:pPr>
              <w:widowControl w:val="0"/>
              <w:spacing w:line="240" w:lineRule="auto"/>
            </w:pPr>
          </w:p>
        </w:tc>
        <w:tc>
          <w:tcPr>
            <w:tcW w:w="3750" w:type="dxa"/>
            <w:tcMar>
              <w:top w:w="100" w:type="dxa"/>
              <w:left w:w="100" w:type="dxa"/>
              <w:bottom w:w="100" w:type="dxa"/>
              <w:right w:w="100" w:type="dxa"/>
            </w:tcMar>
          </w:tcPr>
          <w:p w14:paraId="71C7AA6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3E05BA1" w14:textId="77777777" w:rsidR="007542A2" w:rsidRDefault="004E0924">
            <w:pPr>
              <w:widowControl w:val="0"/>
              <w:spacing w:line="240" w:lineRule="auto"/>
            </w:pPr>
            <w:r>
              <w:rPr>
                <w:sz w:val="16"/>
                <w:szCs w:val="16"/>
              </w:rPr>
              <w:t>N/A</w:t>
            </w:r>
          </w:p>
        </w:tc>
      </w:tr>
      <w:tr w:rsidR="007542A2" w14:paraId="39A39AA0" w14:textId="77777777">
        <w:tc>
          <w:tcPr>
            <w:tcW w:w="3720" w:type="dxa"/>
            <w:tcMar>
              <w:top w:w="100" w:type="dxa"/>
              <w:left w:w="100" w:type="dxa"/>
              <w:bottom w:w="100" w:type="dxa"/>
              <w:right w:w="100" w:type="dxa"/>
            </w:tcMar>
          </w:tcPr>
          <w:p w14:paraId="125D6DDA" w14:textId="77777777" w:rsidR="007542A2" w:rsidRDefault="004E0924">
            <w:pPr>
              <w:widowControl w:val="0"/>
              <w:spacing w:line="240" w:lineRule="auto"/>
            </w:pPr>
            <w:r>
              <w:rPr>
                <w:u w:val="single"/>
              </w:rPr>
              <w:t>editUserSingle.php</w:t>
            </w:r>
          </w:p>
        </w:tc>
        <w:tc>
          <w:tcPr>
            <w:tcW w:w="2220" w:type="dxa"/>
            <w:tcMar>
              <w:top w:w="100" w:type="dxa"/>
              <w:left w:w="100" w:type="dxa"/>
              <w:bottom w:w="100" w:type="dxa"/>
              <w:right w:w="100" w:type="dxa"/>
            </w:tcMar>
          </w:tcPr>
          <w:p w14:paraId="254C127F"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26E64DB"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102013C8" w14:textId="77777777" w:rsidR="007542A2" w:rsidRDefault="004E0924">
            <w:pPr>
              <w:widowControl w:val="0"/>
              <w:spacing w:line="240" w:lineRule="auto"/>
            </w:pPr>
            <w:r>
              <w:t>-</w:t>
            </w:r>
          </w:p>
        </w:tc>
      </w:tr>
      <w:tr w:rsidR="007542A2" w14:paraId="44E64620" w14:textId="77777777">
        <w:trPr>
          <w:trHeight w:val="420"/>
        </w:trPr>
        <w:tc>
          <w:tcPr>
            <w:tcW w:w="3720" w:type="dxa"/>
            <w:vMerge w:val="restart"/>
            <w:tcMar>
              <w:top w:w="100" w:type="dxa"/>
              <w:left w:w="100" w:type="dxa"/>
              <w:bottom w:w="100" w:type="dxa"/>
              <w:right w:w="100" w:type="dxa"/>
            </w:tcMar>
          </w:tcPr>
          <w:p w14:paraId="546FC417" w14:textId="77777777" w:rsidR="007542A2" w:rsidRDefault="007542A2">
            <w:pPr>
              <w:widowControl w:val="0"/>
              <w:spacing w:line="240" w:lineRule="auto"/>
            </w:pPr>
          </w:p>
        </w:tc>
        <w:tc>
          <w:tcPr>
            <w:tcW w:w="2220" w:type="dxa"/>
            <w:vMerge w:val="restart"/>
            <w:tcMar>
              <w:top w:w="100" w:type="dxa"/>
              <w:left w:w="100" w:type="dxa"/>
              <w:bottom w:w="100" w:type="dxa"/>
              <w:right w:w="100" w:type="dxa"/>
            </w:tcMar>
          </w:tcPr>
          <w:p w14:paraId="5EC289A2" w14:textId="77777777" w:rsidR="007542A2" w:rsidRDefault="004E0924">
            <w:pPr>
              <w:widowControl w:val="0"/>
              <w:spacing w:line="240" w:lineRule="auto"/>
            </w:pPr>
            <w:r>
              <w:rPr>
                <w:sz w:val="16"/>
                <w:szCs w:val="16"/>
              </w:rPr>
              <w:t xml:space="preserve">To test that all data fields are filled in correctly, including the disabled use of </w:t>
            </w:r>
            <w:r>
              <w:rPr>
                <w:sz w:val="16"/>
                <w:szCs w:val="16"/>
              </w:rPr>
              <w:lastRenderedPageBreak/>
              <w:t>changing the user ID.</w:t>
            </w:r>
          </w:p>
        </w:tc>
        <w:tc>
          <w:tcPr>
            <w:tcW w:w="3750" w:type="dxa"/>
            <w:tcMar>
              <w:top w:w="100" w:type="dxa"/>
              <w:left w:w="100" w:type="dxa"/>
              <w:bottom w:w="100" w:type="dxa"/>
              <w:right w:w="100" w:type="dxa"/>
            </w:tcMar>
          </w:tcPr>
          <w:p w14:paraId="6826FF8A" w14:textId="77777777" w:rsidR="007542A2" w:rsidRDefault="004E0924">
            <w:pPr>
              <w:widowControl w:val="0"/>
              <w:spacing w:line="240" w:lineRule="auto"/>
            </w:pPr>
            <w:r>
              <w:rPr>
                <w:sz w:val="16"/>
                <w:szCs w:val="16"/>
              </w:rPr>
              <w:lastRenderedPageBreak/>
              <w:t>The user clicks on the edit button on viewAllUsers.php and is directed to the edit page containing details specific to the user ID specified.</w:t>
            </w:r>
          </w:p>
        </w:tc>
        <w:tc>
          <w:tcPr>
            <w:tcW w:w="3870" w:type="dxa"/>
            <w:tcMar>
              <w:top w:w="100" w:type="dxa"/>
              <w:left w:w="100" w:type="dxa"/>
              <w:bottom w:w="100" w:type="dxa"/>
              <w:right w:w="100" w:type="dxa"/>
            </w:tcMar>
          </w:tcPr>
          <w:p w14:paraId="3B263C5B" w14:textId="77777777" w:rsidR="007542A2" w:rsidRDefault="004E0924">
            <w:pPr>
              <w:widowControl w:val="0"/>
              <w:spacing w:line="240" w:lineRule="auto"/>
            </w:pPr>
            <w:r>
              <w:rPr>
                <w:sz w:val="16"/>
                <w:szCs w:val="16"/>
              </w:rPr>
              <w:t>To make sure that the right data for the event is being shown on the edit page.</w:t>
            </w:r>
          </w:p>
        </w:tc>
      </w:tr>
      <w:tr w:rsidR="007542A2" w14:paraId="3FA2AE8C" w14:textId="77777777">
        <w:trPr>
          <w:trHeight w:val="420"/>
        </w:trPr>
        <w:tc>
          <w:tcPr>
            <w:tcW w:w="3720" w:type="dxa"/>
            <w:vMerge/>
            <w:tcMar>
              <w:top w:w="100" w:type="dxa"/>
              <w:left w:w="100" w:type="dxa"/>
              <w:bottom w:w="100" w:type="dxa"/>
              <w:right w:w="100" w:type="dxa"/>
            </w:tcMar>
          </w:tcPr>
          <w:p w14:paraId="511D1603"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3E24981" w14:textId="77777777" w:rsidR="007542A2" w:rsidRDefault="007542A2">
            <w:pPr>
              <w:widowControl w:val="0"/>
              <w:spacing w:line="240" w:lineRule="auto"/>
            </w:pPr>
          </w:p>
        </w:tc>
        <w:tc>
          <w:tcPr>
            <w:tcW w:w="3750" w:type="dxa"/>
            <w:tcMar>
              <w:top w:w="100" w:type="dxa"/>
              <w:left w:w="100" w:type="dxa"/>
              <w:bottom w:w="100" w:type="dxa"/>
              <w:right w:w="100" w:type="dxa"/>
            </w:tcMar>
          </w:tcPr>
          <w:p w14:paraId="7B2AC096" w14:textId="77777777" w:rsidR="007542A2" w:rsidRDefault="004E0924">
            <w:pPr>
              <w:widowControl w:val="0"/>
              <w:spacing w:line="240" w:lineRule="auto"/>
            </w:pPr>
            <w:r>
              <w:rPr>
                <w:sz w:val="16"/>
                <w:szCs w:val="16"/>
              </w:rPr>
              <w:t>The wrong user ID is passed through.</w:t>
            </w:r>
          </w:p>
        </w:tc>
        <w:tc>
          <w:tcPr>
            <w:tcW w:w="3870" w:type="dxa"/>
            <w:tcMar>
              <w:top w:w="100" w:type="dxa"/>
              <w:left w:w="100" w:type="dxa"/>
              <w:bottom w:w="100" w:type="dxa"/>
              <w:right w:w="100" w:type="dxa"/>
            </w:tcMar>
          </w:tcPr>
          <w:p w14:paraId="322B3BD2" w14:textId="77777777" w:rsidR="007542A2" w:rsidRDefault="004E0924">
            <w:pPr>
              <w:widowControl w:val="0"/>
              <w:spacing w:line="240" w:lineRule="auto"/>
            </w:pPr>
            <w:r>
              <w:rPr>
                <w:sz w:val="16"/>
                <w:szCs w:val="16"/>
              </w:rPr>
              <w:t>To test that the edit page can deal with erroneous user IDs.</w:t>
            </w:r>
          </w:p>
        </w:tc>
      </w:tr>
      <w:tr w:rsidR="007542A2" w14:paraId="4F3A2BC2" w14:textId="77777777">
        <w:trPr>
          <w:trHeight w:val="420"/>
        </w:trPr>
        <w:tc>
          <w:tcPr>
            <w:tcW w:w="3720" w:type="dxa"/>
            <w:vMerge/>
            <w:tcMar>
              <w:top w:w="100" w:type="dxa"/>
              <w:left w:w="100" w:type="dxa"/>
              <w:bottom w:w="100" w:type="dxa"/>
              <w:right w:w="100" w:type="dxa"/>
            </w:tcMar>
          </w:tcPr>
          <w:p w14:paraId="5F0F00B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D9BF7E6" w14:textId="77777777" w:rsidR="007542A2" w:rsidRDefault="007542A2">
            <w:pPr>
              <w:widowControl w:val="0"/>
              <w:spacing w:line="240" w:lineRule="auto"/>
            </w:pPr>
          </w:p>
        </w:tc>
        <w:tc>
          <w:tcPr>
            <w:tcW w:w="3750" w:type="dxa"/>
            <w:tcMar>
              <w:top w:w="100" w:type="dxa"/>
              <w:left w:w="100" w:type="dxa"/>
              <w:bottom w:w="100" w:type="dxa"/>
              <w:right w:w="100" w:type="dxa"/>
            </w:tcMar>
          </w:tcPr>
          <w:p w14:paraId="438216F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0B79E20" w14:textId="77777777" w:rsidR="007542A2" w:rsidRDefault="004E0924">
            <w:pPr>
              <w:widowControl w:val="0"/>
              <w:spacing w:line="240" w:lineRule="auto"/>
            </w:pPr>
            <w:r>
              <w:rPr>
                <w:sz w:val="16"/>
                <w:szCs w:val="16"/>
              </w:rPr>
              <w:t>N/A</w:t>
            </w:r>
          </w:p>
        </w:tc>
      </w:tr>
      <w:tr w:rsidR="007542A2" w14:paraId="49D52975" w14:textId="77777777">
        <w:tc>
          <w:tcPr>
            <w:tcW w:w="3720" w:type="dxa"/>
            <w:tcMar>
              <w:top w:w="100" w:type="dxa"/>
              <w:left w:w="100" w:type="dxa"/>
              <w:bottom w:w="100" w:type="dxa"/>
              <w:right w:w="100" w:type="dxa"/>
            </w:tcMar>
          </w:tcPr>
          <w:p w14:paraId="05AD8E51" w14:textId="77777777" w:rsidR="007542A2" w:rsidRDefault="004E0924">
            <w:pPr>
              <w:widowControl w:val="0"/>
              <w:spacing w:line="240" w:lineRule="auto"/>
            </w:pPr>
            <w:r>
              <w:rPr>
                <w:u w:val="single"/>
              </w:rPr>
              <w:t>index.php</w:t>
            </w:r>
          </w:p>
        </w:tc>
        <w:tc>
          <w:tcPr>
            <w:tcW w:w="2220" w:type="dxa"/>
            <w:tcMar>
              <w:top w:w="100" w:type="dxa"/>
              <w:left w:w="100" w:type="dxa"/>
              <w:bottom w:w="100" w:type="dxa"/>
              <w:right w:w="100" w:type="dxa"/>
            </w:tcMar>
          </w:tcPr>
          <w:p w14:paraId="6E396EEC"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2C614819"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B17C45F" w14:textId="77777777" w:rsidR="007542A2" w:rsidRDefault="004E0924">
            <w:pPr>
              <w:widowControl w:val="0"/>
              <w:spacing w:line="240" w:lineRule="auto"/>
            </w:pPr>
            <w:r>
              <w:t>-</w:t>
            </w:r>
          </w:p>
        </w:tc>
      </w:tr>
      <w:tr w:rsidR="007542A2" w14:paraId="163B2666" w14:textId="77777777">
        <w:trPr>
          <w:trHeight w:val="420"/>
        </w:trPr>
        <w:tc>
          <w:tcPr>
            <w:tcW w:w="3720" w:type="dxa"/>
            <w:vMerge w:val="restart"/>
            <w:tcMar>
              <w:top w:w="100" w:type="dxa"/>
              <w:left w:w="100" w:type="dxa"/>
              <w:bottom w:w="100" w:type="dxa"/>
              <w:right w:w="100" w:type="dxa"/>
            </w:tcMar>
          </w:tcPr>
          <w:p w14:paraId="11A44925" w14:textId="77777777" w:rsidR="007542A2" w:rsidRDefault="007542A2">
            <w:pPr>
              <w:widowControl w:val="0"/>
              <w:spacing w:line="240" w:lineRule="auto"/>
            </w:pPr>
          </w:p>
        </w:tc>
        <w:tc>
          <w:tcPr>
            <w:tcW w:w="2220" w:type="dxa"/>
            <w:vMerge w:val="restart"/>
            <w:tcMar>
              <w:top w:w="100" w:type="dxa"/>
              <w:left w:w="100" w:type="dxa"/>
              <w:bottom w:w="100" w:type="dxa"/>
              <w:right w:w="100" w:type="dxa"/>
            </w:tcMar>
          </w:tcPr>
          <w:p w14:paraId="6696C989" w14:textId="77777777" w:rsidR="007542A2" w:rsidRDefault="004E0924">
            <w:pPr>
              <w:widowControl w:val="0"/>
              <w:spacing w:line="240" w:lineRule="auto"/>
            </w:pPr>
            <w:r>
              <w:rPr>
                <w:sz w:val="16"/>
                <w:szCs w:val="16"/>
              </w:rPr>
              <w:t>To test that the text that tells you your user level works.</w:t>
            </w:r>
          </w:p>
        </w:tc>
        <w:tc>
          <w:tcPr>
            <w:tcW w:w="3750" w:type="dxa"/>
            <w:tcMar>
              <w:top w:w="100" w:type="dxa"/>
              <w:left w:w="100" w:type="dxa"/>
              <w:bottom w:w="100" w:type="dxa"/>
              <w:right w:w="100" w:type="dxa"/>
            </w:tcMar>
          </w:tcPr>
          <w:p w14:paraId="41BE7658" w14:textId="63D9A345" w:rsidR="007542A2" w:rsidRDefault="004E0924">
            <w:pPr>
              <w:widowControl w:val="0"/>
              <w:spacing w:line="240" w:lineRule="auto"/>
            </w:pPr>
            <w:r>
              <w:rPr>
                <w:sz w:val="16"/>
                <w:szCs w:val="16"/>
              </w:rPr>
              <w:t xml:space="preserve">Log in as different </w:t>
            </w:r>
            <w:r w:rsidR="001721EA">
              <w:rPr>
                <w:sz w:val="16"/>
                <w:szCs w:val="16"/>
              </w:rPr>
              <w:t>levelled</w:t>
            </w:r>
            <w:r>
              <w:rPr>
                <w:sz w:val="16"/>
                <w:szCs w:val="16"/>
              </w:rPr>
              <w:t xml:space="preserve"> users and see if the appropriate text for each is shown.</w:t>
            </w:r>
          </w:p>
        </w:tc>
        <w:tc>
          <w:tcPr>
            <w:tcW w:w="3870" w:type="dxa"/>
            <w:tcMar>
              <w:top w:w="100" w:type="dxa"/>
              <w:left w:w="100" w:type="dxa"/>
              <w:bottom w:w="100" w:type="dxa"/>
              <w:right w:w="100" w:type="dxa"/>
            </w:tcMar>
          </w:tcPr>
          <w:p w14:paraId="42CEE52F" w14:textId="77777777" w:rsidR="007542A2" w:rsidRDefault="004E0924">
            <w:pPr>
              <w:widowControl w:val="0"/>
              <w:spacing w:line="240" w:lineRule="auto"/>
            </w:pPr>
            <w:r>
              <w:rPr>
                <w:sz w:val="16"/>
                <w:szCs w:val="16"/>
              </w:rPr>
              <w:t>To make sure that the welcome screen functions in the correct manner.</w:t>
            </w:r>
          </w:p>
        </w:tc>
      </w:tr>
      <w:tr w:rsidR="007542A2" w14:paraId="4B5AFFF2" w14:textId="77777777">
        <w:trPr>
          <w:trHeight w:val="420"/>
        </w:trPr>
        <w:tc>
          <w:tcPr>
            <w:tcW w:w="3720" w:type="dxa"/>
            <w:vMerge/>
            <w:tcMar>
              <w:top w:w="100" w:type="dxa"/>
              <w:left w:w="100" w:type="dxa"/>
              <w:bottom w:w="100" w:type="dxa"/>
              <w:right w:w="100" w:type="dxa"/>
            </w:tcMar>
          </w:tcPr>
          <w:p w14:paraId="763CE73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97F838D" w14:textId="77777777" w:rsidR="007542A2" w:rsidRDefault="007542A2">
            <w:pPr>
              <w:widowControl w:val="0"/>
              <w:spacing w:line="240" w:lineRule="auto"/>
            </w:pPr>
          </w:p>
        </w:tc>
        <w:tc>
          <w:tcPr>
            <w:tcW w:w="3750" w:type="dxa"/>
            <w:tcMar>
              <w:top w:w="100" w:type="dxa"/>
              <w:left w:w="100" w:type="dxa"/>
              <w:bottom w:w="100" w:type="dxa"/>
              <w:right w:w="100" w:type="dxa"/>
            </w:tcMar>
          </w:tcPr>
          <w:p w14:paraId="4BE665DB"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0DE4DC9" w14:textId="77777777" w:rsidR="007542A2" w:rsidRDefault="004E0924">
            <w:pPr>
              <w:widowControl w:val="0"/>
              <w:spacing w:line="240" w:lineRule="auto"/>
            </w:pPr>
            <w:r>
              <w:rPr>
                <w:sz w:val="16"/>
                <w:szCs w:val="16"/>
              </w:rPr>
              <w:t>N/A</w:t>
            </w:r>
          </w:p>
        </w:tc>
      </w:tr>
      <w:tr w:rsidR="007542A2" w14:paraId="4312F9FA" w14:textId="77777777">
        <w:trPr>
          <w:trHeight w:val="420"/>
        </w:trPr>
        <w:tc>
          <w:tcPr>
            <w:tcW w:w="3720" w:type="dxa"/>
            <w:vMerge/>
            <w:tcMar>
              <w:top w:w="100" w:type="dxa"/>
              <w:left w:w="100" w:type="dxa"/>
              <w:bottom w:w="100" w:type="dxa"/>
              <w:right w:w="100" w:type="dxa"/>
            </w:tcMar>
          </w:tcPr>
          <w:p w14:paraId="7D19BE4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FA5A20D" w14:textId="77777777" w:rsidR="007542A2" w:rsidRDefault="007542A2">
            <w:pPr>
              <w:widowControl w:val="0"/>
              <w:spacing w:line="240" w:lineRule="auto"/>
            </w:pPr>
          </w:p>
        </w:tc>
        <w:tc>
          <w:tcPr>
            <w:tcW w:w="3750" w:type="dxa"/>
            <w:tcMar>
              <w:top w:w="100" w:type="dxa"/>
              <w:left w:w="100" w:type="dxa"/>
              <w:bottom w:w="100" w:type="dxa"/>
              <w:right w:w="100" w:type="dxa"/>
            </w:tcMar>
          </w:tcPr>
          <w:p w14:paraId="7046BB1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484508C" w14:textId="77777777" w:rsidR="007542A2" w:rsidRDefault="004E0924">
            <w:pPr>
              <w:widowControl w:val="0"/>
              <w:spacing w:line="240" w:lineRule="auto"/>
            </w:pPr>
            <w:r>
              <w:rPr>
                <w:sz w:val="16"/>
                <w:szCs w:val="16"/>
              </w:rPr>
              <w:t>N/A</w:t>
            </w:r>
          </w:p>
        </w:tc>
      </w:tr>
      <w:tr w:rsidR="007542A2" w14:paraId="0BE95C3A" w14:textId="77777777">
        <w:tc>
          <w:tcPr>
            <w:tcW w:w="3720" w:type="dxa"/>
            <w:tcMar>
              <w:top w:w="100" w:type="dxa"/>
              <w:left w:w="100" w:type="dxa"/>
              <w:bottom w:w="100" w:type="dxa"/>
              <w:right w:w="100" w:type="dxa"/>
            </w:tcMar>
          </w:tcPr>
          <w:p w14:paraId="4A0CD3F8" w14:textId="77777777" w:rsidR="007542A2" w:rsidRDefault="004E0924">
            <w:pPr>
              <w:widowControl w:val="0"/>
              <w:spacing w:line="240" w:lineRule="auto"/>
            </w:pPr>
            <w:r>
              <w:rPr>
                <w:u w:val="single"/>
              </w:rPr>
              <w:t>login.php</w:t>
            </w:r>
          </w:p>
        </w:tc>
        <w:tc>
          <w:tcPr>
            <w:tcW w:w="2220" w:type="dxa"/>
            <w:tcMar>
              <w:top w:w="100" w:type="dxa"/>
              <w:left w:w="100" w:type="dxa"/>
              <w:bottom w:w="100" w:type="dxa"/>
              <w:right w:w="100" w:type="dxa"/>
            </w:tcMar>
          </w:tcPr>
          <w:p w14:paraId="692CBD5D"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46984AE"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F13F6A2" w14:textId="77777777" w:rsidR="007542A2" w:rsidRDefault="004E0924">
            <w:pPr>
              <w:widowControl w:val="0"/>
              <w:spacing w:line="240" w:lineRule="auto"/>
            </w:pPr>
            <w:r>
              <w:t>-</w:t>
            </w:r>
          </w:p>
        </w:tc>
      </w:tr>
      <w:tr w:rsidR="007542A2" w14:paraId="531E01E8" w14:textId="77777777">
        <w:trPr>
          <w:trHeight w:val="420"/>
        </w:trPr>
        <w:tc>
          <w:tcPr>
            <w:tcW w:w="3720" w:type="dxa"/>
            <w:vMerge w:val="restart"/>
            <w:tcMar>
              <w:top w:w="100" w:type="dxa"/>
              <w:left w:w="100" w:type="dxa"/>
              <w:bottom w:w="100" w:type="dxa"/>
              <w:right w:w="100" w:type="dxa"/>
            </w:tcMar>
          </w:tcPr>
          <w:p w14:paraId="1283D977" w14:textId="77777777" w:rsidR="007542A2" w:rsidRDefault="007542A2">
            <w:pPr>
              <w:widowControl w:val="0"/>
              <w:spacing w:line="240" w:lineRule="auto"/>
            </w:pPr>
          </w:p>
        </w:tc>
        <w:tc>
          <w:tcPr>
            <w:tcW w:w="2220" w:type="dxa"/>
            <w:vMerge w:val="restart"/>
            <w:tcMar>
              <w:top w:w="100" w:type="dxa"/>
              <w:left w:w="100" w:type="dxa"/>
              <w:bottom w:w="100" w:type="dxa"/>
              <w:right w:w="100" w:type="dxa"/>
            </w:tcMar>
          </w:tcPr>
          <w:p w14:paraId="673A6D24" w14:textId="77777777" w:rsidR="007542A2" w:rsidRDefault="004E0924">
            <w:pPr>
              <w:widowControl w:val="0"/>
              <w:spacing w:line="240" w:lineRule="auto"/>
            </w:pPr>
            <w:r>
              <w:rPr>
                <w:sz w:val="16"/>
                <w:szCs w:val="16"/>
              </w:rPr>
              <w:t>Make sure that cookies for users are only created for the correct user ID and user password combinations.</w:t>
            </w:r>
          </w:p>
        </w:tc>
        <w:tc>
          <w:tcPr>
            <w:tcW w:w="3750" w:type="dxa"/>
            <w:tcMar>
              <w:top w:w="100" w:type="dxa"/>
              <w:left w:w="100" w:type="dxa"/>
              <w:bottom w:w="100" w:type="dxa"/>
              <w:right w:w="100" w:type="dxa"/>
            </w:tcMar>
          </w:tcPr>
          <w:p w14:paraId="4779DFC9" w14:textId="77777777" w:rsidR="007542A2" w:rsidRDefault="004E0924">
            <w:pPr>
              <w:widowControl w:val="0"/>
              <w:spacing w:line="240" w:lineRule="auto"/>
            </w:pPr>
            <w:r>
              <w:rPr>
                <w:sz w:val="16"/>
                <w:szCs w:val="16"/>
              </w:rPr>
              <w:t>Log in as a user with the correct user ID and user password.</w:t>
            </w:r>
          </w:p>
        </w:tc>
        <w:tc>
          <w:tcPr>
            <w:tcW w:w="3870" w:type="dxa"/>
            <w:tcMar>
              <w:top w:w="100" w:type="dxa"/>
              <w:left w:w="100" w:type="dxa"/>
              <w:bottom w:w="100" w:type="dxa"/>
              <w:right w:w="100" w:type="dxa"/>
            </w:tcMar>
          </w:tcPr>
          <w:p w14:paraId="298AF677" w14:textId="77777777" w:rsidR="007542A2" w:rsidRDefault="004E0924">
            <w:pPr>
              <w:widowControl w:val="0"/>
              <w:spacing w:line="240" w:lineRule="auto"/>
            </w:pPr>
            <w:r>
              <w:rPr>
                <w:sz w:val="16"/>
                <w:szCs w:val="16"/>
              </w:rPr>
              <w:t>To make sure that valid logins are recognised and the system creates cookies successfully.</w:t>
            </w:r>
          </w:p>
        </w:tc>
      </w:tr>
      <w:tr w:rsidR="007542A2" w14:paraId="327E559C" w14:textId="77777777">
        <w:trPr>
          <w:trHeight w:val="420"/>
        </w:trPr>
        <w:tc>
          <w:tcPr>
            <w:tcW w:w="3720" w:type="dxa"/>
            <w:vMerge/>
            <w:tcMar>
              <w:top w:w="100" w:type="dxa"/>
              <w:left w:w="100" w:type="dxa"/>
              <w:bottom w:w="100" w:type="dxa"/>
              <w:right w:w="100" w:type="dxa"/>
            </w:tcMar>
          </w:tcPr>
          <w:p w14:paraId="413BF07B"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3385784D" w14:textId="77777777" w:rsidR="007542A2" w:rsidRDefault="007542A2">
            <w:pPr>
              <w:widowControl w:val="0"/>
              <w:spacing w:line="240" w:lineRule="auto"/>
            </w:pPr>
          </w:p>
        </w:tc>
        <w:tc>
          <w:tcPr>
            <w:tcW w:w="3750" w:type="dxa"/>
            <w:tcMar>
              <w:top w:w="100" w:type="dxa"/>
              <w:left w:w="100" w:type="dxa"/>
              <w:bottom w:w="100" w:type="dxa"/>
              <w:right w:w="100" w:type="dxa"/>
            </w:tcMar>
          </w:tcPr>
          <w:p w14:paraId="2264DEBE" w14:textId="77777777" w:rsidR="007542A2" w:rsidRDefault="004E0924">
            <w:pPr>
              <w:widowControl w:val="0"/>
              <w:spacing w:line="240" w:lineRule="auto"/>
            </w:pPr>
            <w:r>
              <w:rPr>
                <w:sz w:val="16"/>
                <w:szCs w:val="16"/>
              </w:rPr>
              <w:t>Log in with a valid user ID and invalid user password, and log in with an invalid user ID.</w:t>
            </w:r>
          </w:p>
        </w:tc>
        <w:tc>
          <w:tcPr>
            <w:tcW w:w="3870" w:type="dxa"/>
            <w:tcMar>
              <w:top w:w="100" w:type="dxa"/>
              <w:left w:w="100" w:type="dxa"/>
              <w:bottom w:w="100" w:type="dxa"/>
              <w:right w:w="100" w:type="dxa"/>
            </w:tcMar>
          </w:tcPr>
          <w:p w14:paraId="12C1DE6A" w14:textId="77777777" w:rsidR="007542A2" w:rsidRDefault="004E0924">
            <w:pPr>
              <w:widowControl w:val="0"/>
              <w:spacing w:line="240" w:lineRule="auto"/>
            </w:pPr>
            <w:r>
              <w:rPr>
                <w:sz w:val="16"/>
                <w:szCs w:val="16"/>
              </w:rPr>
              <w:t>To make sure that the appropriate error messages are shown for each of these actions.</w:t>
            </w:r>
          </w:p>
        </w:tc>
      </w:tr>
      <w:tr w:rsidR="007542A2" w14:paraId="4A2BEF4E" w14:textId="77777777">
        <w:trPr>
          <w:trHeight w:val="420"/>
        </w:trPr>
        <w:tc>
          <w:tcPr>
            <w:tcW w:w="3720" w:type="dxa"/>
            <w:vMerge/>
            <w:tcMar>
              <w:top w:w="100" w:type="dxa"/>
              <w:left w:w="100" w:type="dxa"/>
              <w:bottom w:w="100" w:type="dxa"/>
              <w:right w:w="100" w:type="dxa"/>
            </w:tcMar>
          </w:tcPr>
          <w:p w14:paraId="33A717FE"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C502857" w14:textId="77777777" w:rsidR="007542A2" w:rsidRDefault="007542A2">
            <w:pPr>
              <w:widowControl w:val="0"/>
              <w:spacing w:line="240" w:lineRule="auto"/>
            </w:pPr>
          </w:p>
        </w:tc>
        <w:tc>
          <w:tcPr>
            <w:tcW w:w="3750" w:type="dxa"/>
            <w:tcMar>
              <w:top w:w="100" w:type="dxa"/>
              <w:left w:w="100" w:type="dxa"/>
              <w:bottom w:w="100" w:type="dxa"/>
              <w:right w:w="100" w:type="dxa"/>
            </w:tcMar>
          </w:tcPr>
          <w:p w14:paraId="1A286CD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BE563A2" w14:textId="77777777" w:rsidR="007542A2" w:rsidRDefault="004E0924">
            <w:pPr>
              <w:widowControl w:val="0"/>
              <w:spacing w:line="240" w:lineRule="auto"/>
            </w:pPr>
            <w:r>
              <w:rPr>
                <w:sz w:val="16"/>
                <w:szCs w:val="16"/>
              </w:rPr>
              <w:t>N/A</w:t>
            </w:r>
          </w:p>
        </w:tc>
      </w:tr>
      <w:tr w:rsidR="007542A2" w14:paraId="0593014D" w14:textId="77777777">
        <w:tc>
          <w:tcPr>
            <w:tcW w:w="3720" w:type="dxa"/>
            <w:tcMar>
              <w:top w:w="100" w:type="dxa"/>
              <w:left w:w="100" w:type="dxa"/>
              <w:bottom w:w="100" w:type="dxa"/>
              <w:right w:w="100" w:type="dxa"/>
            </w:tcMar>
          </w:tcPr>
          <w:p w14:paraId="128858AF" w14:textId="77777777" w:rsidR="007542A2" w:rsidRDefault="004E0924">
            <w:pPr>
              <w:widowControl w:val="0"/>
              <w:spacing w:line="240" w:lineRule="auto"/>
            </w:pPr>
            <w:r>
              <w:rPr>
                <w:u w:val="single"/>
              </w:rPr>
              <w:t>logout.php</w:t>
            </w:r>
          </w:p>
        </w:tc>
        <w:tc>
          <w:tcPr>
            <w:tcW w:w="2220" w:type="dxa"/>
            <w:tcMar>
              <w:top w:w="100" w:type="dxa"/>
              <w:left w:w="100" w:type="dxa"/>
              <w:bottom w:w="100" w:type="dxa"/>
              <w:right w:w="100" w:type="dxa"/>
            </w:tcMar>
          </w:tcPr>
          <w:p w14:paraId="13BEE0C8"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1CC21CC5"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DD66950" w14:textId="77777777" w:rsidR="007542A2" w:rsidRDefault="004E0924">
            <w:pPr>
              <w:widowControl w:val="0"/>
              <w:spacing w:line="240" w:lineRule="auto"/>
            </w:pPr>
            <w:r>
              <w:t>-</w:t>
            </w:r>
          </w:p>
        </w:tc>
      </w:tr>
      <w:tr w:rsidR="007542A2" w14:paraId="20780904" w14:textId="77777777">
        <w:trPr>
          <w:trHeight w:val="420"/>
        </w:trPr>
        <w:tc>
          <w:tcPr>
            <w:tcW w:w="3720" w:type="dxa"/>
            <w:vMerge w:val="restart"/>
            <w:tcMar>
              <w:top w:w="100" w:type="dxa"/>
              <w:left w:w="100" w:type="dxa"/>
              <w:bottom w:w="100" w:type="dxa"/>
              <w:right w:w="100" w:type="dxa"/>
            </w:tcMar>
          </w:tcPr>
          <w:p w14:paraId="73A59547" w14:textId="77777777" w:rsidR="007542A2" w:rsidRDefault="007542A2">
            <w:pPr>
              <w:widowControl w:val="0"/>
              <w:spacing w:line="240" w:lineRule="auto"/>
            </w:pPr>
          </w:p>
        </w:tc>
        <w:tc>
          <w:tcPr>
            <w:tcW w:w="2220" w:type="dxa"/>
            <w:vMerge w:val="restart"/>
            <w:tcMar>
              <w:top w:w="100" w:type="dxa"/>
              <w:left w:w="100" w:type="dxa"/>
              <w:bottom w:w="100" w:type="dxa"/>
              <w:right w:w="100" w:type="dxa"/>
            </w:tcMar>
          </w:tcPr>
          <w:p w14:paraId="325CA860" w14:textId="77777777" w:rsidR="007542A2" w:rsidRDefault="004E0924">
            <w:pPr>
              <w:widowControl w:val="0"/>
              <w:spacing w:line="240" w:lineRule="auto"/>
            </w:pPr>
            <w:r>
              <w:rPr>
                <w:sz w:val="16"/>
                <w:szCs w:val="16"/>
              </w:rPr>
              <w:t>Make sure that cookies are destroyed completely (the expiry date is set to the past AND the content of the cookie is deleted).</w:t>
            </w:r>
          </w:p>
        </w:tc>
        <w:tc>
          <w:tcPr>
            <w:tcW w:w="3750" w:type="dxa"/>
            <w:tcMar>
              <w:top w:w="100" w:type="dxa"/>
              <w:left w:w="100" w:type="dxa"/>
              <w:bottom w:w="100" w:type="dxa"/>
              <w:right w:w="100" w:type="dxa"/>
            </w:tcMar>
          </w:tcPr>
          <w:p w14:paraId="27B42DCA" w14:textId="77777777" w:rsidR="007542A2" w:rsidRDefault="004E0924">
            <w:pPr>
              <w:widowControl w:val="0"/>
              <w:spacing w:line="240" w:lineRule="auto"/>
            </w:pPr>
            <w:r>
              <w:rPr>
                <w:sz w:val="16"/>
                <w:szCs w:val="16"/>
              </w:rPr>
              <w:t>The user uses the logout.php page.</w:t>
            </w:r>
          </w:p>
        </w:tc>
        <w:tc>
          <w:tcPr>
            <w:tcW w:w="3870" w:type="dxa"/>
            <w:tcMar>
              <w:top w:w="100" w:type="dxa"/>
              <w:left w:w="100" w:type="dxa"/>
              <w:bottom w:w="100" w:type="dxa"/>
              <w:right w:w="100" w:type="dxa"/>
            </w:tcMar>
          </w:tcPr>
          <w:p w14:paraId="464D59BA" w14:textId="77777777" w:rsidR="007542A2" w:rsidRDefault="004E0924">
            <w:pPr>
              <w:widowControl w:val="0"/>
              <w:spacing w:line="240" w:lineRule="auto"/>
            </w:pPr>
            <w:r>
              <w:rPr>
                <w:sz w:val="16"/>
                <w:szCs w:val="16"/>
              </w:rPr>
              <w:t>To make sure that the cookies no longer contain the user’s login details.</w:t>
            </w:r>
          </w:p>
        </w:tc>
      </w:tr>
      <w:tr w:rsidR="007542A2" w14:paraId="2EB196F3" w14:textId="77777777">
        <w:trPr>
          <w:trHeight w:val="420"/>
        </w:trPr>
        <w:tc>
          <w:tcPr>
            <w:tcW w:w="3720" w:type="dxa"/>
            <w:vMerge/>
            <w:tcMar>
              <w:top w:w="100" w:type="dxa"/>
              <w:left w:w="100" w:type="dxa"/>
              <w:bottom w:w="100" w:type="dxa"/>
              <w:right w:w="100" w:type="dxa"/>
            </w:tcMar>
          </w:tcPr>
          <w:p w14:paraId="37FEAD21"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40449A30" w14:textId="77777777" w:rsidR="007542A2" w:rsidRDefault="007542A2">
            <w:pPr>
              <w:widowControl w:val="0"/>
              <w:spacing w:line="240" w:lineRule="auto"/>
            </w:pPr>
          </w:p>
        </w:tc>
        <w:tc>
          <w:tcPr>
            <w:tcW w:w="3750" w:type="dxa"/>
            <w:tcMar>
              <w:top w:w="100" w:type="dxa"/>
              <w:left w:w="100" w:type="dxa"/>
              <w:bottom w:w="100" w:type="dxa"/>
              <w:right w:w="100" w:type="dxa"/>
            </w:tcMar>
          </w:tcPr>
          <w:p w14:paraId="22DBFD0E" w14:textId="77777777" w:rsidR="007542A2" w:rsidRDefault="004E0924">
            <w:pPr>
              <w:widowControl w:val="0"/>
              <w:spacing w:line="240" w:lineRule="auto"/>
            </w:pPr>
            <w:r>
              <w:rPr>
                <w:sz w:val="16"/>
                <w:szCs w:val="16"/>
              </w:rPr>
              <w:t>The user attempts to use logout.php without being logged in.</w:t>
            </w:r>
          </w:p>
        </w:tc>
        <w:tc>
          <w:tcPr>
            <w:tcW w:w="3870" w:type="dxa"/>
            <w:tcMar>
              <w:top w:w="100" w:type="dxa"/>
              <w:left w:w="100" w:type="dxa"/>
              <w:bottom w:w="100" w:type="dxa"/>
              <w:right w:w="100" w:type="dxa"/>
            </w:tcMar>
          </w:tcPr>
          <w:p w14:paraId="6C87BEDA" w14:textId="77777777" w:rsidR="007542A2" w:rsidRDefault="004E0924">
            <w:pPr>
              <w:widowControl w:val="0"/>
              <w:spacing w:line="240" w:lineRule="auto"/>
            </w:pPr>
            <w:r>
              <w:rPr>
                <w:sz w:val="16"/>
                <w:szCs w:val="16"/>
              </w:rPr>
              <w:t>To make sure that the erroneous use is handled correctly.</w:t>
            </w:r>
          </w:p>
        </w:tc>
      </w:tr>
      <w:tr w:rsidR="007542A2" w14:paraId="244738DA" w14:textId="77777777">
        <w:trPr>
          <w:trHeight w:val="420"/>
        </w:trPr>
        <w:tc>
          <w:tcPr>
            <w:tcW w:w="3720" w:type="dxa"/>
            <w:vMerge/>
            <w:tcMar>
              <w:top w:w="100" w:type="dxa"/>
              <w:left w:w="100" w:type="dxa"/>
              <w:bottom w:w="100" w:type="dxa"/>
              <w:right w:w="100" w:type="dxa"/>
            </w:tcMar>
          </w:tcPr>
          <w:p w14:paraId="6DF8B58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958E04B" w14:textId="77777777" w:rsidR="007542A2" w:rsidRDefault="007542A2">
            <w:pPr>
              <w:widowControl w:val="0"/>
              <w:spacing w:line="240" w:lineRule="auto"/>
            </w:pPr>
          </w:p>
        </w:tc>
        <w:tc>
          <w:tcPr>
            <w:tcW w:w="3750" w:type="dxa"/>
            <w:tcMar>
              <w:top w:w="100" w:type="dxa"/>
              <w:left w:w="100" w:type="dxa"/>
              <w:bottom w:w="100" w:type="dxa"/>
              <w:right w:w="100" w:type="dxa"/>
            </w:tcMar>
          </w:tcPr>
          <w:p w14:paraId="61A19EF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05B93F1" w14:textId="77777777" w:rsidR="007542A2" w:rsidRDefault="004E0924">
            <w:pPr>
              <w:widowControl w:val="0"/>
              <w:spacing w:line="240" w:lineRule="auto"/>
            </w:pPr>
            <w:r>
              <w:rPr>
                <w:sz w:val="16"/>
                <w:szCs w:val="16"/>
              </w:rPr>
              <w:t>N/A</w:t>
            </w:r>
          </w:p>
        </w:tc>
      </w:tr>
      <w:tr w:rsidR="007542A2" w14:paraId="3896D775" w14:textId="77777777">
        <w:tc>
          <w:tcPr>
            <w:tcW w:w="3720" w:type="dxa"/>
            <w:tcMar>
              <w:top w:w="100" w:type="dxa"/>
              <w:left w:w="100" w:type="dxa"/>
              <w:bottom w:w="100" w:type="dxa"/>
              <w:right w:w="100" w:type="dxa"/>
            </w:tcMar>
          </w:tcPr>
          <w:p w14:paraId="5B5CD4CA" w14:textId="77777777" w:rsidR="007542A2" w:rsidRDefault="004E0924">
            <w:pPr>
              <w:widowControl w:val="0"/>
              <w:spacing w:line="240" w:lineRule="auto"/>
            </w:pPr>
            <w:r>
              <w:rPr>
                <w:u w:val="single"/>
              </w:rPr>
              <w:t>viewAllEvents.php</w:t>
            </w:r>
          </w:p>
        </w:tc>
        <w:tc>
          <w:tcPr>
            <w:tcW w:w="2220" w:type="dxa"/>
            <w:tcMar>
              <w:top w:w="100" w:type="dxa"/>
              <w:left w:w="100" w:type="dxa"/>
              <w:bottom w:w="100" w:type="dxa"/>
              <w:right w:w="100" w:type="dxa"/>
            </w:tcMar>
          </w:tcPr>
          <w:p w14:paraId="135C422C"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55633DF7"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B4D1E78" w14:textId="77777777" w:rsidR="007542A2" w:rsidRDefault="004E0924">
            <w:pPr>
              <w:widowControl w:val="0"/>
              <w:spacing w:line="240" w:lineRule="auto"/>
            </w:pPr>
            <w:r>
              <w:t>-</w:t>
            </w:r>
          </w:p>
        </w:tc>
      </w:tr>
      <w:tr w:rsidR="007542A2" w14:paraId="4C64BDC6" w14:textId="77777777">
        <w:trPr>
          <w:trHeight w:val="360"/>
        </w:trPr>
        <w:tc>
          <w:tcPr>
            <w:tcW w:w="3720" w:type="dxa"/>
            <w:vMerge w:val="restart"/>
            <w:tcMar>
              <w:top w:w="100" w:type="dxa"/>
              <w:left w:w="100" w:type="dxa"/>
              <w:bottom w:w="100" w:type="dxa"/>
              <w:right w:w="100" w:type="dxa"/>
            </w:tcMar>
          </w:tcPr>
          <w:p w14:paraId="0DD472A2" w14:textId="77777777" w:rsidR="007542A2" w:rsidRDefault="004E0924">
            <w:pPr>
              <w:widowControl w:val="0"/>
              <w:spacing w:line="240" w:lineRule="auto"/>
            </w:pPr>
            <w:r>
              <w:rPr>
                <w:sz w:val="16"/>
                <w:szCs w:val="16"/>
                <w:u w:val="single"/>
              </w:rPr>
              <w:t>viewAllEvents.php.1</w:t>
            </w:r>
          </w:p>
        </w:tc>
        <w:tc>
          <w:tcPr>
            <w:tcW w:w="2220" w:type="dxa"/>
            <w:vMerge w:val="restart"/>
            <w:tcMar>
              <w:top w:w="100" w:type="dxa"/>
              <w:left w:w="100" w:type="dxa"/>
              <w:bottom w:w="100" w:type="dxa"/>
              <w:right w:w="100" w:type="dxa"/>
            </w:tcMar>
          </w:tcPr>
          <w:p w14:paraId="2A3E5D23" w14:textId="77777777" w:rsidR="007542A2" w:rsidRDefault="004E0924">
            <w:pPr>
              <w:widowControl w:val="0"/>
              <w:spacing w:line="240" w:lineRule="auto"/>
            </w:pPr>
            <w:r>
              <w:rPr>
                <w:sz w:val="16"/>
                <w:szCs w:val="16"/>
              </w:rPr>
              <w:t>Make sure that all buttons work correctly for selecting the view for events and also for editing events.</w:t>
            </w:r>
          </w:p>
        </w:tc>
        <w:tc>
          <w:tcPr>
            <w:tcW w:w="3750" w:type="dxa"/>
            <w:tcMar>
              <w:top w:w="100" w:type="dxa"/>
              <w:left w:w="100" w:type="dxa"/>
              <w:bottom w:w="100" w:type="dxa"/>
              <w:right w:w="100" w:type="dxa"/>
            </w:tcMar>
          </w:tcPr>
          <w:p w14:paraId="3587C89B" w14:textId="77777777" w:rsidR="007542A2" w:rsidRDefault="004E0924">
            <w:pPr>
              <w:widowControl w:val="0"/>
              <w:spacing w:line="240" w:lineRule="auto"/>
            </w:pPr>
            <w:r>
              <w:rPr>
                <w:sz w:val="16"/>
                <w:szCs w:val="16"/>
              </w:rPr>
              <w:t>For created events, rooms and teachers.</w:t>
            </w:r>
          </w:p>
        </w:tc>
        <w:tc>
          <w:tcPr>
            <w:tcW w:w="3870" w:type="dxa"/>
            <w:tcMar>
              <w:top w:w="100" w:type="dxa"/>
              <w:left w:w="100" w:type="dxa"/>
              <w:bottom w:w="100" w:type="dxa"/>
              <w:right w:w="100" w:type="dxa"/>
            </w:tcMar>
          </w:tcPr>
          <w:p w14:paraId="3527A153" w14:textId="77777777" w:rsidR="007542A2" w:rsidRDefault="004E0924">
            <w:pPr>
              <w:widowControl w:val="0"/>
              <w:spacing w:line="240" w:lineRule="auto"/>
            </w:pPr>
            <w:r>
              <w:rPr>
                <w:sz w:val="16"/>
                <w:szCs w:val="16"/>
              </w:rPr>
              <w:t>To test that the correct events are shown for what the user selects.</w:t>
            </w:r>
          </w:p>
        </w:tc>
      </w:tr>
      <w:tr w:rsidR="007542A2" w14:paraId="0E4C90AA" w14:textId="77777777">
        <w:trPr>
          <w:trHeight w:val="360"/>
        </w:trPr>
        <w:tc>
          <w:tcPr>
            <w:tcW w:w="3720" w:type="dxa"/>
            <w:vMerge/>
            <w:tcMar>
              <w:top w:w="100" w:type="dxa"/>
              <w:left w:w="100" w:type="dxa"/>
              <w:bottom w:w="100" w:type="dxa"/>
              <w:right w:w="100" w:type="dxa"/>
            </w:tcMar>
          </w:tcPr>
          <w:p w14:paraId="4FD13FDA"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98B6FC1" w14:textId="77777777" w:rsidR="007542A2" w:rsidRDefault="007542A2">
            <w:pPr>
              <w:widowControl w:val="0"/>
              <w:spacing w:line="240" w:lineRule="auto"/>
            </w:pPr>
          </w:p>
        </w:tc>
        <w:tc>
          <w:tcPr>
            <w:tcW w:w="3750" w:type="dxa"/>
            <w:tcMar>
              <w:top w:w="100" w:type="dxa"/>
              <w:left w:w="100" w:type="dxa"/>
              <w:bottom w:w="100" w:type="dxa"/>
              <w:right w:w="100" w:type="dxa"/>
            </w:tcMar>
          </w:tcPr>
          <w:p w14:paraId="654B059E"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A237BAF" w14:textId="77777777" w:rsidR="007542A2" w:rsidRDefault="004E0924">
            <w:pPr>
              <w:widowControl w:val="0"/>
              <w:spacing w:line="240" w:lineRule="auto"/>
            </w:pPr>
            <w:r>
              <w:rPr>
                <w:sz w:val="16"/>
                <w:szCs w:val="16"/>
              </w:rPr>
              <w:t>N/A</w:t>
            </w:r>
          </w:p>
        </w:tc>
      </w:tr>
      <w:tr w:rsidR="007542A2" w14:paraId="3E003F43" w14:textId="77777777">
        <w:trPr>
          <w:trHeight w:val="360"/>
        </w:trPr>
        <w:tc>
          <w:tcPr>
            <w:tcW w:w="3720" w:type="dxa"/>
            <w:vMerge/>
            <w:tcMar>
              <w:top w:w="100" w:type="dxa"/>
              <w:left w:w="100" w:type="dxa"/>
              <w:bottom w:w="100" w:type="dxa"/>
              <w:right w:w="100" w:type="dxa"/>
            </w:tcMar>
          </w:tcPr>
          <w:p w14:paraId="2A56840E"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414CCB3" w14:textId="77777777" w:rsidR="007542A2" w:rsidRDefault="007542A2">
            <w:pPr>
              <w:widowControl w:val="0"/>
              <w:spacing w:line="240" w:lineRule="auto"/>
            </w:pPr>
          </w:p>
        </w:tc>
        <w:tc>
          <w:tcPr>
            <w:tcW w:w="3750" w:type="dxa"/>
            <w:tcMar>
              <w:top w:w="100" w:type="dxa"/>
              <w:left w:w="100" w:type="dxa"/>
              <w:bottom w:w="100" w:type="dxa"/>
              <w:right w:w="100" w:type="dxa"/>
            </w:tcMar>
          </w:tcPr>
          <w:p w14:paraId="3CFDD109" w14:textId="77777777" w:rsidR="007542A2" w:rsidRDefault="004E0924">
            <w:pPr>
              <w:widowControl w:val="0"/>
              <w:spacing w:line="240" w:lineRule="auto"/>
            </w:pPr>
            <w:r>
              <w:rPr>
                <w:sz w:val="16"/>
                <w:szCs w:val="16"/>
              </w:rPr>
              <w:t>For 0 or 1 created events, rooms and teachers.</w:t>
            </w:r>
          </w:p>
        </w:tc>
        <w:tc>
          <w:tcPr>
            <w:tcW w:w="3870" w:type="dxa"/>
            <w:tcMar>
              <w:top w:w="100" w:type="dxa"/>
              <w:left w:w="100" w:type="dxa"/>
              <w:bottom w:w="100" w:type="dxa"/>
              <w:right w:w="100" w:type="dxa"/>
            </w:tcMar>
          </w:tcPr>
          <w:p w14:paraId="70491039" w14:textId="77777777" w:rsidR="007542A2" w:rsidRDefault="004E0924">
            <w:pPr>
              <w:widowControl w:val="0"/>
              <w:spacing w:line="240" w:lineRule="auto"/>
            </w:pPr>
            <w:r>
              <w:rPr>
                <w:sz w:val="16"/>
                <w:szCs w:val="16"/>
              </w:rPr>
              <w:t>The system to cope and there to be an empty selection box for when there are no teachers or rooms.</w:t>
            </w:r>
          </w:p>
        </w:tc>
      </w:tr>
      <w:tr w:rsidR="007542A2" w14:paraId="2BAC78F9" w14:textId="77777777">
        <w:trPr>
          <w:trHeight w:val="360"/>
        </w:trPr>
        <w:tc>
          <w:tcPr>
            <w:tcW w:w="3720" w:type="dxa"/>
            <w:vMerge w:val="restart"/>
            <w:tcMar>
              <w:top w:w="100" w:type="dxa"/>
              <w:left w:w="100" w:type="dxa"/>
              <w:bottom w:w="100" w:type="dxa"/>
              <w:right w:w="100" w:type="dxa"/>
            </w:tcMar>
          </w:tcPr>
          <w:p w14:paraId="2A87BE30" w14:textId="77777777" w:rsidR="007542A2" w:rsidRDefault="004E0924">
            <w:pPr>
              <w:widowControl w:val="0"/>
              <w:spacing w:line="240" w:lineRule="auto"/>
            </w:pPr>
            <w:r>
              <w:rPr>
                <w:sz w:val="16"/>
                <w:szCs w:val="16"/>
                <w:u w:val="single"/>
              </w:rPr>
              <w:t>viewAllEvents.php.2</w:t>
            </w:r>
          </w:p>
        </w:tc>
        <w:tc>
          <w:tcPr>
            <w:tcW w:w="2220" w:type="dxa"/>
            <w:vMerge w:val="restart"/>
            <w:tcMar>
              <w:top w:w="100" w:type="dxa"/>
              <w:left w:w="100" w:type="dxa"/>
              <w:bottom w:w="100" w:type="dxa"/>
              <w:right w:w="100" w:type="dxa"/>
            </w:tcMar>
          </w:tcPr>
          <w:p w14:paraId="349810E7" w14:textId="77777777" w:rsidR="007542A2" w:rsidRDefault="004E0924">
            <w:pPr>
              <w:widowControl w:val="0"/>
              <w:spacing w:line="240" w:lineRule="auto"/>
            </w:pPr>
            <w:r>
              <w:rPr>
                <w:sz w:val="16"/>
                <w:szCs w:val="16"/>
              </w:rPr>
              <w:t>Make sure that the correct events are displayed for the given room ID or teacher ID.</w:t>
            </w:r>
          </w:p>
        </w:tc>
        <w:tc>
          <w:tcPr>
            <w:tcW w:w="3750" w:type="dxa"/>
            <w:tcMar>
              <w:top w:w="100" w:type="dxa"/>
              <w:left w:w="100" w:type="dxa"/>
              <w:bottom w:w="100" w:type="dxa"/>
              <w:right w:w="100" w:type="dxa"/>
            </w:tcMar>
          </w:tcPr>
          <w:p w14:paraId="48CD431C" w14:textId="77777777" w:rsidR="007542A2" w:rsidRDefault="004E0924">
            <w:pPr>
              <w:widowControl w:val="0"/>
              <w:spacing w:line="240" w:lineRule="auto"/>
            </w:pPr>
            <w:r>
              <w:rPr>
                <w:sz w:val="16"/>
                <w:szCs w:val="16"/>
              </w:rPr>
              <w:t>Display a sample of events for given room IDs or teacher IDs.</w:t>
            </w:r>
          </w:p>
        </w:tc>
        <w:tc>
          <w:tcPr>
            <w:tcW w:w="3870" w:type="dxa"/>
            <w:tcMar>
              <w:top w:w="100" w:type="dxa"/>
              <w:left w:w="100" w:type="dxa"/>
              <w:bottom w:w="100" w:type="dxa"/>
              <w:right w:w="100" w:type="dxa"/>
            </w:tcMar>
          </w:tcPr>
          <w:p w14:paraId="0594772C" w14:textId="77777777" w:rsidR="007542A2" w:rsidRDefault="004E0924">
            <w:pPr>
              <w:widowControl w:val="0"/>
              <w:spacing w:line="240" w:lineRule="auto"/>
            </w:pPr>
            <w:r>
              <w:rPr>
                <w:sz w:val="16"/>
                <w:szCs w:val="16"/>
              </w:rPr>
              <w:t>To make sure that only the correct events for a given room ID or teacher ID are shown.</w:t>
            </w:r>
          </w:p>
        </w:tc>
      </w:tr>
      <w:tr w:rsidR="007542A2" w14:paraId="71200D16" w14:textId="77777777">
        <w:trPr>
          <w:trHeight w:val="360"/>
        </w:trPr>
        <w:tc>
          <w:tcPr>
            <w:tcW w:w="3720" w:type="dxa"/>
            <w:vMerge/>
            <w:tcMar>
              <w:top w:w="100" w:type="dxa"/>
              <w:left w:w="100" w:type="dxa"/>
              <w:bottom w:w="100" w:type="dxa"/>
              <w:right w:w="100" w:type="dxa"/>
            </w:tcMar>
          </w:tcPr>
          <w:p w14:paraId="12A9C5D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1616C935" w14:textId="77777777" w:rsidR="007542A2" w:rsidRDefault="007542A2">
            <w:pPr>
              <w:widowControl w:val="0"/>
              <w:spacing w:line="240" w:lineRule="auto"/>
            </w:pPr>
          </w:p>
        </w:tc>
        <w:tc>
          <w:tcPr>
            <w:tcW w:w="3750" w:type="dxa"/>
            <w:tcMar>
              <w:top w:w="100" w:type="dxa"/>
              <w:left w:w="100" w:type="dxa"/>
              <w:bottom w:w="100" w:type="dxa"/>
              <w:right w:w="100" w:type="dxa"/>
            </w:tcMar>
          </w:tcPr>
          <w:p w14:paraId="0331A769" w14:textId="77777777" w:rsidR="007542A2" w:rsidRDefault="004E0924">
            <w:pPr>
              <w:widowControl w:val="0"/>
              <w:spacing w:line="240" w:lineRule="auto"/>
            </w:pPr>
            <w:r>
              <w:rPr>
                <w:sz w:val="16"/>
                <w:szCs w:val="16"/>
              </w:rPr>
              <w:t>Don’t provide a valid room ID or teacher ID.</w:t>
            </w:r>
          </w:p>
        </w:tc>
        <w:tc>
          <w:tcPr>
            <w:tcW w:w="3870" w:type="dxa"/>
            <w:tcMar>
              <w:top w:w="100" w:type="dxa"/>
              <w:left w:w="100" w:type="dxa"/>
              <w:bottom w:w="100" w:type="dxa"/>
              <w:right w:w="100" w:type="dxa"/>
            </w:tcMar>
          </w:tcPr>
          <w:p w14:paraId="22F0209E" w14:textId="77777777" w:rsidR="007542A2" w:rsidRDefault="004E0924">
            <w:pPr>
              <w:widowControl w:val="0"/>
              <w:spacing w:line="240" w:lineRule="auto"/>
            </w:pPr>
            <w:r>
              <w:rPr>
                <w:sz w:val="16"/>
                <w:szCs w:val="16"/>
              </w:rPr>
              <w:t>To make sure that an error message stating the problem is shown.</w:t>
            </w:r>
          </w:p>
        </w:tc>
      </w:tr>
      <w:tr w:rsidR="007542A2" w14:paraId="0B268E4E" w14:textId="77777777">
        <w:trPr>
          <w:trHeight w:val="360"/>
        </w:trPr>
        <w:tc>
          <w:tcPr>
            <w:tcW w:w="3720" w:type="dxa"/>
            <w:vMerge/>
            <w:tcMar>
              <w:top w:w="100" w:type="dxa"/>
              <w:left w:w="100" w:type="dxa"/>
              <w:bottom w:w="100" w:type="dxa"/>
              <w:right w:w="100" w:type="dxa"/>
            </w:tcMar>
          </w:tcPr>
          <w:p w14:paraId="75A304F7"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A02813A" w14:textId="77777777" w:rsidR="007542A2" w:rsidRDefault="007542A2">
            <w:pPr>
              <w:widowControl w:val="0"/>
              <w:spacing w:line="240" w:lineRule="auto"/>
            </w:pPr>
          </w:p>
        </w:tc>
        <w:tc>
          <w:tcPr>
            <w:tcW w:w="3750" w:type="dxa"/>
            <w:tcMar>
              <w:top w:w="100" w:type="dxa"/>
              <w:left w:w="100" w:type="dxa"/>
              <w:bottom w:w="100" w:type="dxa"/>
              <w:right w:w="100" w:type="dxa"/>
            </w:tcMar>
          </w:tcPr>
          <w:p w14:paraId="1D244D8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4BF54D8" w14:textId="77777777" w:rsidR="007542A2" w:rsidRDefault="004E0924">
            <w:pPr>
              <w:widowControl w:val="0"/>
              <w:spacing w:line="240" w:lineRule="auto"/>
            </w:pPr>
            <w:r>
              <w:rPr>
                <w:sz w:val="16"/>
                <w:szCs w:val="16"/>
              </w:rPr>
              <w:t>N/A</w:t>
            </w:r>
          </w:p>
        </w:tc>
      </w:tr>
      <w:tr w:rsidR="007542A2" w14:paraId="09EFD597" w14:textId="77777777">
        <w:tc>
          <w:tcPr>
            <w:tcW w:w="3720" w:type="dxa"/>
            <w:tcMar>
              <w:top w:w="100" w:type="dxa"/>
              <w:left w:w="100" w:type="dxa"/>
              <w:bottom w:w="100" w:type="dxa"/>
              <w:right w:w="100" w:type="dxa"/>
            </w:tcMar>
          </w:tcPr>
          <w:p w14:paraId="612E03C7" w14:textId="77777777" w:rsidR="007542A2" w:rsidRDefault="004E0924">
            <w:pPr>
              <w:widowControl w:val="0"/>
              <w:spacing w:line="240" w:lineRule="auto"/>
            </w:pPr>
            <w:r>
              <w:rPr>
                <w:u w:val="single"/>
              </w:rPr>
              <w:t>viewAllHolidays.php</w:t>
            </w:r>
          </w:p>
        </w:tc>
        <w:tc>
          <w:tcPr>
            <w:tcW w:w="2220" w:type="dxa"/>
            <w:tcMar>
              <w:top w:w="100" w:type="dxa"/>
              <w:left w:w="100" w:type="dxa"/>
              <w:bottom w:w="100" w:type="dxa"/>
              <w:right w:w="100" w:type="dxa"/>
            </w:tcMar>
          </w:tcPr>
          <w:p w14:paraId="3D53C109"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512144A5"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45347A2" w14:textId="77777777" w:rsidR="007542A2" w:rsidRDefault="004E0924">
            <w:pPr>
              <w:widowControl w:val="0"/>
              <w:spacing w:line="240" w:lineRule="auto"/>
            </w:pPr>
            <w:r>
              <w:t>-</w:t>
            </w:r>
          </w:p>
        </w:tc>
      </w:tr>
      <w:tr w:rsidR="007542A2" w14:paraId="7708EA56" w14:textId="77777777">
        <w:trPr>
          <w:trHeight w:val="420"/>
        </w:trPr>
        <w:tc>
          <w:tcPr>
            <w:tcW w:w="3720" w:type="dxa"/>
            <w:vMerge w:val="restart"/>
            <w:tcMar>
              <w:top w:w="100" w:type="dxa"/>
              <w:left w:w="100" w:type="dxa"/>
              <w:bottom w:w="100" w:type="dxa"/>
              <w:right w:w="100" w:type="dxa"/>
            </w:tcMar>
          </w:tcPr>
          <w:p w14:paraId="50E1BD1F" w14:textId="77777777" w:rsidR="007542A2" w:rsidRDefault="004E0924">
            <w:pPr>
              <w:widowControl w:val="0"/>
              <w:spacing w:line="240" w:lineRule="auto"/>
            </w:pPr>
            <w:r>
              <w:rPr>
                <w:sz w:val="16"/>
                <w:szCs w:val="16"/>
                <w:u w:val="single"/>
              </w:rPr>
              <w:t>viewAllHolidays.php.1</w:t>
            </w:r>
          </w:p>
        </w:tc>
        <w:tc>
          <w:tcPr>
            <w:tcW w:w="2220" w:type="dxa"/>
            <w:vMerge w:val="restart"/>
            <w:tcMar>
              <w:top w:w="100" w:type="dxa"/>
              <w:left w:w="100" w:type="dxa"/>
              <w:bottom w:w="100" w:type="dxa"/>
              <w:right w:w="100" w:type="dxa"/>
            </w:tcMar>
          </w:tcPr>
          <w:p w14:paraId="7F214219" w14:textId="77777777" w:rsidR="007542A2" w:rsidRDefault="004E0924">
            <w:pPr>
              <w:widowControl w:val="0"/>
              <w:spacing w:line="240" w:lineRule="auto"/>
            </w:pPr>
            <w:r>
              <w:rPr>
                <w:sz w:val="16"/>
                <w:szCs w:val="16"/>
              </w:rPr>
              <w:t>Make sure that all records display correctly.</w:t>
            </w:r>
          </w:p>
        </w:tc>
        <w:tc>
          <w:tcPr>
            <w:tcW w:w="3750" w:type="dxa"/>
            <w:tcMar>
              <w:top w:w="100" w:type="dxa"/>
              <w:left w:w="100" w:type="dxa"/>
              <w:bottom w:w="100" w:type="dxa"/>
              <w:right w:w="100" w:type="dxa"/>
            </w:tcMar>
          </w:tcPr>
          <w:p w14:paraId="39F1B23E" w14:textId="77777777" w:rsidR="007542A2" w:rsidRDefault="004E0924">
            <w:pPr>
              <w:widowControl w:val="0"/>
              <w:spacing w:line="240" w:lineRule="auto"/>
            </w:pPr>
            <w:r>
              <w:rPr>
                <w:sz w:val="16"/>
                <w:szCs w:val="16"/>
              </w:rPr>
              <w:t>User views all holidays.</w:t>
            </w:r>
          </w:p>
        </w:tc>
        <w:tc>
          <w:tcPr>
            <w:tcW w:w="3870" w:type="dxa"/>
            <w:tcMar>
              <w:top w:w="100" w:type="dxa"/>
              <w:left w:w="100" w:type="dxa"/>
              <w:bottom w:w="100" w:type="dxa"/>
              <w:right w:w="100" w:type="dxa"/>
            </w:tcMar>
          </w:tcPr>
          <w:p w14:paraId="084FC36D" w14:textId="77777777" w:rsidR="007542A2" w:rsidRDefault="004E0924">
            <w:pPr>
              <w:widowControl w:val="0"/>
              <w:spacing w:line="240" w:lineRule="auto"/>
            </w:pPr>
            <w:r>
              <w:rPr>
                <w:sz w:val="16"/>
                <w:szCs w:val="16"/>
              </w:rPr>
              <w:t>To make sure that all details for each holiday appears correctly.</w:t>
            </w:r>
          </w:p>
        </w:tc>
      </w:tr>
      <w:tr w:rsidR="007542A2" w14:paraId="7711790D" w14:textId="77777777">
        <w:trPr>
          <w:trHeight w:val="420"/>
        </w:trPr>
        <w:tc>
          <w:tcPr>
            <w:tcW w:w="3720" w:type="dxa"/>
            <w:vMerge/>
            <w:tcMar>
              <w:top w:w="100" w:type="dxa"/>
              <w:left w:w="100" w:type="dxa"/>
              <w:bottom w:w="100" w:type="dxa"/>
              <w:right w:w="100" w:type="dxa"/>
            </w:tcMar>
          </w:tcPr>
          <w:p w14:paraId="2C12D8DC"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6A162DE3" w14:textId="77777777" w:rsidR="007542A2" w:rsidRDefault="007542A2">
            <w:pPr>
              <w:widowControl w:val="0"/>
              <w:spacing w:line="240" w:lineRule="auto"/>
            </w:pPr>
          </w:p>
        </w:tc>
        <w:tc>
          <w:tcPr>
            <w:tcW w:w="3750" w:type="dxa"/>
            <w:tcMar>
              <w:top w:w="100" w:type="dxa"/>
              <w:left w:w="100" w:type="dxa"/>
              <w:bottom w:w="100" w:type="dxa"/>
              <w:right w:w="100" w:type="dxa"/>
            </w:tcMar>
          </w:tcPr>
          <w:p w14:paraId="6FEB3F9E" w14:textId="77777777" w:rsidR="007542A2" w:rsidRDefault="004E0924">
            <w:pPr>
              <w:widowControl w:val="0"/>
              <w:spacing w:line="240" w:lineRule="auto"/>
            </w:pPr>
            <w:r>
              <w:rPr>
                <w:sz w:val="16"/>
                <w:szCs w:val="16"/>
              </w:rPr>
              <w:t>A non-admin user tries to view the page.</w:t>
            </w:r>
          </w:p>
        </w:tc>
        <w:tc>
          <w:tcPr>
            <w:tcW w:w="3870" w:type="dxa"/>
            <w:tcMar>
              <w:top w:w="100" w:type="dxa"/>
              <w:left w:w="100" w:type="dxa"/>
              <w:bottom w:w="100" w:type="dxa"/>
              <w:right w:w="100" w:type="dxa"/>
            </w:tcMar>
          </w:tcPr>
          <w:p w14:paraId="2EF48EA7" w14:textId="77777777" w:rsidR="007542A2" w:rsidRDefault="004E0924">
            <w:pPr>
              <w:widowControl w:val="0"/>
              <w:spacing w:line="240" w:lineRule="auto"/>
            </w:pPr>
            <w:r>
              <w:rPr>
                <w:sz w:val="16"/>
                <w:szCs w:val="16"/>
              </w:rPr>
              <w:t>To make sure that only administrators can view the page.</w:t>
            </w:r>
          </w:p>
        </w:tc>
      </w:tr>
      <w:tr w:rsidR="007542A2" w14:paraId="05C57012" w14:textId="77777777">
        <w:trPr>
          <w:trHeight w:val="420"/>
        </w:trPr>
        <w:tc>
          <w:tcPr>
            <w:tcW w:w="3720" w:type="dxa"/>
            <w:vMerge/>
            <w:tcMar>
              <w:top w:w="100" w:type="dxa"/>
              <w:left w:w="100" w:type="dxa"/>
              <w:bottom w:w="100" w:type="dxa"/>
              <w:right w:w="100" w:type="dxa"/>
            </w:tcMar>
          </w:tcPr>
          <w:p w14:paraId="745DE680"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160A33A" w14:textId="77777777" w:rsidR="007542A2" w:rsidRDefault="007542A2">
            <w:pPr>
              <w:widowControl w:val="0"/>
              <w:spacing w:line="240" w:lineRule="auto"/>
            </w:pPr>
          </w:p>
        </w:tc>
        <w:tc>
          <w:tcPr>
            <w:tcW w:w="3750" w:type="dxa"/>
            <w:tcMar>
              <w:top w:w="100" w:type="dxa"/>
              <w:left w:w="100" w:type="dxa"/>
              <w:bottom w:w="100" w:type="dxa"/>
              <w:right w:w="100" w:type="dxa"/>
            </w:tcMar>
          </w:tcPr>
          <w:p w14:paraId="0362C31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EE3D73E" w14:textId="77777777" w:rsidR="007542A2" w:rsidRDefault="004E0924">
            <w:pPr>
              <w:widowControl w:val="0"/>
              <w:spacing w:line="240" w:lineRule="auto"/>
            </w:pPr>
            <w:r>
              <w:rPr>
                <w:sz w:val="16"/>
                <w:szCs w:val="16"/>
              </w:rPr>
              <w:t>N/A</w:t>
            </w:r>
          </w:p>
        </w:tc>
      </w:tr>
      <w:tr w:rsidR="007542A2" w14:paraId="1B6F1B08" w14:textId="77777777">
        <w:tc>
          <w:tcPr>
            <w:tcW w:w="3720" w:type="dxa"/>
            <w:tcMar>
              <w:top w:w="100" w:type="dxa"/>
              <w:left w:w="100" w:type="dxa"/>
              <w:bottom w:w="100" w:type="dxa"/>
              <w:right w:w="100" w:type="dxa"/>
            </w:tcMar>
          </w:tcPr>
          <w:p w14:paraId="02691079" w14:textId="77777777" w:rsidR="007542A2" w:rsidRDefault="004E0924">
            <w:pPr>
              <w:widowControl w:val="0"/>
              <w:spacing w:line="240" w:lineRule="auto"/>
            </w:pPr>
            <w:r>
              <w:rPr>
                <w:u w:val="single"/>
              </w:rPr>
              <w:t>viewAllRooms.php</w:t>
            </w:r>
          </w:p>
        </w:tc>
        <w:tc>
          <w:tcPr>
            <w:tcW w:w="2220" w:type="dxa"/>
            <w:tcMar>
              <w:top w:w="100" w:type="dxa"/>
              <w:left w:w="100" w:type="dxa"/>
              <w:bottom w:w="100" w:type="dxa"/>
              <w:right w:w="100" w:type="dxa"/>
            </w:tcMar>
          </w:tcPr>
          <w:p w14:paraId="13A9B2B3"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0392E1B"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CAAB1AD" w14:textId="77777777" w:rsidR="007542A2" w:rsidRDefault="004E0924">
            <w:pPr>
              <w:widowControl w:val="0"/>
              <w:spacing w:line="240" w:lineRule="auto"/>
            </w:pPr>
            <w:r>
              <w:t>-</w:t>
            </w:r>
          </w:p>
        </w:tc>
      </w:tr>
      <w:tr w:rsidR="007542A2" w14:paraId="1E6C0BC7" w14:textId="77777777">
        <w:trPr>
          <w:trHeight w:val="420"/>
        </w:trPr>
        <w:tc>
          <w:tcPr>
            <w:tcW w:w="3720" w:type="dxa"/>
            <w:vMerge w:val="restart"/>
            <w:tcMar>
              <w:top w:w="100" w:type="dxa"/>
              <w:left w:w="100" w:type="dxa"/>
              <w:bottom w:w="100" w:type="dxa"/>
              <w:right w:w="100" w:type="dxa"/>
            </w:tcMar>
          </w:tcPr>
          <w:p w14:paraId="106CCBF0" w14:textId="77777777" w:rsidR="007542A2" w:rsidRDefault="004E0924">
            <w:pPr>
              <w:widowControl w:val="0"/>
              <w:spacing w:line="240" w:lineRule="auto"/>
            </w:pPr>
            <w:r>
              <w:rPr>
                <w:sz w:val="16"/>
                <w:szCs w:val="16"/>
                <w:u w:val="single"/>
              </w:rPr>
              <w:lastRenderedPageBreak/>
              <w:t>viewAllRooms.php.1</w:t>
            </w:r>
          </w:p>
        </w:tc>
        <w:tc>
          <w:tcPr>
            <w:tcW w:w="2220" w:type="dxa"/>
            <w:vMerge w:val="restart"/>
            <w:tcMar>
              <w:top w:w="100" w:type="dxa"/>
              <w:left w:w="100" w:type="dxa"/>
              <w:bottom w:w="100" w:type="dxa"/>
              <w:right w:w="100" w:type="dxa"/>
            </w:tcMar>
          </w:tcPr>
          <w:p w14:paraId="38D87B59" w14:textId="77777777" w:rsidR="007542A2" w:rsidRDefault="004E0924">
            <w:pPr>
              <w:widowControl w:val="0"/>
              <w:spacing w:line="240" w:lineRule="auto"/>
            </w:pPr>
            <w:r>
              <w:rPr>
                <w:sz w:val="16"/>
                <w:szCs w:val="16"/>
              </w:rPr>
              <w:t>Make sure that the “delete selected” operation functions correctly.</w:t>
            </w:r>
          </w:p>
        </w:tc>
        <w:tc>
          <w:tcPr>
            <w:tcW w:w="3750" w:type="dxa"/>
            <w:tcMar>
              <w:top w:w="100" w:type="dxa"/>
              <w:left w:w="100" w:type="dxa"/>
              <w:bottom w:w="100" w:type="dxa"/>
              <w:right w:w="100" w:type="dxa"/>
            </w:tcMar>
          </w:tcPr>
          <w:p w14:paraId="6400D1E8" w14:textId="77777777" w:rsidR="007542A2" w:rsidRDefault="004E0924">
            <w:pPr>
              <w:widowControl w:val="0"/>
              <w:spacing w:line="240" w:lineRule="auto"/>
            </w:pPr>
            <w:r>
              <w:rPr>
                <w:sz w:val="16"/>
                <w:szCs w:val="16"/>
              </w:rPr>
              <w:t>The user selects a set of 2 or more rooms.</w:t>
            </w:r>
          </w:p>
        </w:tc>
        <w:tc>
          <w:tcPr>
            <w:tcW w:w="3870" w:type="dxa"/>
            <w:tcMar>
              <w:top w:w="100" w:type="dxa"/>
              <w:left w:w="100" w:type="dxa"/>
              <w:bottom w:w="100" w:type="dxa"/>
              <w:right w:w="100" w:type="dxa"/>
            </w:tcMar>
          </w:tcPr>
          <w:p w14:paraId="0E81A38D" w14:textId="77777777" w:rsidR="007542A2" w:rsidRDefault="004E0924">
            <w:pPr>
              <w:widowControl w:val="0"/>
              <w:spacing w:line="240" w:lineRule="auto"/>
            </w:pPr>
            <w:r>
              <w:rPr>
                <w:sz w:val="16"/>
                <w:szCs w:val="16"/>
              </w:rPr>
              <w:t>To test that non-patterned selections can be made.</w:t>
            </w:r>
          </w:p>
        </w:tc>
      </w:tr>
      <w:tr w:rsidR="007542A2" w14:paraId="0F0A80A1" w14:textId="77777777">
        <w:trPr>
          <w:trHeight w:val="420"/>
        </w:trPr>
        <w:tc>
          <w:tcPr>
            <w:tcW w:w="3720" w:type="dxa"/>
            <w:vMerge/>
            <w:tcMar>
              <w:top w:w="100" w:type="dxa"/>
              <w:left w:w="100" w:type="dxa"/>
              <w:bottom w:w="100" w:type="dxa"/>
              <w:right w:w="100" w:type="dxa"/>
            </w:tcMar>
          </w:tcPr>
          <w:p w14:paraId="320C839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25204D4F" w14:textId="77777777" w:rsidR="007542A2" w:rsidRDefault="007542A2">
            <w:pPr>
              <w:widowControl w:val="0"/>
              <w:spacing w:line="240" w:lineRule="auto"/>
            </w:pPr>
          </w:p>
        </w:tc>
        <w:tc>
          <w:tcPr>
            <w:tcW w:w="3750" w:type="dxa"/>
            <w:tcMar>
              <w:top w:w="100" w:type="dxa"/>
              <w:left w:w="100" w:type="dxa"/>
              <w:bottom w:w="100" w:type="dxa"/>
              <w:right w:w="100" w:type="dxa"/>
            </w:tcMar>
          </w:tcPr>
          <w:p w14:paraId="63429E4C" w14:textId="77777777" w:rsidR="007542A2" w:rsidRDefault="004E0924">
            <w:pPr>
              <w:widowControl w:val="0"/>
              <w:spacing w:line="240" w:lineRule="auto"/>
            </w:pPr>
            <w:r>
              <w:rPr>
                <w:sz w:val="16"/>
                <w:szCs w:val="16"/>
              </w:rPr>
              <w:t>The user selects no rooms before operating the delete function.</w:t>
            </w:r>
          </w:p>
        </w:tc>
        <w:tc>
          <w:tcPr>
            <w:tcW w:w="3870" w:type="dxa"/>
            <w:tcMar>
              <w:top w:w="100" w:type="dxa"/>
              <w:left w:w="100" w:type="dxa"/>
              <w:bottom w:w="100" w:type="dxa"/>
              <w:right w:w="100" w:type="dxa"/>
            </w:tcMar>
          </w:tcPr>
          <w:p w14:paraId="0DBFB835" w14:textId="77777777" w:rsidR="007542A2" w:rsidRDefault="004E0924">
            <w:pPr>
              <w:widowControl w:val="0"/>
              <w:spacing w:line="240" w:lineRule="auto"/>
            </w:pPr>
            <w:r>
              <w:rPr>
                <w:sz w:val="16"/>
                <w:szCs w:val="16"/>
              </w:rPr>
              <w:t>To test that all of the rooms remain after the “delete selected” command is clicked.</w:t>
            </w:r>
          </w:p>
        </w:tc>
      </w:tr>
      <w:tr w:rsidR="007542A2" w14:paraId="748A5942" w14:textId="77777777">
        <w:trPr>
          <w:trHeight w:val="420"/>
        </w:trPr>
        <w:tc>
          <w:tcPr>
            <w:tcW w:w="3720" w:type="dxa"/>
            <w:vMerge/>
            <w:tcMar>
              <w:top w:w="100" w:type="dxa"/>
              <w:left w:w="100" w:type="dxa"/>
              <w:bottom w:w="100" w:type="dxa"/>
              <w:right w:w="100" w:type="dxa"/>
            </w:tcMar>
          </w:tcPr>
          <w:p w14:paraId="20F55CE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7FF90D02" w14:textId="77777777" w:rsidR="007542A2" w:rsidRDefault="007542A2">
            <w:pPr>
              <w:widowControl w:val="0"/>
              <w:spacing w:line="240" w:lineRule="auto"/>
            </w:pPr>
          </w:p>
        </w:tc>
        <w:tc>
          <w:tcPr>
            <w:tcW w:w="3750" w:type="dxa"/>
            <w:tcMar>
              <w:top w:w="100" w:type="dxa"/>
              <w:left w:w="100" w:type="dxa"/>
              <w:bottom w:w="100" w:type="dxa"/>
              <w:right w:w="100" w:type="dxa"/>
            </w:tcMar>
          </w:tcPr>
          <w:p w14:paraId="10750DCD" w14:textId="77777777" w:rsidR="007542A2" w:rsidRDefault="004E0924">
            <w:pPr>
              <w:widowControl w:val="0"/>
              <w:spacing w:line="240" w:lineRule="auto"/>
            </w:pPr>
            <w:r>
              <w:rPr>
                <w:sz w:val="16"/>
                <w:szCs w:val="16"/>
              </w:rPr>
              <w:t>The user selects only 1 or all of the rooms.</w:t>
            </w:r>
          </w:p>
        </w:tc>
        <w:tc>
          <w:tcPr>
            <w:tcW w:w="3870" w:type="dxa"/>
            <w:tcMar>
              <w:top w:w="100" w:type="dxa"/>
              <w:left w:w="100" w:type="dxa"/>
              <w:bottom w:w="100" w:type="dxa"/>
              <w:right w:w="100" w:type="dxa"/>
            </w:tcMar>
          </w:tcPr>
          <w:p w14:paraId="759F1F8D" w14:textId="77777777" w:rsidR="007542A2" w:rsidRDefault="004E0924">
            <w:pPr>
              <w:widowControl w:val="0"/>
              <w:spacing w:line="240" w:lineRule="auto"/>
            </w:pPr>
            <w:r>
              <w:rPr>
                <w:sz w:val="16"/>
                <w:szCs w:val="16"/>
              </w:rPr>
              <w:t>To test that a single or all of the entries can be selected at once.</w:t>
            </w:r>
          </w:p>
        </w:tc>
      </w:tr>
      <w:tr w:rsidR="007542A2" w14:paraId="2DA071B0" w14:textId="77777777">
        <w:tc>
          <w:tcPr>
            <w:tcW w:w="3720" w:type="dxa"/>
            <w:tcMar>
              <w:top w:w="100" w:type="dxa"/>
              <w:left w:w="100" w:type="dxa"/>
              <w:bottom w:w="100" w:type="dxa"/>
              <w:right w:w="100" w:type="dxa"/>
            </w:tcMar>
          </w:tcPr>
          <w:p w14:paraId="7A8F2EB0" w14:textId="77777777" w:rsidR="007542A2" w:rsidRDefault="004E0924">
            <w:pPr>
              <w:widowControl w:val="0"/>
              <w:spacing w:line="240" w:lineRule="auto"/>
            </w:pPr>
            <w:r>
              <w:rPr>
                <w:u w:val="single"/>
              </w:rPr>
              <w:t>viewAllUsers.php</w:t>
            </w:r>
          </w:p>
        </w:tc>
        <w:tc>
          <w:tcPr>
            <w:tcW w:w="2220" w:type="dxa"/>
            <w:tcMar>
              <w:top w:w="100" w:type="dxa"/>
              <w:left w:w="100" w:type="dxa"/>
              <w:bottom w:w="100" w:type="dxa"/>
              <w:right w:w="100" w:type="dxa"/>
            </w:tcMar>
          </w:tcPr>
          <w:p w14:paraId="61FEFD90"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E525F3F"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91CB6E0" w14:textId="77777777" w:rsidR="007542A2" w:rsidRDefault="004E0924">
            <w:pPr>
              <w:widowControl w:val="0"/>
              <w:spacing w:line="240" w:lineRule="auto"/>
            </w:pPr>
            <w:r>
              <w:t>-</w:t>
            </w:r>
          </w:p>
        </w:tc>
      </w:tr>
      <w:tr w:rsidR="007542A2" w14:paraId="5AF9BA31" w14:textId="77777777">
        <w:trPr>
          <w:trHeight w:val="420"/>
        </w:trPr>
        <w:tc>
          <w:tcPr>
            <w:tcW w:w="3720" w:type="dxa"/>
            <w:vMerge w:val="restart"/>
            <w:tcMar>
              <w:top w:w="100" w:type="dxa"/>
              <w:left w:w="100" w:type="dxa"/>
              <w:bottom w:w="100" w:type="dxa"/>
              <w:right w:w="100" w:type="dxa"/>
            </w:tcMar>
          </w:tcPr>
          <w:p w14:paraId="7F363D42" w14:textId="77777777" w:rsidR="007542A2" w:rsidRDefault="004E0924">
            <w:pPr>
              <w:widowControl w:val="0"/>
              <w:spacing w:line="240" w:lineRule="auto"/>
            </w:pPr>
            <w:r>
              <w:rPr>
                <w:sz w:val="16"/>
                <w:szCs w:val="16"/>
                <w:u w:val="single"/>
              </w:rPr>
              <w:t>viewAllUsers.php.1</w:t>
            </w:r>
          </w:p>
        </w:tc>
        <w:tc>
          <w:tcPr>
            <w:tcW w:w="2220" w:type="dxa"/>
            <w:vMerge w:val="restart"/>
            <w:tcMar>
              <w:top w:w="100" w:type="dxa"/>
              <w:left w:w="100" w:type="dxa"/>
              <w:bottom w:w="100" w:type="dxa"/>
              <w:right w:w="100" w:type="dxa"/>
            </w:tcMar>
          </w:tcPr>
          <w:p w14:paraId="5ED90263" w14:textId="77777777" w:rsidR="007542A2" w:rsidRDefault="004E0924">
            <w:pPr>
              <w:widowControl w:val="0"/>
              <w:spacing w:line="240" w:lineRule="auto"/>
            </w:pPr>
            <w:r>
              <w:rPr>
                <w:sz w:val="16"/>
                <w:szCs w:val="16"/>
              </w:rPr>
              <w:t>Make sure that clicking on the edit button and the email address takes the user to the correct places.</w:t>
            </w:r>
          </w:p>
        </w:tc>
        <w:tc>
          <w:tcPr>
            <w:tcW w:w="3750" w:type="dxa"/>
            <w:tcMar>
              <w:top w:w="100" w:type="dxa"/>
              <w:left w:w="100" w:type="dxa"/>
              <w:bottom w:w="100" w:type="dxa"/>
              <w:right w:w="100" w:type="dxa"/>
            </w:tcMar>
          </w:tcPr>
          <w:p w14:paraId="463D8215" w14:textId="77777777" w:rsidR="007542A2" w:rsidRDefault="004E0924">
            <w:pPr>
              <w:widowControl w:val="0"/>
              <w:spacing w:line="240" w:lineRule="auto"/>
            </w:pPr>
            <w:r>
              <w:rPr>
                <w:sz w:val="16"/>
                <w:szCs w:val="16"/>
              </w:rPr>
              <w:t>The user clicks the buttons/links.</w:t>
            </w:r>
          </w:p>
        </w:tc>
        <w:tc>
          <w:tcPr>
            <w:tcW w:w="3870" w:type="dxa"/>
            <w:tcMar>
              <w:top w:w="100" w:type="dxa"/>
              <w:left w:w="100" w:type="dxa"/>
              <w:bottom w:w="100" w:type="dxa"/>
              <w:right w:w="100" w:type="dxa"/>
            </w:tcMar>
          </w:tcPr>
          <w:p w14:paraId="40B42B9B" w14:textId="77777777" w:rsidR="007542A2" w:rsidRDefault="004E0924">
            <w:pPr>
              <w:widowControl w:val="0"/>
              <w:spacing w:line="240" w:lineRule="auto"/>
            </w:pPr>
            <w:r>
              <w:rPr>
                <w:sz w:val="16"/>
                <w:szCs w:val="16"/>
              </w:rPr>
              <w:t>To test that the links work sufficiently well.</w:t>
            </w:r>
          </w:p>
        </w:tc>
      </w:tr>
      <w:tr w:rsidR="007542A2" w14:paraId="75775F64" w14:textId="77777777">
        <w:trPr>
          <w:trHeight w:val="420"/>
        </w:trPr>
        <w:tc>
          <w:tcPr>
            <w:tcW w:w="3720" w:type="dxa"/>
            <w:vMerge/>
            <w:tcMar>
              <w:top w:w="100" w:type="dxa"/>
              <w:left w:w="100" w:type="dxa"/>
              <w:bottom w:w="100" w:type="dxa"/>
              <w:right w:w="100" w:type="dxa"/>
            </w:tcMar>
          </w:tcPr>
          <w:p w14:paraId="3968BE52"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025A2570" w14:textId="77777777" w:rsidR="007542A2" w:rsidRDefault="007542A2">
            <w:pPr>
              <w:widowControl w:val="0"/>
              <w:spacing w:line="240" w:lineRule="auto"/>
            </w:pPr>
          </w:p>
        </w:tc>
        <w:tc>
          <w:tcPr>
            <w:tcW w:w="3750" w:type="dxa"/>
            <w:tcMar>
              <w:top w:w="100" w:type="dxa"/>
              <w:left w:w="100" w:type="dxa"/>
              <w:bottom w:w="100" w:type="dxa"/>
              <w:right w:w="100" w:type="dxa"/>
            </w:tcMar>
          </w:tcPr>
          <w:p w14:paraId="575ADE6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5412EF69" w14:textId="77777777" w:rsidR="007542A2" w:rsidRDefault="004E0924">
            <w:pPr>
              <w:widowControl w:val="0"/>
              <w:spacing w:line="240" w:lineRule="auto"/>
            </w:pPr>
            <w:r>
              <w:rPr>
                <w:sz w:val="16"/>
                <w:szCs w:val="16"/>
              </w:rPr>
              <w:t>N/A</w:t>
            </w:r>
          </w:p>
        </w:tc>
      </w:tr>
      <w:tr w:rsidR="007542A2" w14:paraId="6706CC92" w14:textId="77777777">
        <w:trPr>
          <w:trHeight w:val="420"/>
        </w:trPr>
        <w:tc>
          <w:tcPr>
            <w:tcW w:w="3720" w:type="dxa"/>
            <w:vMerge/>
            <w:tcMar>
              <w:top w:w="100" w:type="dxa"/>
              <w:left w:w="100" w:type="dxa"/>
              <w:bottom w:w="100" w:type="dxa"/>
              <w:right w:w="100" w:type="dxa"/>
            </w:tcMar>
          </w:tcPr>
          <w:p w14:paraId="7F936DC5" w14:textId="77777777" w:rsidR="007542A2" w:rsidRDefault="007542A2">
            <w:pPr>
              <w:widowControl w:val="0"/>
              <w:spacing w:line="240" w:lineRule="auto"/>
            </w:pPr>
          </w:p>
        </w:tc>
        <w:tc>
          <w:tcPr>
            <w:tcW w:w="2220" w:type="dxa"/>
            <w:vMerge/>
            <w:tcMar>
              <w:top w:w="100" w:type="dxa"/>
              <w:left w:w="100" w:type="dxa"/>
              <w:bottom w:w="100" w:type="dxa"/>
              <w:right w:w="100" w:type="dxa"/>
            </w:tcMar>
          </w:tcPr>
          <w:p w14:paraId="55E714E1" w14:textId="77777777" w:rsidR="007542A2" w:rsidRDefault="007542A2">
            <w:pPr>
              <w:widowControl w:val="0"/>
              <w:spacing w:line="240" w:lineRule="auto"/>
            </w:pPr>
          </w:p>
        </w:tc>
        <w:tc>
          <w:tcPr>
            <w:tcW w:w="3750" w:type="dxa"/>
            <w:tcMar>
              <w:top w:w="100" w:type="dxa"/>
              <w:left w:w="100" w:type="dxa"/>
              <w:bottom w:w="100" w:type="dxa"/>
              <w:right w:w="100" w:type="dxa"/>
            </w:tcMar>
          </w:tcPr>
          <w:p w14:paraId="1D18CE6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5BB26CDA" w14:textId="77777777" w:rsidR="007542A2" w:rsidRDefault="004E0924">
            <w:pPr>
              <w:widowControl w:val="0"/>
              <w:spacing w:line="240" w:lineRule="auto"/>
            </w:pPr>
            <w:r>
              <w:rPr>
                <w:sz w:val="16"/>
                <w:szCs w:val="16"/>
              </w:rPr>
              <w:t>N/A</w:t>
            </w:r>
          </w:p>
        </w:tc>
      </w:tr>
    </w:tbl>
    <w:p w14:paraId="0AE2F407" w14:textId="2ACB1AFD" w:rsidR="007542A2" w:rsidRDefault="004E0924">
      <w:r>
        <w:t>The test plan will be executed in full in the testing section</w:t>
      </w:r>
      <w:r w:rsidR="00B43B96">
        <w:t xml:space="preserve"> (</w:t>
      </w:r>
      <w:r w:rsidR="00053790">
        <w:t xml:space="preserve">section </w:t>
      </w:r>
      <w:hyperlink w:anchor="_System_Testing" w:history="1">
        <w:r w:rsidR="00B43B96" w:rsidRPr="00B43B96">
          <w:rPr>
            <w:rStyle w:val="Hyperlink"/>
          </w:rPr>
          <w:t>D</w:t>
        </w:r>
      </w:hyperlink>
      <w:r w:rsidR="00053790">
        <w:t>, page 236</w:t>
      </w:r>
      <w:r w:rsidR="00B43B96">
        <w:t>)</w:t>
      </w:r>
      <w:r>
        <w:t>.</w:t>
      </w:r>
    </w:p>
    <w:p w14:paraId="3FB8751A" w14:textId="77777777" w:rsidR="007542A2" w:rsidRDefault="004E0924">
      <w:pPr>
        <w:pStyle w:val="Heading2"/>
        <w:contextualSpacing w:val="0"/>
      </w:pPr>
      <w:bookmarkStart w:id="179" w:name="h.x0wjrciemywo" w:colFirst="0" w:colLast="0"/>
      <w:bookmarkStart w:id="180" w:name="_Toc448908036"/>
      <w:bookmarkEnd w:id="179"/>
      <w:r>
        <w:t>Comments from the Client</w:t>
      </w:r>
      <w:bookmarkEnd w:id="180"/>
    </w:p>
    <w:p w14:paraId="22714801" w14:textId="4CD73899" w:rsidR="007542A2" w:rsidRDefault="004E0924">
      <w:r>
        <w:t>Mr Jacobs has been in communication with me throughout the design section</w:t>
      </w:r>
      <w:r w:rsidR="00B43B96">
        <w:t xml:space="preserve"> (</w:t>
      </w:r>
      <w:r w:rsidR="00053790">
        <w:t xml:space="preserve">section </w:t>
      </w:r>
      <w:hyperlink w:anchor="_Design_Section" w:history="1">
        <w:r w:rsidR="00B43B96" w:rsidRPr="00B43B96">
          <w:rPr>
            <w:rStyle w:val="Hyperlink"/>
          </w:rPr>
          <w:t>B</w:t>
        </w:r>
      </w:hyperlink>
      <w:r w:rsidR="00053790">
        <w:t>, page 33</w:t>
      </w:r>
      <w:r w:rsidR="00B43B96">
        <w:t>)</w:t>
      </w:r>
      <w:r>
        <w:t xml:space="preserve"> and has advised some changes that have been reflected in this section (as he suggested some of the tests and other minor changes).</w:t>
      </w:r>
    </w:p>
    <w:p w14:paraId="6EE414DE" w14:textId="77777777" w:rsidR="007542A2" w:rsidRDefault="007542A2"/>
    <w:p w14:paraId="3F0185EE" w14:textId="77777777" w:rsidR="007542A2" w:rsidRDefault="004E0924">
      <w:r>
        <w:rPr>
          <w:b/>
        </w:rPr>
        <w:t>Mr Jacobs</w:t>
      </w:r>
      <w:r>
        <w:t>: “</w:t>
      </w:r>
      <w:r>
        <w:rPr>
          <w:i/>
        </w:rPr>
        <w:t>It is important that the database is normalised so that data becomes less redundant. I also spoke to Adam about simplifying some of the properties of the relations and decided that it would be best to go with the simpler design of the entities.</w:t>
      </w:r>
    </w:p>
    <w:p w14:paraId="387BC9E9" w14:textId="77777777" w:rsidR="007542A2" w:rsidRDefault="007542A2"/>
    <w:p w14:paraId="7FFDD04C" w14:textId="77777777" w:rsidR="007542A2" w:rsidRDefault="004E0924">
      <w:r>
        <w:rPr>
          <w:i/>
        </w:rPr>
        <w:t>The HCI is very important; it makes it accessible to all of the user’s visibility needs. It could be improved that the blue and the black in the menu bar could be more contrasting colours so that users with visual impairments can easily read the menu text.</w:t>
      </w:r>
    </w:p>
    <w:p w14:paraId="472CFFF3" w14:textId="77777777" w:rsidR="007542A2" w:rsidRDefault="007542A2"/>
    <w:p w14:paraId="1627E3D8" w14:textId="77777777" w:rsidR="00A43027" w:rsidRDefault="004E0924">
      <w:pPr>
        <w:rPr>
          <w:i/>
        </w:rPr>
      </w:pPr>
      <w:r>
        <w:rPr>
          <w:i/>
        </w:rPr>
        <w:lastRenderedPageBreak/>
        <w:t xml:space="preserve">It is great that such a secure password-holding method has been incorporated into the system (salting and hashing). This means that the user’s passwords are much </w:t>
      </w:r>
      <w:r w:rsidR="001E1870">
        <w:rPr>
          <w:i/>
        </w:rPr>
        <w:t>safer</w:t>
      </w:r>
      <w:r>
        <w:rPr>
          <w:i/>
        </w:rPr>
        <w:t xml:space="preserve"> in the database than if they were store as plain-text or as a regular hash.</w:t>
      </w:r>
    </w:p>
    <w:p w14:paraId="63360888" w14:textId="77777777" w:rsidR="00A43027" w:rsidRDefault="00A43027">
      <w:pPr>
        <w:rPr>
          <w:i/>
        </w:rPr>
      </w:pPr>
    </w:p>
    <w:p w14:paraId="2463EF5C" w14:textId="5C39118C" w:rsidR="007542A2" w:rsidRDefault="00A43027">
      <w:r>
        <w:rPr>
          <w:i/>
        </w:rPr>
        <w:t>Adam also looked through the documentation for the existing systems (Nova-T in particular) to get a real understanding of the existing systems.</w:t>
      </w:r>
      <w:r w:rsidR="004E0924">
        <w:rPr>
          <w:i/>
        </w:rPr>
        <w:t>”</w:t>
      </w:r>
    </w:p>
    <w:p w14:paraId="28E26D59" w14:textId="17B81C7E" w:rsidR="007542A2" w:rsidRDefault="001E1870">
      <w:r>
        <w:rPr>
          <w:noProof/>
        </w:rPr>
        <w:drawing>
          <wp:inline distT="0" distB="0" distL="0" distR="0" wp14:anchorId="0D29C4B3" wp14:editId="166BBFFA">
            <wp:extent cx="1152525" cy="838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r w:rsidR="004E0924">
        <w:br w:type="page"/>
      </w:r>
    </w:p>
    <w:p w14:paraId="23E50538" w14:textId="78A7AE24" w:rsidR="00DF2F12" w:rsidRDefault="00DF2F12" w:rsidP="00DF2F12">
      <w:pPr>
        <w:jc w:val="center"/>
      </w:pPr>
      <w:bookmarkStart w:id="181" w:name="h.ib3i27u1jco2" w:colFirst="0" w:colLast="0"/>
      <w:bookmarkEnd w:id="181"/>
      <w:r>
        <w:rPr>
          <w:color w:val="3C78D8"/>
          <w:sz w:val="144"/>
          <w:szCs w:val="144"/>
        </w:rPr>
        <w:lastRenderedPageBreak/>
        <w:t>Technical Solution</w:t>
      </w:r>
    </w:p>
    <w:p w14:paraId="24060299" w14:textId="05354715" w:rsidR="00DF2F12" w:rsidRDefault="00DF2F12" w:rsidP="00DF2F12">
      <w:pPr>
        <w:jc w:val="center"/>
      </w:pPr>
      <w:r>
        <w:rPr>
          <w:color w:val="FFFFFF"/>
          <w:sz w:val="144"/>
          <w:szCs w:val="144"/>
          <w:shd w:val="clear" w:color="auto" w:fill="3C78D8"/>
        </w:rPr>
        <w:t>C</w:t>
      </w:r>
    </w:p>
    <w:p w14:paraId="23BD9AC8" w14:textId="77777777" w:rsidR="007542A2" w:rsidRDefault="004E0924">
      <w:pPr>
        <w:jc w:val="center"/>
      </w:pPr>
      <w:r>
        <w:rPr>
          <w:noProof/>
        </w:rPr>
        <w:drawing>
          <wp:inline distT="114300" distB="114300" distL="114300" distR="114300" wp14:anchorId="64E930CB" wp14:editId="6101B7D5">
            <wp:extent cx="2220801" cy="2214563"/>
            <wp:effectExtent l="0" t="0" r="0" b="0"/>
            <wp:docPr id="3" name="image113.jpg" descr="AAEAAQAAAAAAAAceAAAAJDBiMzM3NDQ2LTk2ODItNDBkMC05YzNkLTU1ZmQxNTIyZmM4MA.jpg"/>
            <wp:cNvGraphicFramePr/>
            <a:graphic xmlns:a="http://schemas.openxmlformats.org/drawingml/2006/main">
              <a:graphicData uri="http://schemas.openxmlformats.org/drawingml/2006/picture">
                <pic:pic xmlns:pic="http://schemas.openxmlformats.org/drawingml/2006/picture">
                  <pic:nvPicPr>
                    <pic:cNvPr id="0" name="image113.jpg" descr="AAEAAQAAAAAAAAceAAAAJDBiMzM3NDQ2LTk2ODItNDBkMC05YzNkLTU1ZmQxNTIyZmM4MA.jpg"/>
                    <pic:cNvPicPr preferRelativeResize="0"/>
                  </pic:nvPicPr>
                  <pic:blipFill>
                    <a:blip r:embed="rId40"/>
                    <a:srcRect/>
                    <a:stretch>
                      <a:fillRect/>
                    </a:stretch>
                  </pic:blipFill>
                  <pic:spPr>
                    <a:xfrm>
                      <a:off x="0" y="0"/>
                      <a:ext cx="2220801" cy="2214563"/>
                    </a:xfrm>
                    <a:prstGeom prst="rect">
                      <a:avLst/>
                    </a:prstGeom>
                    <a:ln/>
                  </pic:spPr>
                </pic:pic>
              </a:graphicData>
            </a:graphic>
          </wp:inline>
        </w:drawing>
      </w:r>
    </w:p>
    <w:p w14:paraId="42DD8B2A" w14:textId="071A7021" w:rsidR="007542A2" w:rsidRDefault="004E0924" w:rsidP="006C65A3">
      <w:r>
        <w:br w:type="page"/>
      </w:r>
      <w:bookmarkStart w:id="182" w:name="h.zcwsuwv4jvid" w:colFirst="0" w:colLast="0"/>
      <w:bookmarkEnd w:id="182"/>
    </w:p>
    <w:p w14:paraId="4830B268" w14:textId="34DCA5E8" w:rsidR="007542A2" w:rsidRDefault="004E0924">
      <w:pPr>
        <w:pStyle w:val="Heading1"/>
        <w:contextualSpacing w:val="0"/>
      </w:pPr>
      <w:bookmarkStart w:id="183" w:name="h.6zhup12i163i" w:colFirst="0" w:colLast="0"/>
      <w:bookmarkStart w:id="184" w:name="_Technical_Solution_Section"/>
      <w:bookmarkStart w:id="185" w:name="_Toc448908037"/>
      <w:bookmarkEnd w:id="183"/>
      <w:bookmarkEnd w:id="184"/>
      <w:r>
        <w:lastRenderedPageBreak/>
        <w:t>Technical Solution Section</w:t>
      </w:r>
      <w:bookmarkEnd w:id="185"/>
    </w:p>
    <w:p w14:paraId="1F5BDA9F" w14:textId="77777777" w:rsidR="007542A2" w:rsidRDefault="004E0924">
      <w:pPr>
        <w:pStyle w:val="Heading2"/>
        <w:contextualSpacing w:val="0"/>
      </w:pPr>
      <w:bookmarkStart w:id="186" w:name="h.70e0x9k76h70" w:colFirst="0" w:colLast="0"/>
      <w:bookmarkStart w:id="187" w:name="_Toc448908038"/>
      <w:bookmarkEnd w:id="186"/>
      <w:r>
        <w:t>Included Files (as of 17/3/16)</w:t>
      </w:r>
      <w:bookmarkEnd w:id="187"/>
    </w:p>
    <w:p w14:paraId="1D983014" w14:textId="139FDF28" w:rsidR="00E658CE" w:rsidRPr="00E658CE" w:rsidRDefault="00E658CE" w:rsidP="00E658CE">
      <w:r>
        <w:t>Note: These pages do not have a screenshot as they do not necessarily produce a visual output (or change depending on where the pages are called from).</w:t>
      </w:r>
    </w:p>
    <w:p w14:paraId="21DECED2" w14:textId="77777777" w:rsidR="007542A2" w:rsidRDefault="004E0924">
      <w:pPr>
        <w:pStyle w:val="Heading3"/>
        <w:contextualSpacing w:val="0"/>
      </w:pPr>
      <w:bookmarkStart w:id="188" w:name="h.8jf9tkjh0nee" w:colFirst="0" w:colLast="0"/>
      <w:bookmarkStart w:id="189" w:name="_class.openDB.inc.php"/>
      <w:bookmarkStart w:id="190" w:name="_Toc448908039"/>
      <w:bookmarkEnd w:id="188"/>
      <w:bookmarkEnd w:id="189"/>
      <w:r>
        <w:t>class.openDB.inc.php</w:t>
      </w:r>
      <w:bookmarkEnd w:id="190"/>
    </w:p>
    <w:p w14:paraId="7BB10595" w14:textId="77777777" w:rsidR="007542A2" w:rsidRDefault="004E0924">
      <w:r>
        <w:rPr>
          <w:rFonts w:ascii="Roboto" w:eastAsia="Roboto" w:hAnsi="Roboto" w:cs="Roboto"/>
          <w:color w:val="666666"/>
        </w:rPr>
        <w:t>&lt;?</w:t>
      </w:r>
      <w:r>
        <w:rPr>
          <w:rFonts w:ascii="Roboto" w:eastAsia="Roboto" w:hAnsi="Roboto" w:cs="Roboto"/>
        </w:rPr>
        <w:t>php</w:t>
      </w:r>
    </w:p>
    <w:p w14:paraId="5130274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class</w:t>
      </w:r>
      <w:r>
        <w:rPr>
          <w:rFonts w:ascii="Roboto" w:eastAsia="Roboto" w:hAnsi="Roboto" w:cs="Roboto"/>
        </w:rPr>
        <w:t xml:space="preserve"> </w:t>
      </w:r>
      <w:r>
        <w:rPr>
          <w:rFonts w:ascii="Roboto" w:eastAsia="Roboto" w:hAnsi="Roboto" w:cs="Roboto"/>
          <w:b/>
          <w:color w:val="0000FF"/>
        </w:rPr>
        <w:t>openDB</w:t>
      </w:r>
    </w:p>
    <w:p w14:paraId="3F5FBC43" w14:textId="77777777" w:rsidR="007542A2" w:rsidRDefault="004E0924">
      <w:r>
        <w:rPr>
          <w:rFonts w:ascii="Roboto" w:eastAsia="Roboto" w:hAnsi="Roboto" w:cs="Roboto"/>
        </w:rPr>
        <w:t xml:space="preserve">        </w:t>
      </w:r>
      <w:r>
        <w:rPr>
          <w:rFonts w:ascii="Roboto" w:eastAsia="Roboto" w:hAnsi="Roboto" w:cs="Roboto"/>
        </w:rPr>
        <w:tab/>
        <w:t>{</w:t>
      </w:r>
    </w:p>
    <w:p w14:paraId="56C63EA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xml:space="preserve">// Defines each of the properties in the class            </w:t>
      </w:r>
      <w:r>
        <w:rPr>
          <w:rFonts w:ascii="Roboto" w:eastAsia="Roboto" w:hAnsi="Roboto" w:cs="Roboto"/>
          <w:i/>
          <w:color w:val="408080"/>
        </w:rPr>
        <w:tab/>
      </w:r>
    </w:p>
    <w:p w14:paraId="0E5DED6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color w:val="19177C"/>
        </w:rPr>
        <w:t>$host</w:t>
      </w:r>
      <w:r>
        <w:rPr>
          <w:rFonts w:ascii="Roboto" w:eastAsia="Roboto" w:hAnsi="Roboto" w:cs="Roboto"/>
        </w:rPr>
        <w:t xml:space="preserve">; </w:t>
      </w:r>
      <w:r>
        <w:rPr>
          <w:rFonts w:ascii="Roboto" w:eastAsia="Roboto" w:hAnsi="Roboto" w:cs="Roboto"/>
          <w:i/>
          <w:color w:val="408080"/>
        </w:rPr>
        <w:t>// The host address of the MYSQL server</w:t>
      </w:r>
    </w:p>
    <w:p w14:paraId="446A2BE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color w:val="19177C"/>
        </w:rPr>
        <w:t>$username</w:t>
      </w:r>
      <w:r>
        <w:rPr>
          <w:rFonts w:ascii="Roboto" w:eastAsia="Roboto" w:hAnsi="Roboto" w:cs="Roboto"/>
        </w:rPr>
        <w:t xml:space="preserve">; </w:t>
      </w:r>
      <w:r>
        <w:rPr>
          <w:rFonts w:ascii="Roboto" w:eastAsia="Roboto" w:hAnsi="Roboto" w:cs="Roboto"/>
          <w:i/>
          <w:color w:val="408080"/>
        </w:rPr>
        <w:t>// The username of the login details of the MYSQL server</w:t>
      </w:r>
    </w:p>
    <w:p w14:paraId="382293A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color w:val="19177C"/>
        </w:rPr>
        <w:t>$password</w:t>
      </w:r>
      <w:r>
        <w:rPr>
          <w:rFonts w:ascii="Roboto" w:eastAsia="Roboto" w:hAnsi="Roboto" w:cs="Roboto"/>
        </w:rPr>
        <w:t xml:space="preserve">; </w:t>
      </w:r>
      <w:r>
        <w:rPr>
          <w:rFonts w:ascii="Roboto" w:eastAsia="Roboto" w:hAnsi="Roboto" w:cs="Roboto"/>
          <w:i/>
          <w:color w:val="408080"/>
        </w:rPr>
        <w:t>// The password of the login details of the MYSQL server</w:t>
      </w:r>
    </w:p>
    <w:p w14:paraId="2186847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color w:val="19177C"/>
        </w:rPr>
        <w:t>$database</w:t>
      </w:r>
      <w:r>
        <w:rPr>
          <w:rFonts w:ascii="Roboto" w:eastAsia="Roboto" w:hAnsi="Roboto" w:cs="Roboto"/>
        </w:rPr>
        <w:t xml:space="preserve">; </w:t>
      </w:r>
      <w:r>
        <w:rPr>
          <w:rFonts w:ascii="Roboto" w:eastAsia="Roboto" w:hAnsi="Roboto" w:cs="Roboto"/>
          <w:i/>
          <w:color w:val="408080"/>
        </w:rPr>
        <w:t>// The database name for this particular class instance</w:t>
      </w:r>
    </w:p>
    <w:p w14:paraId="4094C889" w14:textId="77777777" w:rsidR="007542A2" w:rsidRDefault="004E0924">
      <w:r>
        <w:rPr>
          <w:rFonts w:ascii="Roboto" w:eastAsia="Roboto" w:hAnsi="Roboto" w:cs="Roboto"/>
        </w:rPr>
        <w:t xml:space="preserve"> </w:t>
      </w:r>
    </w:p>
    <w:p w14:paraId="26DDFA8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color w:val="19177C"/>
        </w:rPr>
        <w:t>$openMYSQL</w:t>
      </w:r>
      <w:r>
        <w:rPr>
          <w:rFonts w:ascii="Roboto" w:eastAsia="Roboto" w:hAnsi="Roboto" w:cs="Roboto"/>
        </w:rPr>
        <w:t xml:space="preserve">; </w:t>
      </w:r>
      <w:r>
        <w:rPr>
          <w:rFonts w:ascii="Roboto" w:eastAsia="Roboto" w:hAnsi="Roboto" w:cs="Roboto"/>
          <w:i/>
          <w:color w:val="408080"/>
        </w:rPr>
        <w:t>// Variable used for holding the returned values of 'mysqli_connect()' upon connection to the database</w:t>
      </w:r>
    </w:p>
    <w:p w14:paraId="2CE1B157" w14:textId="77777777" w:rsidR="007542A2" w:rsidRDefault="004E0924">
      <w:r>
        <w:rPr>
          <w:rFonts w:ascii="Roboto" w:eastAsia="Roboto" w:hAnsi="Roboto" w:cs="Roboto"/>
        </w:rPr>
        <w:t xml:space="preserve"> </w:t>
      </w:r>
    </w:p>
    <w:p w14:paraId="695D205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used for assigning values to properties in the class and initially creating the database</w:t>
      </w:r>
    </w:p>
    <w:p w14:paraId="34AE52E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__CONSTRUCT</w:t>
      </w:r>
      <w:r>
        <w:rPr>
          <w:rFonts w:ascii="Roboto" w:eastAsia="Roboto" w:hAnsi="Roboto" w:cs="Roboto"/>
        </w:rPr>
        <w:t>(</w:t>
      </w:r>
      <w:r>
        <w:rPr>
          <w:rFonts w:ascii="Roboto" w:eastAsia="Roboto" w:hAnsi="Roboto" w:cs="Roboto"/>
          <w:color w:val="19177C"/>
        </w:rPr>
        <w:t>$host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"localhost"</w:t>
      </w:r>
      <w:r>
        <w:rPr>
          <w:rFonts w:ascii="Roboto" w:eastAsia="Roboto" w:hAnsi="Roboto" w:cs="Roboto"/>
        </w:rPr>
        <w:t xml:space="preserve">, </w:t>
      </w:r>
      <w:r>
        <w:rPr>
          <w:rFonts w:ascii="Roboto" w:eastAsia="Roboto" w:hAnsi="Roboto" w:cs="Roboto"/>
          <w:color w:val="19177C"/>
        </w:rPr>
        <w:t>$username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"root"</w:t>
      </w:r>
      <w:r>
        <w:rPr>
          <w:rFonts w:ascii="Roboto" w:eastAsia="Roboto" w:hAnsi="Roboto" w:cs="Roboto"/>
        </w:rPr>
        <w:t xml:space="preserve">, </w:t>
      </w:r>
      <w:r>
        <w:rPr>
          <w:rFonts w:ascii="Roboto" w:eastAsia="Roboto" w:hAnsi="Roboto" w:cs="Roboto"/>
          <w:color w:val="19177C"/>
        </w:rPr>
        <w:t>$password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"root"</w:t>
      </w:r>
      <w:r>
        <w:rPr>
          <w:rFonts w:ascii="Roboto" w:eastAsia="Roboto" w:hAnsi="Roboto" w:cs="Roboto"/>
        </w:rPr>
        <w:t xml:space="preserve">, </w:t>
      </w:r>
      <w:r>
        <w:rPr>
          <w:rFonts w:ascii="Roboto" w:eastAsia="Roboto" w:hAnsi="Roboto" w:cs="Roboto"/>
          <w:color w:val="19177C"/>
        </w:rPr>
        <w:t>$database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"bookingSystem"</w:t>
      </w:r>
      <w:r>
        <w:rPr>
          <w:rFonts w:ascii="Roboto" w:eastAsia="Roboto" w:hAnsi="Roboto" w:cs="Roboto"/>
        </w:rPr>
        <w:t>)</w:t>
      </w:r>
    </w:p>
    <w:p w14:paraId="1EAED1E4" w14:textId="77777777" w:rsidR="007542A2" w:rsidRDefault="004E0924">
      <w:r>
        <w:rPr>
          <w:rFonts w:ascii="Roboto" w:eastAsia="Roboto" w:hAnsi="Roboto" w:cs="Roboto"/>
        </w:rPr>
        <w:t xml:space="preserve">                    </w:t>
      </w:r>
      <w:r>
        <w:rPr>
          <w:rFonts w:ascii="Roboto" w:eastAsia="Roboto" w:hAnsi="Roboto" w:cs="Roboto"/>
        </w:rPr>
        <w:tab/>
        <w:t>{</w:t>
      </w:r>
    </w:p>
    <w:p w14:paraId="33B6E23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host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$host</w:t>
      </w:r>
      <w:r>
        <w:rPr>
          <w:rFonts w:ascii="Roboto" w:eastAsia="Roboto" w:hAnsi="Roboto" w:cs="Roboto"/>
        </w:rPr>
        <w:t>;</w:t>
      </w:r>
    </w:p>
    <w:p w14:paraId="0A11D97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username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$username</w:t>
      </w:r>
      <w:r>
        <w:rPr>
          <w:rFonts w:ascii="Roboto" w:eastAsia="Roboto" w:hAnsi="Roboto" w:cs="Roboto"/>
        </w:rPr>
        <w:t>;</w:t>
      </w:r>
    </w:p>
    <w:p w14:paraId="69CF55A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$password</w:t>
      </w:r>
      <w:r>
        <w:rPr>
          <w:rFonts w:ascii="Roboto" w:eastAsia="Roboto" w:hAnsi="Roboto" w:cs="Roboto"/>
        </w:rPr>
        <w:t>;</w:t>
      </w:r>
    </w:p>
    <w:p w14:paraId="5216022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database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addslashes</w:t>
      </w:r>
      <w:r>
        <w:rPr>
          <w:rFonts w:ascii="Roboto" w:eastAsia="Roboto" w:hAnsi="Roboto" w:cs="Roboto"/>
        </w:rPr>
        <w:t>(</w:t>
      </w:r>
      <w:r>
        <w:rPr>
          <w:rFonts w:ascii="Roboto" w:eastAsia="Roboto" w:hAnsi="Roboto" w:cs="Roboto"/>
          <w:color w:val="19177C"/>
        </w:rPr>
        <w:t>$database</w:t>
      </w:r>
      <w:r>
        <w:rPr>
          <w:rFonts w:ascii="Roboto" w:eastAsia="Roboto" w:hAnsi="Roboto" w:cs="Roboto"/>
        </w:rPr>
        <w:t>);</w:t>
      </w:r>
    </w:p>
    <w:p w14:paraId="315E1A4B" w14:textId="77777777" w:rsidR="007542A2" w:rsidRDefault="004E0924">
      <w:r>
        <w:rPr>
          <w:rFonts w:ascii="Roboto" w:eastAsia="Roboto" w:hAnsi="Roboto" w:cs="Roboto"/>
        </w:rPr>
        <w:t xml:space="preserve"> </w:t>
      </w:r>
    </w:p>
    <w:p w14:paraId="02236D9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createDB</w:t>
      </w:r>
      <w:r>
        <w:rPr>
          <w:rFonts w:ascii="Roboto" w:eastAsia="Roboto" w:hAnsi="Roboto" w:cs="Roboto"/>
        </w:rPr>
        <w:t>();</w:t>
      </w:r>
    </w:p>
    <w:p w14:paraId="242FF221" w14:textId="77777777" w:rsidR="007542A2" w:rsidRDefault="004E0924">
      <w:r>
        <w:rPr>
          <w:rFonts w:ascii="Roboto" w:eastAsia="Roboto" w:hAnsi="Roboto" w:cs="Roboto"/>
        </w:rPr>
        <w:lastRenderedPageBreak/>
        <w:t xml:space="preserve">                    </w:t>
      </w:r>
      <w:r>
        <w:rPr>
          <w:rFonts w:ascii="Roboto" w:eastAsia="Roboto" w:hAnsi="Roboto" w:cs="Roboto"/>
        </w:rPr>
        <w:tab/>
        <w:t>}</w:t>
      </w:r>
    </w:p>
    <w:p w14:paraId="5E689F46" w14:textId="77777777" w:rsidR="007542A2" w:rsidRDefault="004E0924">
      <w:r>
        <w:rPr>
          <w:rFonts w:ascii="Roboto" w:eastAsia="Roboto" w:hAnsi="Roboto" w:cs="Roboto"/>
        </w:rPr>
        <w:t xml:space="preserve"> </w:t>
      </w:r>
    </w:p>
    <w:p w14:paraId="6EB3359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used for creating to the database</w:t>
      </w:r>
    </w:p>
    <w:p w14:paraId="6C1CCB8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createDB</w:t>
      </w:r>
      <w:r>
        <w:rPr>
          <w:rFonts w:ascii="Roboto" w:eastAsia="Roboto" w:hAnsi="Roboto" w:cs="Roboto"/>
        </w:rPr>
        <w:t>()</w:t>
      </w:r>
    </w:p>
    <w:p w14:paraId="27B91838" w14:textId="77777777" w:rsidR="007542A2" w:rsidRDefault="004E0924">
      <w:r>
        <w:rPr>
          <w:rFonts w:ascii="Roboto" w:eastAsia="Roboto" w:hAnsi="Roboto" w:cs="Roboto"/>
        </w:rPr>
        <w:t xml:space="preserve">                    </w:t>
      </w:r>
      <w:r>
        <w:rPr>
          <w:rFonts w:ascii="Roboto" w:eastAsia="Roboto" w:hAnsi="Roboto" w:cs="Roboto"/>
        </w:rPr>
        <w:tab/>
        <w:t>{</w:t>
      </w:r>
    </w:p>
    <w:p w14:paraId="02E2E0E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This method needs a local MYSQL connection because there is no database created yet</w:t>
      </w:r>
    </w:p>
    <w:p w14:paraId="54DADF7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$localMYSQL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mysqli_connect</w:t>
      </w:r>
      <w:r>
        <w:rPr>
          <w:rFonts w:ascii="Roboto" w:eastAsia="Roboto" w:hAnsi="Roboto" w:cs="Roboto"/>
        </w:rPr>
        <w:t>(</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host</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username</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password</w:t>
      </w:r>
      <w:r>
        <w:rPr>
          <w:rFonts w:ascii="Roboto" w:eastAsia="Roboto" w:hAnsi="Roboto" w:cs="Roboto"/>
        </w:rPr>
        <w:t>);</w:t>
      </w:r>
    </w:p>
    <w:p w14:paraId="6BBC11D4" w14:textId="77777777" w:rsidR="007542A2" w:rsidRDefault="004E0924">
      <w:r>
        <w:rPr>
          <w:rFonts w:ascii="Roboto" w:eastAsia="Roboto" w:hAnsi="Roboto" w:cs="Roboto"/>
        </w:rPr>
        <w:t xml:space="preserve"> </w:t>
      </w:r>
    </w:p>
    <w:p w14:paraId="2904DFF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Creating the database</w:t>
      </w:r>
    </w:p>
    <w:p w14:paraId="3B0FBFA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"CREATE DATABASE "</w:t>
      </w:r>
      <w:r>
        <w:rPr>
          <w:rFonts w:ascii="Roboto" w:eastAsia="Roboto" w:hAnsi="Roboto" w:cs="Roboto"/>
          <w:color w:val="666666"/>
        </w:rPr>
        <w:t>.</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database</w:t>
      </w:r>
      <w:r>
        <w:rPr>
          <w:rFonts w:ascii="Roboto" w:eastAsia="Roboto" w:hAnsi="Roboto" w:cs="Roboto"/>
        </w:rPr>
        <w:t>;</w:t>
      </w:r>
    </w:p>
    <w:p w14:paraId="66380564" w14:textId="77777777" w:rsidR="007542A2" w:rsidRDefault="004E0924">
      <w:r>
        <w:rPr>
          <w:rFonts w:ascii="Roboto" w:eastAsia="Roboto" w:hAnsi="Roboto" w:cs="Roboto"/>
        </w:rPr>
        <w:t xml:space="preserve"> </w:t>
      </w:r>
    </w:p>
    <w:p w14:paraId="0E33AF1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Execute database creation query</w:t>
      </w:r>
    </w:p>
    <w:p w14:paraId="6FD1A09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(mysqli_query(</w:t>
      </w:r>
      <w:r>
        <w:rPr>
          <w:rFonts w:ascii="Roboto" w:eastAsia="Roboto" w:hAnsi="Roboto" w:cs="Roboto"/>
          <w:color w:val="19177C"/>
        </w:rPr>
        <w:t>$localMYSQL</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580A650B" w14:textId="77777777" w:rsidR="007542A2" w:rsidRDefault="004E0924">
      <w:r>
        <w:rPr>
          <w:rFonts w:ascii="Roboto" w:eastAsia="Roboto" w:hAnsi="Roboto" w:cs="Roboto"/>
        </w:rPr>
        <w:t xml:space="preserve">                                </w:t>
      </w:r>
      <w:r>
        <w:rPr>
          <w:rFonts w:ascii="Roboto" w:eastAsia="Roboto" w:hAnsi="Roboto" w:cs="Roboto"/>
        </w:rPr>
        <w:tab/>
        <w:t>{</w:t>
      </w:r>
    </w:p>
    <w:p w14:paraId="21D34D0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423E22CA" w14:textId="77777777" w:rsidR="007542A2" w:rsidRDefault="004E0924">
      <w:r>
        <w:rPr>
          <w:rFonts w:ascii="Roboto" w:eastAsia="Roboto" w:hAnsi="Roboto" w:cs="Roboto"/>
        </w:rPr>
        <w:t xml:space="preserve">                                </w:t>
      </w:r>
      <w:r>
        <w:rPr>
          <w:rFonts w:ascii="Roboto" w:eastAsia="Roboto" w:hAnsi="Roboto" w:cs="Roboto"/>
        </w:rPr>
        <w:tab/>
        <w:t>}</w:t>
      </w:r>
    </w:p>
    <w:p w14:paraId="64C969C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1DEC2C06" w14:textId="77777777" w:rsidR="007542A2" w:rsidRDefault="004E0924">
      <w:r>
        <w:rPr>
          <w:rFonts w:ascii="Roboto" w:eastAsia="Roboto" w:hAnsi="Roboto" w:cs="Roboto"/>
        </w:rPr>
        <w:t xml:space="preserve">                                </w:t>
      </w:r>
      <w:r>
        <w:rPr>
          <w:rFonts w:ascii="Roboto" w:eastAsia="Roboto" w:hAnsi="Roboto" w:cs="Roboto"/>
        </w:rPr>
        <w:tab/>
        <w:t>{</w:t>
      </w:r>
    </w:p>
    <w:p w14:paraId="08619A2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236397F2" w14:textId="77777777" w:rsidR="007542A2" w:rsidRDefault="004E0924">
      <w:r>
        <w:rPr>
          <w:rFonts w:ascii="Roboto" w:eastAsia="Roboto" w:hAnsi="Roboto" w:cs="Roboto"/>
        </w:rPr>
        <w:t xml:space="preserve">                                </w:t>
      </w:r>
      <w:r>
        <w:rPr>
          <w:rFonts w:ascii="Roboto" w:eastAsia="Roboto" w:hAnsi="Roboto" w:cs="Roboto"/>
        </w:rPr>
        <w:tab/>
        <w:t>}</w:t>
      </w:r>
    </w:p>
    <w:p w14:paraId="3EC8E738" w14:textId="77777777" w:rsidR="007542A2" w:rsidRDefault="004E0924">
      <w:r>
        <w:rPr>
          <w:rFonts w:ascii="Roboto" w:eastAsia="Roboto" w:hAnsi="Roboto" w:cs="Roboto"/>
        </w:rPr>
        <w:t xml:space="preserve"> </w:t>
      </w:r>
    </w:p>
    <w:p w14:paraId="3C5B340C" w14:textId="77777777" w:rsidR="007542A2" w:rsidRDefault="004E0924">
      <w:r>
        <w:rPr>
          <w:rFonts w:ascii="Roboto" w:eastAsia="Roboto" w:hAnsi="Roboto" w:cs="Roboto"/>
        </w:rPr>
        <w:t xml:space="preserve">                                </w:t>
      </w:r>
      <w:r>
        <w:rPr>
          <w:rFonts w:ascii="Roboto" w:eastAsia="Roboto" w:hAnsi="Roboto" w:cs="Roboto"/>
        </w:rPr>
        <w:tab/>
        <w:t>mysqli_close(</w:t>
      </w:r>
      <w:r>
        <w:rPr>
          <w:rFonts w:ascii="Roboto" w:eastAsia="Roboto" w:hAnsi="Roboto" w:cs="Roboto"/>
          <w:color w:val="19177C"/>
        </w:rPr>
        <w:t>$localMYSQL</w:t>
      </w:r>
      <w:r>
        <w:rPr>
          <w:rFonts w:ascii="Roboto" w:eastAsia="Roboto" w:hAnsi="Roboto" w:cs="Roboto"/>
        </w:rPr>
        <w:t>);</w:t>
      </w:r>
    </w:p>
    <w:p w14:paraId="11E88EFF" w14:textId="77777777" w:rsidR="007542A2" w:rsidRDefault="004E0924">
      <w:r>
        <w:rPr>
          <w:rFonts w:ascii="Roboto" w:eastAsia="Roboto" w:hAnsi="Roboto" w:cs="Roboto"/>
        </w:rPr>
        <w:t xml:space="preserve">                    </w:t>
      </w:r>
      <w:r>
        <w:rPr>
          <w:rFonts w:ascii="Roboto" w:eastAsia="Roboto" w:hAnsi="Roboto" w:cs="Roboto"/>
        </w:rPr>
        <w:tab/>
        <w:t>}</w:t>
      </w:r>
    </w:p>
    <w:p w14:paraId="21C28FED" w14:textId="77777777" w:rsidR="007542A2" w:rsidRDefault="004E0924">
      <w:r>
        <w:rPr>
          <w:rFonts w:ascii="Roboto" w:eastAsia="Roboto" w:hAnsi="Roboto" w:cs="Roboto"/>
        </w:rPr>
        <w:t xml:space="preserve"> </w:t>
      </w:r>
    </w:p>
    <w:p w14:paraId="40182EE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creating a MYSQL connection</w:t>
      </w:r>
    </w:p>
    <w:p w14:paraId="7ACCD39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connect</w:t>
      </w:r>
      <w:r>
        <w:rPr>
          <w:rFonts w:ascii="Roboto" w:eastAsia="Roboto" w:hAnsi="Roboto" w:cs="Roboto"/>
        </w:rPr>
        <w:t>()</w:t>
      </w:r>
    </w:p>
    <w:p w14:paraId="1EDD7EF4" w14:textId="77777777" w:rsidR="007542A2" w:rsidRDefault="004E0924">
      <w:r>
        <w:rPr>
          <w:rFonts w:ascii="Roboto" w:eastAsia="Roboto" w:hAnsi="Roboto" w:cs="Roboto"/>
        </w:rPr>
        <w:t xml:space="preserve">                    </w:t>
      </w:r>
      <w:r>
        <w:rPr>
          <w:rFonts w:ascii="Roboto" w:eastAsia="Roboto" w:hAnsi="Roboto" w:cs="Roboto"/>
        </w:rPr>
        <w:tab/>
        <w:t>{</w:t>
      </w:r>
    </w:p>
    <w:p w14:paraId="325C144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Connects to the database and then sets the default database to '$this-&gt;database'</w:t>
      </w:r>
    </w:p>
    <w:p w14:paraId="1183E0FC"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mysqli_connect</w:t>
      </w:r>
      <w:r>
        <w:rPr>
          <w:rFonts w:ascii="Roboto" w:eastAsia="Roboto" w:hAnsi="Roboto" w:cs="Roboto"/>
        </w:rPr>
        <w:t>(</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host</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username</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password</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database</w:t>
      </w:r>
      <w:r>
        <w:rPr>
          <w:rFonts w:ascii="Roboto" w:eastAsia="Roboto" w:hAnsi="Roboto" w:cs="Roboto"/>
        </w:rPr>
        <w:t>);</w:t>
      </w:r>
    </w:p>
    <w:p w14:paraId="0B5AE590" w14:textId="77777777" w:rsidR="007542A2" w:rsidRDefault="004E0924">
      <w:r>
        <w:rPr>
          <w:rFonts w:ascii="Roboto" w:eastAsia="Roboto" w:hAnsi="Roboto" w:cs="Roboto"/>
        </w:rPr>
        <w:t xml:space="preserve">                                </w:t>
      </w:r>
      <w:r>
        <w:rPr>
          <w:rFonts w:ascii="Roboto" w:eastAsia="Roboto" w:hAnsi="Roboto" w:cs="Roboto"/>
        </w:rPr>
        <w:tab/>
        <w:t>mysqli_select_db(</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database</w:t>
      </w:r>
      <w:r>
        <w:rPr>
          <w:rFonts w:ascii="Roboto" w:eastAsia="Roboto" w:hAnsi="Roboto" w:cs="Roboto"/>
        </w:rPr>
        <w:t>);</w:t>
      </w:r>
    </w:p>
    <w:p w14:paraId="392579C3" w14:textId="77777777" w:rsidR="007542A2" w:rsidRDefault="004E0924">
      <w:r>
        <w:rPr>
          <w:rFonts w:ascii="Roboto" w:eastAsia="Roboto" w:hAnsi="Roboto" w:cs="Roboto"/>
        </w:rPr>
        <w:t xml:space="preserve"> </w:t>
      </w:r>
    </w:p>
    <w:p w14:paraId="6DBD0D5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there is an error in connecting to the database, the function will return the appropriate value</w:t>
      </w:r>
    </w:p>
    <w:p w14:paraId="08B6E60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mysql_error</w:t>
      </w:r>
      <w:r>
        <w:rPr>
          <w:rFonts w:ascii="Roboto" w:eastAsia="Roboto" w:hAnsi="Roboto" w:cs="Roboto"/>
        </w:rPr>
        <w:t>())</w:t>
      </w:r>
    </w:p>
    <w:p w14:paraId="6BA47A54" w14:textId="77777777" w:rsidR="007542A2" w:rsidRDefault="004E0924">
      <w:r>
        <w:rPr>
          <w:rFonts w:ascii="Roboto" w:eastAsia="Roboto" w:hAnsi="Roboto" w:cs="Roboto"/>
        </w:rPr>
        <w:t xml:space="preserve">                                </w:t>
      </w:r>
      <w:r>
        <w:rPr>
          <w:rFonts w:ascii="Roboto" w:eastAsia="Roboto" w:hAnsi="Roboto" w:cs="Roboto"/>
        </w:rPr>
        <w:tab/>
        <w:t>{</w:t>
      </w:r>
    </w:p>
    <w:p w14:paraId="1FF5E12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36CB59BA" w14:textId="77777777" w:rsidR="007542A2" w:rsidRDefault="004E0924">
      <w:r>
        <w:rPr>
          <w:rFonts w:ascii="Roboto" w:eastAsia="Roboto" w:hAnsi="Roboto" w:cs="Roboto"/>
        </w:rPr>
        <w:t xml:space="preserve">                                </w:t>
      </w:r>
      <w:r>
        <w:rPr>
          <w:rFonts w:ascii="Roboto" w:eastAsia="Roboto" w:hAnsi="Roboto" w:cs="Roboto"/>
        </w:rPr>
        <w:tab/>
        <w:t>}</w:t>
      </w:r>
    </w:p>
    <w:p w14:paraId="323E162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12E3B680" w14:textId="77777777" w:rsidR="007542A2" w:rsidRDefault="004E0924">
      <w:r>
        <w:rPr>
          <w:rFonts w:ascii="Roboto" w:eastAsia="Roboto" w:hAnsi="Roboto" w:cs="Roboto"/>
        </w:rPr>
        <w:t xml:space="preserve">                                </w:t>
      </w:r>
      <w:r>
        <w:rPr>
          <w:rFonts w:ascii="Roboto" w:eastAsia="Roboto" w:hAnsi="Roboto" w:cs="Roboto"/>
        </w:rPr>
        <w:tab/>
        <w:t>{</w:t>
      </w:r>
    </w:p>
    <w:p w14:paraId="44DCFD0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6CE4D089" w14:textId="77777777" w:rsidR="007542A2" w:rsidRDefault="004E0924">
      <w:r>
        <w:rPr>
          <w:rFonts w:ascii="Roboto" w:eastAsia="Roboto" w:hAnsi="Roboto" w:cs="Roboto"/>
        </w:rPr>
        <w:t xml:space="preserve">                                </w:t>
      </w:r>
      <w:r>
        <w:rPr>
          <w:rFonts w:ascii="Roboto" w:eastAsia="Roboto" w:hAnsi="Roboto" w:cs="Roboto"/>
        </w:rPr>
        <w:tab/>
        <w:t>}</w:t>
      </w:r>
    </w:p>
    <w:p w14:paraId="2120F86E" w14:textId="77777777" w:rsidR="007542A2" w:rsidRDefault="004E0924">
      <w:r>
        <w:rPr>
          <w:rFonts w:ascii="Roboto" w:eastAsia="Roboto" w:hAnsi="Roboto" w:cs="Roboto"/>
        </w:rPr>
        <w:t xml:space="preserve">        </w:t>
      </w:r>
      <w:r>
        <w:rPr>
          <w:rFonts w:ascii="Roboto" w:eastAsia="Roboto" w:hAnsi="Roboto" w:cs="Roboto"/>
        </w:rPr>
        <w:tab/>
        <w:t xml:space="preserve">        </w:t>
      </w:r>
      <w:r>
        <w:rPr>
          <w:rFonts w:ascii="Roboto" w:eastAsia="Roboto" w:hAnsi="Roboto" w:cs="Roboto"/>
        </w:rPr>
        <w:tab/>
        <w:t>}</w:t>
      </w:r>
    </w:p>
    <w:p w14:paraId="08E753BB" w14:textId="77777777" w:rsidR="007542A2" w:rsidRDefault="004E0924">
      <w:r>
        <w:rPr>
          <w:rFonts w:ascii="Roboto" w:eastAsia="Roboto" w:hAnsi="Roboto" w:cs="Roboto"/>
        </w:rPr>
        <w:t xml:space="preserve"> </w:t>
      </w:r>
    </w:p>
    <w:p w14:paraId="2D83D02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closing a MYSQL connection</w:t>
      </w:r>
    </w:p>
    <w:p w14:paraId="34D529E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private</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disconnect</w:t>
      </w:r>
      <w:r>
        <w:rPr>
          <w:rFonts w:ascii="Roboto" w:eastAsia="Roboto" w:hAnsi="Roboto" w:cs="Roboto"/>
        </w:rPr>
        <w:t>()</w:t>
      </w:r>
    </w:p>
    <w:p w14:paraId="70B4820A" w14:textId="77777777" w:rsidR="007542A2" w:rsidRDefault="004E0924">
      <w:r>
        <w:rPr>
          <w:rFonts w:ascii="Roboto" w:eastAsia="Roboto" w:hAnsi="Roboto" w:cs="Roboto"/>
        </w:rPr>
        <w:t xml:space="preserve">                    </w:t>
      </w:r>
      <w:r>
        <w:rPr>
          <w:rFonts w:ascii="Roboto" w:eastAsia="Roboto" w:hAnsi="Roboto" w:cs="Roboto"/>
        </w:rPr>
        <w:tab/>
        <w:t>{</w:t>
      </w:r>
    </w:p>
    <w:p w14:paraId="57EDA9A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mysqli_close(</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w:t>
      </w:r>
    </w:p>
    <w:p w14:paraId="5392346C" w14:textId="77777777" w:rsidR="007542A2" w:rsidRDefault="004E0924">
      <w:r>
        <w:rPr>
          <w:rFonts w:ascii="Roboto" w:eastAsia="Roboto" w:hAnsi="Roboto" w:cs="Roboto"/>
        </w:rPr>
        <w:t xml:space="preserve"> </w:t>
      </w:r>
    </w:p>
    <w:p w14:paraId="2AF1FB6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there is an error in disconnecting to the database, the function will return the appropriate value</w:t>
      </w:r>
    </w:p>
    <w:p w14:paraId="2045CAE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mysql_error</w:t>
      </w:r>
      <w:r>
        <w:rPr>
          <w:rFonts w:ascii="Roboto" w:eastAsia="Roboto" w:hAnsi="Roboto" w:cs="Roboto"/>
        </w:rPr>
        <w:t>())</w:t>
      </w:r>
    </w:p>
    <w:p w14:paraId="3084B8E9" w14:textId="77777777" w:rsidR="007542A2" w:rsidRDefault="004E0924">
      <w:r>
        <w:rPr>
          <w:rFonts w:ascii="Roboto" w:eastAsia="Roboto" w:hAnsi="Roboto" w:cs="Roboto"/>
        </w:rPr>
        <w:t xml:space="preserve">                                </w:t>
      </w:r>
      <w:r>
        <w:rPr>
          <w:rFonts w:ascii="Roboto" w:eastAsia="Roboto" w:hAnsi="Roboto" w:cs="Roboto"/>
        </w:rPr>
        <w:tab/>
        <w:t>{</w:t>
      </w:r>
    </w:p>
    <w:p w14:paraId="6EB68BB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6C1A2FAF" w14:textId="77777777" w:rsidR="007542A2" w:rsidRDefault="004E0924">
      <w:r>
        <w:rPr>
          <w:rFonts w:ascii="Roboto" w:eastAsia="Roboto" w:hAnsi="Roboto" w:cs="Roboto"/>
        </w:rPr>
        <w:t xml:space="preserve">                                </w:t>
      </w:r>
      <w:r>
        <w:rPr>
          <w:rFonts w:ascii="Roboto" w:eastAsia="Roboto" w:hAnsi="Roboto" w:cs="Roboto"/>
        </w:rPr>
        <w:tab/>
        <w:t>}</w:t>
      </w:r>
    </w:p>
    <w:p w14:paraId="43A44EE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1172BC6C" w14:textId="77777777" w:rsidR="007542A2" w:rsidRDefault="004E0924">
      <w:r>
        <w:rPr>
          <w:rFonts w:ascii="Roboto" w:eastAsia="Roboto" w:hAnsi="Roboto" w:cs="Roboto"/>
        </w:rPr>
        <w:t xml:space="preserve">                                </w:t>
      </w:r>
      <w:r>
        <w:rPr>
          <w:rFonts w:ascii="Roboto" w:eastAsia="Roboto" w:hAnsi="Roboto" w:cs="Roboto"/>
        </w:rPr>
        <w:tab/>
        <w:t>{</w:t>
      </w:r>
    </w:p>
    <w:p w14:paraId="79B334E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6B02630D" w14:textId="77777777" w:rsidR="007542A2" w:rsidRDefault="004E0924">
      <w:r>
        <w:rPr>
          <w:rFonts w:ascii="Roboto" w:eastAsia="Roboto" w:hAnsi="Roboto" w:cs="Roboto"/>
        </w:rPr>
        <w:t xml:space="preserve">                                </w:t>
      </w:r>
      <w:r>
        <w:rPr>
          <w:rFonts w:ascii="Roboto" w:eastAsia="Roboto" w:hAnsi="Roboto" w:cs="Roboto"/>
        </w:rPr>
        <w:tab/>
        <w:t>}</w:t>
      </w:r>
    </w:p>
    <w:p w14:paraId="559EECC5" w14:textId="77777777" w:rsidR="007542A2" w:rsidRDefault="004E0924">
      <w:r>
        <w:rPr>
          <w:rFonts w:ascii="Roboto" w:eastAsia="Roboto" w:hAnsi="Roboto" w:cs="Roboto"/>
        </w:rPr>
        <w:lastRenderedPageBreak/>
        <w:t xml:space="preserve">                    </w:t>
      </w:r>
      <w:r>
        <w:rPr>
          <w:rFonts w:ascii="Roboto" w:eastAsia="Roboto" w:hAnsi="Roboto" w:cs="Roboto"/>
        </w:rPr>
        <w:tab/>
        <w:t>}</w:t>
      </w:r>
    </w:p>
    <w:p w14:paraId="4CEE35EE" w14:textId="77777777" w:rsidR="007542A2" w:rsidRDefault="004E0924">
      <w:r>
        <w:rPr>
          <w:rFonts w:ascii="Roboto" w:eastAsia="Roboto" w:hAnsi="Roboto" w:cs="Roboto"/>
        </w:rPr>
        <w:t xml:space="preserve"> </w:t>
      </w:r>
    </w:p>
    <w:p w14:paraId="6997C8A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deleting a record from a database table</w:t>
      </w:r>
    </w:p>
    <w:p w14:paraId="7EFA46D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deleteFromTable</w:t>
      </w:r>
      <w:r>
        <w:rPr>
          <w:rFonts w:ascii="Roboto" w:eastAsia="Roboto" w:hAnsi="Roboto" w:cs="Roboto"/>
        </w:rPr>
        <w:t>(</w:t>
      </w:r>
      <w:r>
        <w:rPr>
          <w:rFonts w:ascii="Roboto" w:eastAsia="Roboto" w:hAnsi="Roboto" w:cs="Roboto"/>
          <w:color w:val="19177C"/>
        </w:rPr>
        <w:t>$table</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w:t>
      </w:r>
    </w:p>
    <w:p w14:paraId="627BEC69" w14:textId="77777777" w:rsidR="007542A2" w:rsidRDefault="004E0924">
      <w:r>
        <w:rPr>
          <w:rFonts w:ascii="Roboto" w:eastAsia="Roboto" w:hAnsi="Roboto" w:cs="Roboto"/>
        </w:rPr>
        <w:t xml:space="preserve">                    </w:t>
      </w:r>
      <w:r>
        <w:rPr>
          <w:rFonts w:ascii="Roboto" w:eastAsia="Roboto" w:hAnsi="Roboto" w:cs="Roboto"/>
        </w:rPr>
        <w:tab/>
        <w:t>{</w:t>
      </w:r>
    </w:p>
    <w:p w14:paraId="4729576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connect</w:t>
      </w:r>
      <w:r>
        <w:rPr>
          <w:rFonts w:ascii="Roboto" w:eastAsia="Roboto" w:hAnsi="Roboto" w:cs="Roboto"/>
        </w:rPr>
        <w:t>();</w:t>
      </w:r>
    </w:p>
    <w:p w14:paraId="1809F8E9" w14:textId="77777777" w:rsidR="007542A2" w:rsidRDefault="004E0924">
      <w:r>
        <w:rPr>
          <w:rFonts w:ascii="Roboto" w:eastAsia="Roboto" w:hAnsi="Roboto" w:cs="Roboto"/>
        </w:rPr>
        <w:t xml:space="preserve"> </w:t>
      </w:r>
    </w:p>
    <w:p w14:paraId="519EBFD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Builds the query using a foreach loop to cycle through all the columns and values in '$data'</w:t>
      </w:r>
    </w:p>
    <w:p w14:paraId="5233441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"DELETE FROM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13C9340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28DCBC9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color w:val="666666"/>
        </w:rPr>
        <w:t>=&gt;</w:t>
      </w:r>
      <w:r>
        <w:rPr>
          <w:rFonts w:ascii="Roboto" w:eastAsia="Roboto" w:hAnsi="Roboto" w:cs="Roboto"/>
          <w:color w:val="19177C"/>
        </w:rPr>
        <w:t>$value</w:t>
      </w:r>
      <w:r>
        <w:rPr>
          <w:rFonts w:ascii="Roboto" w:eastAsia="Roboto" w:hAnsi="Roboto" w:cs="Roboto"/>
        </w:rPr>
        <w:t>)</w:t>
      </w:r>
    </w:p>
    <w:p w14:paraId="373AD4FA" w14:textId="77777777" w:rsidR="007542A2" w:rsidRDefault="004E0924">
      <w:r>
        <w:rPr>
          <w:rFonts w:ascii="Roboto" w:eastAsia="Roboto" w:hAnsi="Roboto" w:cs="Roboto"/>
        </w:rPr>
        <w:t xml:space="preserve">                                </w:t>
      </w:r>
      <w:r>
        <w:rPr>
          <w:rFonts w:ascii="Roboto" w:eastAsia="Roboto" w:hAnsi="Roboto" w:cs="Roboto"/>
        </w:rPr>
        <w:tab/>
        <w:t>{</w:t>
      </w:r>
    </w:p>
    <w:p w14:paraId="67094D8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it's the first time through the loop, a WHERE is added, otherwise an AND is added</w:t>
      </w:r>
    </w:p>
    <w:p w14:paraId="6AF0955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A9E7EF4" w14:textId="77777777" w:rsidR="007542A2" w:rsidRDefault="004E0924">
      <w:r>
        <w:rPr>
          <w:rFonts w:ascii="Roboto" w:eastAsia="Roboto" w:hAnsi="Roboto" w:cs="Roboto"/>
        </w:rPr>
        <w:t xml:space="preserve">                                            </w:t>
      </w:r>
      <w:r>
        <w:rPr>
          <w:rFonts w:ascii="Roboto" w:eastAsia="Roboto" w:hAnsi="Roboto" w:cs="Roboto"/>
        </w:rPr>
        <w:tab/>
        <w:t>{</w:t>
      </w:r>
    </w:p>
    <w:p w14:paraId="1D7927C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WHERE "</w:t>
      </w:r>
      <w:r>
        <w:rPr>
          <w:rFonts w:ascii="Roboto" w:eastAsia="Roboto" w:hAnsi="Roboto" w:cs="Roboto"/>
        </w:rPr>
        <w:t>;</w:t>
      </w:r>
    </w:p>
    <w:p w14:paraId="4BF83F5B" w14:textId="77777777" w:rsidR="007542A2" w:rsidRDefault="004E0924">
      <w:r>
        <w:rPr>
          <w:rFonts w:ascii="Roboto" w:eastAsia="Roboto" w:hAnsi="Roboto" w:cs="Roboto"/>
        </w:rPr>
        <w:t xml:space="preserve">                                            </w:t>
      </w:r>
      <w:r>
        <w:rPr>
          <w:rFonts w:ascii="Roboto" w:eastAsia="Roboto" w:hAnsi="Roboto" w:cs="Roboto"/>
        </w:rPr>
        <w:tab/>
        <w:t>}</w:t>
      </w:r>
    </w:p>
    <w:p w14:paraId="0DA3712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5237EE7B" w14:textId="77777777" w:rsidR="007542A2" w:rsidRDefault="004E0924">
      <w:r>
        <w:rPr>
          <w:rFonts w:ascii="Roboto" w:eastAsia="Roboto" w:hAnsi="Roboto" w:cs="Roboto"/>
        </w:rPr>
        <w:t xml:space="preserve">                                            </w:t>
      </w:r>
      <w:r>
        <w:rPr>
          <w:rFonts w:ascii="Roboto" w:eastAsia="Roboto" w:hAnsi="Roboto" w:cs="Roboto"/>
        </w:rPr>
        <w:tab/>
        <w:t>{</w:t>
      </w:r>
    </w:p>
    <w:p w14:paraId="46C4C95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AND "</w:t>
      </w:r>
      <w:r>
        <w:rPr>
          <w:rFonts w:ascii="Roboto" w:eastAsia="Roboto" w:hAnsi="Roboto" w:cs="Roboto"/>
        </w:rPr>
        <w:t>;</w:t>
      </w:r>
    </w:p>
    <w:p w14:paraId="066BD9BC" w14:textId="77777777" w:rsidR="007542A2" w:rsidRDefault="004E0924">
      <w:r>
        <w:rPr>
          <w:rFonts w:ascii="Roboto" w:eastAsia="Roboto" w:hAnsi="Roboto" w:cs="Roboto"/>
        </w:rPr>
        <w:t xml:space="preserve">                                            </w:t>
      </w:r>
      <w:r>
        <w:rPr>
          <w:rFonts w:ascii="Roboto" w:eastAsia="Roboto" w:hAnsi="Roboto" w:cs="Roboto"/>
        </w:rPr>
        <w:tab/>
        <w:t>}</w:t>
      </w:r>
    </w:p>
    <w:p w14:paraId="728CA256" w14:textId="77777777" w:rsidR="007542A2" w:rsidRDefault="004E0924">
      <w:r>
        <w:rPr>
          <w:rFonts w:ascii="Roboto" w:eastAsia="Roboto" w:hAnsi="Roboto" w:cs="Roboto"/>
        </w:rPr>
        <w:t xml:space="preserve"> </w:t>
      </w:r>
    </w:p>
    <w:p w14:paraId="183CC16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$column</w:t>
      </w:r>
      <w:r>
        <w:rPr>
          <w:rFonts w:ascii="Roboto" w:eastAsia="Roboto" w:hAnsi="Roboto" w:cs="Roboto"/>
          <w:b/>
          <w:color w:val="BB6688"/>
        </w:rPr>
        <w:t>}</w:t>
      </w:r>
      <w:r>
        <w:rPr>
          <w:rFonts w:ascii="Roboto" w:eastAsia="Roboto" w:hAnsi="Roboto" w:cs="Roboto"/>
          <w:color w:val="BA2121"/>
        </w:rPr>
        <w:t>` = '</w:t>
      </w:r>
      <w:r>
        <w:rPr>
          <w:rFonts w:ascii="Roboto" w:eastAsia="Roboto" w:hAnsi="Roboto" w:cs="Roboto"/>
          <w:b/>
          <w:color w:val="BB6688"/>
        </w:rPr>
        <w:t>{</w:t>
      </w:r>
      <w:r>
        <w:rPr>
          <w:rFonts w:ascii="Roboto" w:eastAsia="Roboto" w:hAnsi="Roboto" w:cs="Roboto"/>
          <w:color w:val="19177C"/>
        </w:rPr>
        <w:t>$value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6DD4E93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1C046197" w14:textId="77777777" w:rsidR="007542A2" w:rsidRDefault="004E0924">
      <w:r>
        <w:rPr>
          <w:rFonts w:ascii="Roboto" w:eastAsia="Roboto" w:hAnsi="Roboto" w:cs="Roboto"/>
        </w:rPr>
        <w:t xml:space="preserve">                                </w:t>
      </w:r>
      <w:r>
        <w:rPr>
          <w:rFonts w:ascii="Roboto" w:eastAsia="Roboto" w:hAnsi="Roboto" w:cs="Roboto"/>
        </w:rPr>
        <w:tab/>
        <w:t>}</w:t>
      </w:r>
    </w:p>
    <w:p w14:paraId="6F2099B8" w14:textId="77777777" w:rsidR="007542A2" w:rsidRDefault="004E0924">
      <w:r>
        <w:rPr>
          <w:rFonts w:ascii="Roboto" w:eastAsia="Roboto" w:hAnsi="Roboto" w:cs="Roboto"/>
        </w:rPr>
        <w:t xml:space="preserve"> </w:t>
      </w:r>
    </w:p>
    <w:p w14:paraId="50B62D1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Executes query</w:t>
      </w:r>
    </w:p>
    <w:p w14:paraId="77EBBD8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29D250B7"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046F355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395E925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7C21DD5D" w14:textId="77777777" w:rsidR="007542A2" w:rsidRDefault="004E0924">
      <w:r>
        <w:rPr>
          <w:rFonts w:ascii="Roboto" w:eastAsia="Roboto" w:hAnsi="Roboto" w:cs="Roboto"/>
        </w:rPr>
        <w:t xml:space="preserve"> </w:t>
      </w:r>
    </w:p>
    <w:p w14:paraId="3A3621F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disconnect</w:t>
      </w:r>
      <w:r>
        <w:rPr>
          <w:rFonts w:ascii="Roboto" w:eastAsia="Roboto" w:hAnsi="Roboto" w:cs="Roboto"/>
        </w:rPr>
        <w:t>();</w:t>
      </w:r>
    </w:p>
    <w:p w14:paraId="49C29B49" w14:textId="77777777" w:rsidR="007542A2" w:rsidRDefault="004E0924">
      <w:r>
        <w:rPr>
          <w:rFonts w:ascii="Roboto" w:eastAsia="Roboto" w:hAnsi="Roboto" w:cs="Roboto"/>
        </w:rPr>
        <w:t xml:space="preserve">                    </w:t>
      </w:r>
      <w:r>
        <w:rPr>
          <w:rFonts w:ascii="Roboto" w:eastAsia="Roboto" w:hAnsi="Roboto" w:cs="Roboto"/>
        </w:rPr>
        <w:tab/>
        <w:t>}</w:t>
      </w:r>
    </w:p>
    <w:p w14:paraId="49CC1816" w14:textId="77777777" w:rsidR="007542A2" w:rsidRDefault="004E0924">
      <w:r>
        <w:rPr>
          <w:rFonts w:ascii="Roboto" w:eastAsia="Roboto" w:hAnsi="Roboto" w:cs="Roboto"/>
        </w:rPr>
        <w:t xml:space="preserve"> </w:t>
      </w:r>
    </w:p>
    <w:p w14:paraId="35C4D24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creating a database table</w:t>
      </w:r>
    </w:p>
    <w:p w14:paraId="5AC459F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createTable</w:t>
      </w:r>
      <w:r>
        <w:rPr>
          <w:rFonts w:ascii="Roboto" w:eastAsia="Roboto" w:hAnsi="Roboto" w:cs="Roboto"/>
        </w:rPr>
        <w:t>(</w:t>
      </w:r>
      <w:r>
        <w:rPr>
          <w:rFonts w:ascii="Roboto" w:eastAsia="Roboto" w:hAnsi="Roboto" w:cs="Roboto"/>
          <w:color w:val="19177C"/>
        </w:rPr>
        <w:t>$table</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39BC46F3" w14:textId="77777777" w:rsidR="007542A2" w:rsidRDefault="004E0924">
      <w:r>
        <w:rPr>
          <w:rFonts w:ascii="Roboto" w:eastAsia="Roboto" w:hAnsi="Roboto" w:cs="Roboto"/>
        </w:rPr>
        <w:t xml:space="preserve">                    </w:t>
      </w:r>
      <w:r>
        <w:rPr>
          <w:rFonts w:ascii="Roboto" w:eastAsia="Roboto" w:hAnsi="Roboto" w:cs="Roboto"/>
        </w:rPr>
        <w:tab/>
        <w:t>{</w:t>
      </w:r>
    </w:p>
    <w:p w14:paraId="06FAB98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connect</w:t>
      </w:r>
      <w:r>
        <w:rPr>
          <w:rFonts w:ascii="Roboto" w:eastAsia="Roboto" w:hAnsi="Roboto" w:cs="Roboto"/>
        </w:rPr>
        <w:t>();</w:t>
      </w:r>
    </w:p>
    <w:p w14:paraId="5BAC8DC4" w14:textId="77777777" w:rsidR="007542A2" w:rsidRDefault="004E0924">
      <w:r>
        <w:rPr>
          <w:rFonts w:ascii="Roboto" w:eastAsia="Roboto" w:hAnsi="Roboto" w:cs="Roboto"/>
        </w:rPr>
        <w:t xml:space="preserve"> </w:t>
      </w:r>
    </w:p>
    <w:p w14:paraId="05C77F9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Creates named table and automatically creates a column named 'ID' which is the primary key and will auto increment for each record inserted to the table</w:t>
      </w:r>
    </w:p>
    <w:p w14:paraId="51772A4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$createTableQuery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"CREATE TABLE IF NOT EXISTS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 xml:space="preserve"> (ID INT(10) NOT NULL AUTO_INCREMENT, PRIMARY KEY (ID))"</w:t>
      </w:r>
      <w:r>
        <w:rPr>
          <w:rFonts w:ascii="Roboto" w:eastAsia="Roboto" w:hAnsi="Roboto" w:cs="Roboto"/>
        </w:rPr>
        <w:t>;</w:t>
      </w:r>
    </w:p>
    <w:p w14:paraId="639D14B8" w14:textId="77777777" w:rsidR="007542A2" w:rsidRDefault="004E0924">
      <w:r>
        <w:rPr>
          <w:rFonts w:ascii="Roboto" w:eastAsia="Roboto" w:hAnsi="Roboto" w:cs="Roboto"/>
        </w:rPr>
        <w:t xml:space="preserve">                                </w:t>
      </w:r>
      <w:r>
        <w:rPr>
          <w:rFonts w:ascii="Roboto" w:eastAsia="Roboto" w:hAnsi="Roboto" w:cs="Roboto"/>
        </w:rPr>
        <w:tab/>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$createTableQuery</w:t>
      </w:r>
      <w:r>
        <w:rPr>
          <w:rFonts w:ascii="Roboto" w:eastAsia="Roboto" w:hAnsi="Roboto" w:cs="Roboto"/>
        </w:rPr>
        <w:t>);</w:t>
      </w:r>
    </w:p>
    <w:p w14:paraId="1C30C285" w14:textId="77777777" w:rsidR="007542A2" w:rsidRDefault="004E0924">
      <w:r>
        <w:rPr>
          <w:rFonts w:ascii="Roboto" w:eastAsia="Roboto" w:hAnsi="Roboto" w:cs="Roboto"/>
        </w:rPr>
        <w:t xml:space="preserve"> </w:t>
      </w:r>
    </w:p>
    <w:p w14:paraId="15A31C7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Data is executed in two halves so that an existing table may still have missing rows added</w:t>
      </w:r>
    </w:p>
    <w:p w14:paraId="2D87EB4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5258F747" w14:textId="77777777" w:rsidR="007542A2" w:rsidRDefault="004E0924">
      <w:r>
        <w:rPr>
          <w:rFonts w:ascii="Roboto" w:eastAsia="Roboto" w:hAnsi="Roboto" w:cs="Roboto"/>
        </w:rPr>
        <w:t xml:space="preserve">                                </w:t>
      </w:r>
      <w:r>
        <w:rPr>
          <w:rFonts w:ascii="Roboto" w:eastAsia="Roboto" w:hAnsi="Roboto" w:cs="Roboto"/>
        </w:rPr>
        <w:tab/>
        <w:t>{</w:t>
      </w:r>
    </w:p>
    <w:p w14:paraId="3A13306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Queries row-by-row so that missing rows can be added regardless of whether other rows exist</w:t>
      </w:r>
    </w:p>
    <w:p w14:paraId="0D343EC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rPr>
        <w:t>)</w:t>
      </w:r>
    </w:p>
    <w:p w14:paraId="28581E19" w14:textId="77777777" w:rsidR="007542A2" w:rsidRDefault="004E0924">
      <w:r>
        <w:rPr>
          <w:rFonts w:ascii="Roboto" w:eastAsia="Roboto" w:hAnsi="Roboto" w:cs="Roboto"/>
        </w:rPr>
        <w:t xml:space="preserve">                                            </w:t>
      </w:r>
      <w:r>
        <w:rPr>
          <w:rFonts w:ascii="Roboto" w:eastAsia="Roboto" w:hAnsi="Roboto" w:cs="Roboto"/>
        </w:rPr>
        <w:tab/>
        <w:t>{</w:t>
      </w:r>
    </w:p>
    <w:p w14:paraId="5787707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Initialise variables to avoid errors</w:t>
      </w:r>
    </w:p>
    <w:p w14:paraId="01F22E5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2E99B4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6F69F15" w14:textId="77777777" w:rsidR="007542A2" w:rsidRDefault="004E0924">
      <w:r>
        <w:rPr>
          <w:rFonts w:ascii="Roboto" w:eastAsia="Roboto" w:hAnsi="Roboto" w:cs="Roboto"/>
        </w:rPr>
        <w:t xml:space="preserve"> </w:t>
      </w:r>
    </w:p>
    <w:p w14:paraId="0E419A29"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i/>
          <w:color w:val="408080"/>
        </w:rPr>
        <w:t>// Checks if the column to be added is a primary key column and splits the string up if it is</w:t>
      </w:r>
    </w:p>
    <w:p w14:paraId="05C3CCD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$column</w:t>
      </w:r>
      <w:r>
        <w:rPr>
          <w:rFonts w:ascii="Roboto" w:eastAsia="Roboto" w:hAnsi="Roboto" w:cs="Roboto"/>
        </w:rPr>
        <w:t xml:space="preserve">, </w:t>
      </w:r>
      <w:r>
        <w:rPr>
          <w:rFonts w:ascii="Roboto" w:eastAsia="Roboto" w:hAnsi="Roboto" w:cs="Roboto"/>
          <w:color w:val="BA2121"/>
        </w:rPr>
        <w:t>"PRIMARY KEY"</w:t>
      </w:r>
      <w:r>
        <w:rPr>
          <w:rFonts w:ascii="Roboto" w:eastAsia="Roboto" w:hAnsi="Roboto" w:cs="Roboto"/>
        </w:rPr>
        <w:t>))</w:t>
      </w:r>
    </w:p>
    <w:p w14:paraId="43964BEA" w14:textId="77777777" w:rsidR="007542A2" w:rsidRDefault="004E0924">
      <w:r>
        <w:rPr>
          <w:rFonts w:ascii="Roboto" w:eastAsia="Roboto" w:hAnsi="Roboto" w:cs="Roboto"/>
        </w:rPr>
        <w:t xml:space="preserve">                                                        </w:t>
      </w:r>
      <w:r>
        <w:rPr>
          <w:rFonts w:ascii="Roboto" w:eastAsia="Roboto" w:hAnsi="Roboto" w:cs="Roboto"/>
        </w:rPr>
        <w:tab/>
        <w:t>{</w:t>
      </w:r>
    </w:p>
    <w:p w14:paraId="77EB3AD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$fullColumn</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$column</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w:t>
      </w:r>
    </w:p>
    <w:p w14:paraId="163DBE2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$column</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0</w:t>
      </w:r>
      <w:r>
        <w:rPr>
          <w:rFonts w:ascii="Roboto" w:eastAsia="Roboto" w:hAnsi="Roboto" w:cs="Roboto"/>
        </w:rPr>
        <w:t>];</w:t>
      </w:r>
    </w:p>
    <w:p w14:paraId="59B4828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str_replace</w:t>
      </w:r>
      <w:r>
        <w:rPr>
          <w:rFonts w:ascii="Roboto" w:eastAsia="Roboto" w:hAnsi="Roboto" w:cs="Roboto"/>
        </w:rPr>
        <w:t>(</w:t>
      </w:r>
      <w:r>
        <w:rPr>
          <w:rFonts w:ascii="Roboto" w:eastAsia="Roboto" w:hAnsi="Roboto" w:cs="Roboto"/>
          <w:color w:val="BA2121"/>
        </w:rPr>
        <w:t>", "</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1</w:t>
      </w:r>
      <w:r>
        <w:rPr>
          <w:rFonts w:ascii="Roboto" w:eastAsia="Roboto" w:hAnsi="Roboto" w:cs="Roboto"/>
        </w:rPr>
        <w:t>]);</w:t>
      </w:r>
    </w:p>
    <w:p w14:paraId="7CFF92BC" w14:textId="77777777" w:rsidR="007542A2" w:rsidRDefault="004E0924">
      <w:r>
        <w:rPr>
          <w:rFonts w:ascii="Roboto" w:eastAsia="Roboto" w:hAnsi="Roboto" w:cs="Roboto"/>
        </w:rPr>
        <w:t xml:space="preserve">                                                        </w:t>
      </w:r>
      <w:r>
        <w:rPr>
          <w:rFonts w:ascii="Roboto" w:eastAsia="Roboto" w:hAnsi="Roboto" w:cs="Roboto"/>
        </w:rPr>
        <w:tab/>
        <w:t>}</w:t>
      </w:r>
    </w:p>
    <w:p w14:paraId="73AD2A82" w14:textId="77777777" w:rsidR="007542A2" w:rsidRDefault="004E0924">
      <w:r>
        <w:rPr>
          <w:rFonts w:ascii="Roboto" w:eastAsia="Roboto" w:hAnsi="Roboto" w:cs="Roboto"/>
        </w:rPr>
        <w:t xml:space="preserve"> </w:t>
      </w:r>
    </w:p>
    <w:p w14:paraId="5544B2F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Adds the column to the database</w:t>
      </w:r>
    </w:p>
    <w:p w14:paraId="479188D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$alterTableQuery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"ALTER TABLE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 xml:space="preserve"> ADD </w:t>
      </w:r>
      <w:r>
        <w:rPr>
          <w:rFonts w:ascii="Roboto" w:eastAsia="Roboto" w:hAnsi="Roboto" w:cs="Roboto"/>
          <w:b/>
          <w:color w:val="BB6688"/>
        </w:rPr>
        <w:t>{</w:t>
      </w:r>
      <w:r>
        <w:rPr>
          <w:rFonts w:ascii="Roboto" w:eastAsia="Roboto" w:hAnsi="Roboto" w:cs="Roboto"/>
          <w:color w:val="19177C"/>
        </w:rPr>
        <w:t>$column</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353A756B" w14:textId="77777777" w:rsidR="007542A2" w:rsidRDefault="004E0924">
      <w:r>
        <w:rPr>
          <w:rFonts w:ascii="Roboto" w:eastAsia="Roboto" w:hAnsi="Roboto" w:cs="Roboto"/>
        </w:rPr>
        <w:t xml:space="preserve">                                                        </w:t>
      </w:r>
      <w:r>
        <w:rPr>
          <w:rFonts w:ascii="Roboto" w:eastAsia="Roboto" w:hAnsi="Roboto" w:cs="Roboto"/>
        </w:rPr>
        <w:tab/>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$alterTableQuery</w:t>
      </w:r>
      <w:r>
        <w:rPr>
          <w:rFonts w:ascii="Roboto" w:eastAsia="Roboto" w:hAnsi="Roboto" w:cs="Roboto"/>
        </w:rPr>
        <w:t>);</w:t>
      </w:r>
    </w:p>
    <w:p w14:paraId="1EB76C41" w14:textId="77777777" w:rsidR="007542A2" w:rsidRDefault="004E0924">
      <w:r>
        <w:rPr>
          <w:rFonts w:ascii="Roboto" w:eastAsia="Roboto" w:hAnsi="Roboto" w:cs="Roboto"/>
        </w:rPr>
        <w:t xml:space="preserve"> </w:t>
      </w:r>
    </w:p>
    <w:p w14:paraId="7DC0C00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Checks if the column to be added is a primary key column drops the other primary column if it is</w:t>
      </w:r>
    </w:p>
    <w:p w14:paraId="66945C4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"PRIMARY KEY"</w:t>
      </w:r>
      <w:r>
        <w:rPr>
          <w:rFonts w:ascii="Roboto" w:eastAsia="Roboto" w:hAnsi="Roboto" w:cs="Roboto"/>
        </w:rPr>
        <w:t>))</w:t>
      </w:r>
    </w:p>
    <w:p w14:paraId="64A61558" w14:textId="77777777" w:rsidR="007542A2" w:rsidRDefault="004E0924">
      <w:r>
        <w:rPr>
          <w:rFonts w:ascii="Roboto" w:eastAsia="Roboto" w:hAnsi="Roboto" w:cs="Roboto"/>
        </w:rPr>
        <w:t xml:space="preserve">                                                        </w:t>
      </w:r>
      <w:r>
        <w:rPr>
          <w:rFonts w:ascii="Roboto" w:eastAsia="Roboto" w:hAnsi="Roboto" w:cs="Roboto"/>
        </w:rPr>
        <w:tab/>
        <w:t>{</w:t>
      </w:r>
    </w:p>
    <w:p w14:paraId="528DB838" w14:textId="77777777" w:rsidR="007542A2" w:rsidRDefault="004E0924">
      <w:r>
        <w:rPr>
          <w:rFonts w:ascii="Roboto" w:eastAsia="Roboto" w:hAnsi="Roboto" w:cs="Roboto"/>
        </w:rPr>
        <w:t xml:space="preserve">                                                                    </w:t>
      </w:r>
      <w:r>
        <w:rPr>
          <w:rFonts w:ascii="Roboto" w:eastAsia="Roboto" w:hAnsi="Roboto" w:cs="Roboto"/>
        </w:rPr>
        <w:tab/>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BA2121"/>
        </w:rPr>
        <w:t xml:space="preserve">"ALTER TABLE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 xml:space="preserve"> DROP PRIMARY KEY, CHANGE ID ID INT(10) NOT NULL"</w:t>
      </w:r>
      <w:r>
        <w:rPr>
          <w:rFonts w:ascii="Roboto" w:eastAsia="Roboto" w:hAnsi="Roboto" w:cs="Roboto"/>
        </w:rPr>
        <w:t>);</w:t>
      </w:r>
    </w:p>
    <w:p w14:paraId="21E121B9" w14:textId="77777777" w:rsidR="007542A2" w:rsidRDefault="004E0924">
      <w:r>
        <w:rPr>
          <w:rFonts w:ascii="Roboto" w:eastAsia="Roboto" w:hAnsi="Roboto" w:cs="Roboto"/>
        </w:rPr>
        <w:t xml:space="preserve">                                                                    </w:t>
      </w:r>
      <w:r>
        <w:rPr>
          <w:rFonts w:ascii="Roboto" w:eastAsia="Roboto" w:hAnsi="Roboto" w:cs="Roboto"/>
        </w:rPr>
        <w:tab/>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BA2121"/>
        </w:rPr>
        <w:t xml:space="preserve">"ALTER TABLE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 xml:space="preserve"> DROP `ID`"</w:t>
      </w:r>
      <w:r>
        <w:rPr>
          <w:rFonts w:ascii="Roboto" w:eastAsia="Roboto" w:hAnsi="Roboto" w:cs="Roboto"/>
        </w:rPr>
        <w:t>);</w:t>
      </w:r>
    </w:p>
    <w:p w14:paraId="54D786D4" w14:textId="77777777" w:rsidR="007542A2" w:rsidRDefault="004E0924">
      <w:r>
        <w:rPr>
          <w:rFonts w:ascii="Roboto" w:eastAsia="Roboto" w:hAnsi="Roboto" w:cs="Roboto"/>
        </w:rPr>
        <w:t xml:space="preserve">                                                                    </w:t>
      </w:r>
      <w:r>
        <w:rPr>
          <w:rFonts w:ascii="Roboto" w:eastAsia="Roboto" w:hAnsi="Roboto" w:cs="Roboto"/>
        </w:rPr>
        <w:tab/>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BA2121"/>
        </w:rPr>
        <w:t xml:space="preserve">"ALTER TABLE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 xml:space="preserve"> </w:t>
      </w:r>
      <w:r>
        <w:rPr>
          <w:rFonts w:ascii="Roboto" w:eastAsia="Roboto" w:hAnsi="Roboto" w:cs="Roboto"/>
          <w:b/>
          <w:color w:val="BB6688"/>
        </w:rPr>
        <w:t>{</w:t>
      </w:r>
      <w:r>
        <w:rPr>
          <w:rFonts w:ascii="Roboto" w:eastAsia="Roboto" w:hAnsi="Roboto" w:cs="Roboto"/>
          <w:color w:val="19177C"/>
        </w:rPr>
        <w:t>$fullColumn</w:t>
      </w:r>
      <w:r>
        <w:rPr>
          <w:rFonts w:ascii="Roboto" w:eastAsia="Roboto" w:hAnsi="Roboto" w:cs="Roboto"/>
        </w:rPr>
        <w:t>[</w:t>
      </w:r>
      <w:r>
        <w:rPr>
          <w:rFonts w:ascii="Roboto" w:eastAsia="Roboto" w:hAnsi="Roboto" w:cs="Roboto"/>
          <w:color w:val="666666"/>
        </w:rPr>
        <w:t>1</w:t>
      </w:r>
      <w:r>
        <w:rPr>
          <w:rFonts w:ascii="Roboto" w:eastAsia="Roboto" w:hAnsi="Roboto" w:cs="Roboto"/>
        </w:rPr>
        <w:t>]</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6B5C5DF0" w14:textId="77777777" w:rsidR="007542A2" w:rsidRDefault="004E0924">
      <w:r>
        <w:rPr>
          <w:rFonts w:ascii="Roboto" w:eastAsia="Roboto" w:hAnsi="Roboto" w:cs="Roboto"/>
        </w:rPr>
        <w:t xml:space="preserve">                                                        </w:t>
      </w:r>
      <w:r>
        <w:rPr>
          <w:rFonts w:ascii="Roboto" w:eastAsia="Roboto" w:hAnsi="Roboto" w:cs="Roboto"/>
        </w:rPr>
        <w:tab/>
        <w:t>}</w:t>
      </w:r>
    </w:p>
    <w:p w14:paraId="518CA1BE" w14:textId="77777777" w:rsidR="007542A2" w:rsidRDefault="004E0924">
      <w:r>
        <w:rPr>
          <w:rFonts w:ascii="Roboto" w:eastAsia="Roboto" w:hAnsi="Roboto" w:cs="Roboto"/>
        </w:rPr>
        <w:t xml:space="preserve">                                            </w:t>
      </w:r>
      <w:r>
        <w:rPr>
          <w:rFonts w:ascii="Roboto" w:eastAsia="Roboto" w:hAnsi="Roboto" w:cs="Roboto"/>
        </w:rPr>
        <w:tab/>
        <w:t>}</w:t>
      </w:r>
    </w:p>
    <w:p w14:paraId="1B25E30C" w14:textId="77777777" w:rsidR="007542A2" w:rsidRDefault="004E0924">
      <w:r>
        <w:rPr>
          <w:rFonts w:ascii="Roboto" w:eastAsia="Roboto" w:hAnsi="Roboto" w:cs="Roboto"/>
        </w:rPr>
        <w:t xml:space="preserve">                                </w:t>
      </w:r>
      <w:r>
        <w:rPr>
          <w:rFonts w:ascii="Roboto" w:eastAsia="Roboto" w:hAnsi="Roboto" w:cs="Roboto"/>
        </w:rPr>
        <w:tab/>
        <w:t>}</w:t>
      </w:r>
    </w:p>
    <w:p w14:paraId="178401DA" w14:textId="77777777" w:rsidR="007542A2" w:rsidRDefault="004E0924">
      <w:r>
        <w:rPr>
          <w:rFonts w:ascii="Roboto" w:eastAsia="Roboto" w:hAnsi="Roboto" w:cs="Roboto"/>
        </w:rPr>
        <w:t xml:space="preserve"> </w:t>
      </w:r>
    </w:p>
    <w:p w14:paraId="3E47CE6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disconnect</w:t>
      </w:r>
      <w:r>
        <w:rPr>
          <w:rFonts w:ascii="Roboto" w:eastAsia="Roboto" w:hAnsi="Roboto" w:cs="Roboto"/>
        </w:rPr>
        <w:t>();</w:t>
      </w:r>
    </w:p>
    <w:p w14:paraId="63C626D3" w14:textId="77777777" w:rsidR="007542A2" w:rsidRDefault="004E0924">
      <w:r>
        <w:rPr>
          <w:rFonts w:ascii="Roboto" w:eastAsia="Roboto" w:hAnsi="Roboto" w:cs="Roboto"/>
        </w:rPr>
        <w:t xml:space="preserve">                    </w:t>
      </w:r>
      <w:r>
        <w:rPr>
          <w:rFonts w:ascii="Roboto" w:eastAsia="Roboto" w:hAnsi="Roboto" w:cs="Roboto"/>
        </w:rPr>
        <w:tab/>
        <w:t>}</w:t>
      </w:r>
    </w:p>
    <w:p w14:paraId="43CC4B96" w14:textId="77777777" w:rsidR="007542A2" w:rsidRDefault="004E0924">
      <w:r>
        <w:rPr>
          <w:rFonts w:ascii="Roboto" w:eastAsia="Roboto" w:hAnsi="Roboto" w:cs="Roboto"/>
        </w:rPr>
        <w:t xml:space="preserve"> </w:t>
      </w:r>
    </w:p>
    <w:p w14:paraId="0F7C98A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to query a database table</w:t>
      </w:r>
    </w:p>
    <w:p w14:paraId="39F90C5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queryTable</w:t>
      </w:r>
      <w:r>
        <w:rPr>
          <w:rFonts w:ascii="Roboto" w:eastAsia="Roboto" w:hAnsi="Roboto" w:cs="Roboto"/>
        </w:rPr>
        <w:t>(</w:t>
      </w:r>
      <w:r>
        <w:rPr>
          <w:rFonts w:ascii="Roboto" w:eastAsia="Roboto" w:hAnsi="Roboto" w:cs="Roboto"/>
          <w:color w:val="19177C"/>
        </w:rPr>
        <w:t>$table</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$limit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19177C"/>
        </w:rPr>
        <w:t>$order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"ID"</w:t>
      </w:r>
      <w:r>
        <w:rPr>
          <w:rFonts w:ascii="Roboto" w:eastAsia="Roboto" w:hAnsi="Roboto" w:cs="Roboto"/>
        </w:rPr>
        <w:t xml:space="preserve">, </w:t>
      </w:r>
      <w:r>
        <w:rPr>
          <w:rFonts w:ascii="Roboto" w:eastAsia="Roboto" w:hAnsi="Roboto" w:cs="Roboto"/>
          <w:color w:val="19177C"/>
        </w:rPr>
        <w:t>$sort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color w:val="19177C"/>
        </w:rPr>
        <w:t>$debug</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color w:val="19177C"/>
        </w:rPr>
        <w:t>$direct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225C59DA" w14:textId="77777777" w:rsidR="007542A2" w:rsidRDefault="004E0924">
      <w:r>
        <w:rPr>
          <w:rFonts w:ascii="Roboto" w:eastAsia="Roboto" w:hAnsi="Roboto" w:cs="Roboto"/>
        </w:rPr>
        <w:lastRenderedPageBreak/>
        <w:t xml:space="preserve">                    </w:t>
      </w:r>
      <w:r>
        <w:rPr>
          <w:rFonts w:ascii="Roboto" w:eastAsia="Roboto" w:hAnsi="Roboto" w:cs="Roboto"/>
        </w:rPr>
        <w:tab/>
        <w:t>{</w:t>
      </w:r>
    </w:p>
    <w:p w14:paraId="4BEFC2A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connect</w:t>
      </w:r>
      <w:r>
        <w:rPr>
          <w:rFonts w:ascii="Roboto" w:eastAsia="Roboto" w:hAnsi="Roboto" w:cs="Roboto"/>
        </w:rPr>
        <w:t>();</w:t>
      </w:r>
    </w:p>
    <w:p w14:paraId="480B854A" w14:textId="77777777" w:rsidR="007542A2" w:rsidRDefault="004E0924">
      <w:r>
        <w:rPr>
          <w:rFonts w:ascii="Roboto" w:eastAsia="Roboto" w:hAnsi="Roboto" w:cs="Roboto"/>
        </w:rPr>
        <w:t xml:space="preserve"> </w:t>
      </w:r>
    </w:p>
    <w:p w14:paraId="7D05550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direct is true, we run a direct SQL query from the data variable</w:t>
      </w:r>
    </w:p>
    <w:p w14:paraId="509CC68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$direct</w:t>
      </w:r>
      <w:r>
        <w:rPr>
          <w:rFonts w:ascii="Roboto" w:eastAsia="Roboto" w:hAnsi="Roboto" w:cs="Roboto"/>
        </w:rPr>
        <w:t>)</w:t>
      </w:r>
    </w:p>
    <w:p w14:paraId="297873EC" w14:textId="77777777" w:rsidR="007542A2" w:rsidRDefault="004E0924">
      <w:r>
        <w:rPr>
          <w:rFonts w:ascii="Roboto" w:eastAsia="Roboto" w:hAnsi="Roboto" w:cs="Roboto"/>
        </w:rPr>
        <w:t xml:space="preserve">                                </w:t>
      </w:r>
      <w:r>
        <w:rPr>
          <w:rFonts w:ascii="Roboto" w:eastAsia="Roboto" w:hAnsi="Roboto" w:cs="Roboto"/>
        </w:rPr>
        <w:tab/>
        <w:t>{</w:t>
      </w:r>
    </w:p>
    <w:p w14:paraId="0D03E08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$debug</w:t>
      </w:r>
      <w:r>
        <w:rPr>
          <w:rFonts w:ascii="Roboto" w:eastAsia="Roboto" w:hAnsi="Roboto" w:cs="Roboto"/>
        </w:rPr>
        <w:t>)</w:t>
      </w:r>
    </w:p>
    <w:p w14:paraId="68C972E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w:t>
      </w:r>
    </w:p>
    <w:p w14:paraId="134B1724" w14:textId="77777777" w:rsidR="007542A2" w:rsidRDefault="004E0924">
      <w:r>
        <w:rPr>
          <w:rFonts w:ascii="Roboto" w:eastAsia="Roboto" w:hAnsi="Roboto" w:cs="Roboto"/>
        </w:rPr>
        <w:t xml:space="preserve">                                            </w:t>
      </w:r>
      <w:r>
        <w:rPr>
          <w:rFonts w:ascii="Roboto" w:eastAsia="Roboto" w:hAnsi="Roboto" w:cs="Roboto"/>
        </w:rPr>
        <w:tab/>
      </w:r>
    </w:p>
    <w:p w14:paraId="42C36B2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w:t>
      </w:r>
    </w:p>
    <w:p w14:paraId="5DF2EEBE" w14:textId="77777777" w:rsidR="007542A2" w:rsidRDefault="004E0924">
      <w:r>
        <w:rPr>
          <w:rFonts w:ascii="Roboto" w:eastAsia="Roboto" w:hAnsi="Roboto" w:cs="Roboto"/>
        </w:rPr>
        <w:t xml:space="preserve"> </w:t>
      </w:r>
    </w:p>
    <w:p w14:paraId="4BBDC99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w:t>
      </w:r>
    </w:p>
    <w:p w14:paraId="4AEC56AA" w14:textId="77777777" w:rsidR="007542A2" w:rsidRDefault="004E0924">
      <w:r>
        <w:rPr>
          <w:rFonts w:ascii="Roboto" w:eastAsia="Roboto" w:hAnsi="Roboto" w:cs="Roboto"/>
        </w:rPr>
        <w:t xml:space="preserve">                                            </w:t>
      </w:r>
      <w:r>
        <w:rPr>
          <w:rFonts w:ascii="Roboto" w:eastAsia="Roboto" w:hAnsi="Roboto" w:cs="Roboto"/>
        </w:rPr>
        <w:tab/>
        <w:t>{</w:t>
      </w:r>
    </w:p>
    <w:p w14:paraId="67C58E4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20F0F1F2" w14:textId="77777777" w:rsidR="007542A2" w:rsidRDefault="004E0924">
      <w:r>
        <w:rPr>
          <w:rFonts w:ascii="Roboto" w:eastAsia="Roboto" w:hAnsi="Roboto" w:cs="Roboto"/>
        </w:rPr>
        <w:t xml:space="preserve">                                            </w:t>
      </w:r>
      <w:r>
        <w:rPr>
          <w:rFonts w:ascii="Roboto" w:eastAsia="Roboto" w:hAnsi="Roboto" w:cs="Roboto"/>
        </w:rPr>
        <w:tab/>
        <w:t>}</w:t>
      </w:r>
    </w:p>
    <w:p w14:paraId="567E9FD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$result</w:t>
      </w:r>
      <w:r>
        <w:rPr>
          <w:rFonts w:ascii="Roboto" w:eastAsia="Roboto" w:hAnsi="Roboto" w:cs="Roboto"/>
          <w:color w:val="666666"/>
        </w:rPr>
        <w:t>-&gt;</w:t>
      </w:r>
      <w:r>
        <w:rPr>
          <w:rFonts w:ascii="Roboto" w:eastAsia="Roboto" w:hAnsi="Roboto" w:cs="Roboto"/>
          <w:color w:val="7D9029"/>
        </w:rPr>
        <w:t>num_rows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 Returns a single array if there is only one record returned</w:t>
      </w:r>
    </w:p>
    <w:p w14:paraId="52C5D2AA" w14:textId="77777777" w:rsidR="007542A2" w:rsidRDefault="004E0924">
      <w:r>
        <w:rPr>
          <w:rFonts w:ascii="Roboto" w:eastAsia="Roboto" w:hAnsi="Roboto" w:cs="Roboto"/>
        </w:rPr>
        <w:t xml:space="preserve">                                            </w:t>
      </w:r>
      <w:r>
        <w:rPr>
          <w:rFonts w:ascii="Roboto" w:eastAsia="Roboto" w:hAnsi="Roboto" w:cs="Roboto"/>
        </w:rPr>
        <w:tab/>
        <w:t>{</w:t>
      </w:r>
    </w:p>
    <w:p w14:paraId="0A2FB76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mysqli_fetch_array(</w:t>
      </w:r>
      <w:r>
        <w:rPr>
          <w:rFonts w:ascii="Roboto" w:eastAsia="Roboto" w:hAnsi="Roboto" w:cs="Roboto"/>
          <w:color w:val="19177C"/>
        </w:rPr>
        <w:t>$result</w:t>
      </w:r>
      <w:r>
        <w:rPr>
          <w:rFonts w:ascii="Roboto" w:eastAsia="Roboto" w:hAnsi="Roboto" w:cs="Roboto"/>
        </w:rPr>
        <w:t>);</w:t>
      </w:r>
    </w:p>
    <w:p w14:paraId="639A9BC4" w14:textId="77777777" w:rsidR="007542A2" w:rsidRDefault="004E0924">
      <w:r>
        <w:rPr>
          <w:rFonts w:ascii="Roboto" w:eastAsia="Roboto" w:hAnsi="Roboto" w:cs="Roboto"/>
        </w:rPr>
        <w:t xml:space="preserve">                                            </w:t>
      </w:r>
      <w:r>
        <w:rPr>
          <w:rFonts w:ascii="Roboto" w:eastAsia="Roboto" w:hAnsi="Roboto" w:cs="Roboto"/>
        </w:rPr>
        <w:tab/>
        <w:t>}</w:t>
      </w:r>
    </w:p>
    <w:p w14:paraId="3D56896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 xml:space="preserve">) </w:t>
      </w:r>
      <w:r>
        <w:rPr>
          <w:rFonts w:ascii="Roboto" w:eastAsia="Roboto" w:hAnsi="Roboto" w:cs="Roboto"/>
          <w:i/>
          <w:color w:val="408080"/>
        </w:rPr>
        <w:t>// Returns a multi-dimensional array when there's 2 or more records</w:t>
      </w:r>
    </w:p>
    <w:p w14:paraId="3BE19D57" w14:textId="77777777" w:rsidR="007542A2" w:rsidRDefault="004E0924">
      <w:r>
        <w:rPr>
          <w:rFonts w:ascii="Roboto" w:eastAsia="Roboto" w:hAnsi="Roboto" w:cs="Roboto"/>
        </w:rPr>
        <w:t xml:space="preserve">                                            </w:t>
      </w:r>
      <w:r>
        <w:rPr>
          <w:rFonts w:ascii="Roboto" w:eastAsia="Roboto" w:hAnsi="Roboto" w:cs="Roboto"/>
        </w:rPr>
        <w:tab/>
        <w:t>{</w:t>
      </w:r>
    </w:p>
    <w:p w14:paraId="595DEE8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while</w:t>
      </w:r>
      <w:r>
        <w:rPr>
          <w:rFonts w:ascii="Roboto" w:eastAsia="Roboto" w:hAnsi="Roboto" w:cs="Roboto"/>
        </w:rPr>
        <w:t>(</w:t>
      </w:r>
      <w:r>
        <w:rPr>
          <w:rFonts w:ascii="Roboto" w:eastAsia="Roboto" w:hAnsi="Roboto" w:cs="Roboto"/>
          <w:color w:val="19177C"/>
        </w:rPr>
        <w:t>$row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mysqli_fetch_array(</w:t>
      </w:r>
      <w:r>
        <w:rPr>
          <w:rFonts w:ascii="Roboto" w:eastAsia="Roboto" w:hAnsi="Roboto" w:cs="Roboto"/>
          <w:color w:val="19177C"/>
        </w:rPr>
        <w:t>$result</w:t>
      </w:r>
      <w:r>
        <w:rPr>
          <w:rFonts w:ascii="Roboto" w:eastAsia="Roboto" w:hAnsi="Roboto" w:cs="Roboto"/>
        </w:rPr>
        <w:t>))</w:t>
      </w:r>
    </w:p>
    <w:p w14:paraId="03951F78" w14:textId="77777777" w:rsidR="007542A2" w:rsidRDefault="004E0924">
      <w:r>
        <w:rPr>
          <w:rFonts w:ascii="Roboto" w:eastAsia="Roboto" w:hAnsi="Roboto" w:cs="Roboto"/>
        </w:rPr>
        <w:t xml:space="preserve">                                                        </w:t>
      </w:r>
      <w:r>
        <w:rPr>
          <w:rFonts w:ascii="Roboto" w:eastAsia="Roboto" w:hAnsi="Roboto" w:cs="Roboto"/>
        </w:rPr>
        <w:tab/>
        <w:t>{</w:t>
      </w:r>
    </w:p>
    <w:p w14:paraId="0AE4F15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$output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p>
    <w:p w14:paraId="0C0AAF82" w14:textId="77777777" w:rsidR="007542A2" w:rsidRDefault="004E0924">
      <w:r>
        <w:rPr>
          <w:rFonts w:ascii="Roboto" w:eastAsia="Roboto" w:hAnsi="Roboto" w:cs="Roboto"/>
        </w:rPr>
        <w:t xml:space="preserve">                                                        </w:t>
      </w:r>
      <w:r>
        <w:rPr>
          <w:rFonts w:ascii="Roboto" w:eastAsia="Roboto" w:hAnsi="Roboto" w:cs="Roboto"/>
        </w:rPr>
        <w:tab/>
        <w:t>}</w:t>
      </w:r>
    </w:p>
    <w:p w14:paraId="10FBC41A" w14:textId="77777777" w:rsidR="007542A2" w:rsidRDefault="004E0924">
      <w:r>
        <w:rPr>
          <w:rFonts w:ascii="Roboto" w:eastAsia="Roboto" w:hAnsi="Roboto" w:cs="Roboto"/>
        </w:rPr>
        <w:t xml:space="preserve"> </w:t>
      </w:r>
    </w:p>
    <w:p w14:paraId="259EE3E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$output</w:t>
      </w:r>
      <w:r>
        <w:rPr>
          <w:rFonts w:ascii="Roboto" w:eastAsia="Roboto" w:hAnsi="Roboto" w:cs="Roboto"/>
        </w:rPr>
        <w:t>))</w:t>
      </w:r>
    </w:p>
    <w:p w14:paraId="5B9AC3B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color w:val="19177C"/>
        </w:rPr>
        <w:t>$output</w:t>
      </w:r>
      <w:r>
        <w:rPr>
          <w:rFonts w:ascii="Roboto" w:eastAsia="Roboto" w:hAnsi="Roboto" w:cs="Roboto"/>
        </w:rPr>
        <w:t>;</w:t>
      </w:r>
    </w:p>
    <w:p w14:paraId="5B52AA9A"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b/>
          <w:color w:val="008000"/>
        </w:rPr>
        <w:t>else</w:t>
      </w:r>
    </w:p>
    <w:p w14:paraId="0D67CA7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61CED5A6" w14:textId="77777777" w:rsidR="007542A2" w:rsidRDefault="004E0924">
      <w:r>
        <w:rPr>
          <w:rFonts w:ascii="Roboto" w:eastAsia="Roboto" w:hAnsi="Roboto" w:cs="Roboto"/>
        </w:rPr>
        <w:t xml:space="preserve">                                            </w:t>
      </w:r>
      <w:r>
        <w:rPr>
          <w:rFonts w:ascii="Roboto" w:eastAsia="Roboto" w:hAnsi="Roboto" w:cs="Roboto"/>
        </w:rPr>
        <w:tab/>
        <w:t>}</w:t>
      </w:r>
    </w:p>
    <w:p w14:paraId="56E737C4" w14:textId="77777777" w:rsidR="007542A2" w:rsidRDefault="004E0924">
      <w:r>
        <w:rPr>
          <w:rFonts w:ascii="Roboto" w:eastAsia="Roboto" w:hAnsi="Roboto" w:cs="Roboto"/>
        </w:rPr>
        <w:t xml:space="preserve">                                </w:t>
      </w:r>
      <w:r>
        <w:rPr>
          <w:rFonts w:ascii="Roboto" w:eastAsia="Roboto" w:hAnsi="Roboto" w:cs="Roboto"/>
        </w:rPr>
        <w:tab/>
        <w:t>}</w:t>
      </w:r>
    </w:p>
    <w:p w14:paraId="7F533AB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37003029" w14:textId="77777777" w:rsidR="007542A2" w:rsidRDefault="004E0924">
      <w:r>
        <w:rPr>
          <w:rFonts w:ascii="Roboto" w:eastAsia="Roboto" w:hAnsi="Roboto" w:cs="Roboto"/>
        </w:rPr>
        <w:t xml:space="preserve">                                </w:t>
      </w:r>
      <w:r>
        <w:rPr>
          <w:rFonts w:ascii="Roboto" w:eastAsia="Roboto" w:hAnsi="Roboto" w:cs="Roboto"/>
        </w:rPr>
        <w:tab/>
        <w:t>{</w:t>
      </w:r>
    </w:p>
    <w:p w14:paraId="1D4458D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Assigning default values to variables if they are passed in as NULL</w:t>
      </w:r>
    </w:p>
    <w:p w14:paraId="621199B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5843826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0EECA1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$order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53CAB26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$order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"ID"</w:t>
      </w:r>
      <w:r>
        <w:rPr>
          <w:rFonts w:ascii="Roboto" w:eastAsia="Roboto" w:hAnsi="Roboto" w:cs="Roboto"/>
        </w:rPr>
        <w:t>;</w:t>
      </w:r>
    </w:p>
    <w:p w14:paraId="222C385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$order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157B6B8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$order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w:t>
      </w:r>
    </w:p>
    <w:p w14:paraId="3AD80948" w14:textId="77777777" w:rsidR="007542A2" w:rsidRDefault="004E0924">
      <w:r>
        <w:rPr>
          <w:rFonts w:ascii="Roboto" w:eastAsia="Roboto" w:hAnsi="Roboto" w:cs="Roboto"/>
        </w:rPr>
        <w:t xml:space="preserve"> </w:t>
      </w:r>
    </w:p>
    <w:p w14:paraId="0CE8EBB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"SELECT * FROM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5EA6CBA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3FDFA42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$data is "*", it will return all data</w:t>
      </w:r>
    </w:p>
    <w:p w14:paraId="01A947E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637692A" w14:textId="77777777" w:rsidR="007542A2" w:rsidRDefault="004E0924">
      <w:r>
        <w:rPr>
          <w:rFonts w:ascii="Roboto" w:eastAsia="Roboto" w:hAnsi="Roboto" w:cs="Roboto"/>
        </w:rPr>
        <w:t xml:space="preserve">                                            </w:t>
      </w:r>
      <w:r>
        <w:rPr>
          <w:rFonts w:ascii="Roboto" w:eastAsia="Roboto" w:hAnsi="Roboto" w:cs="Roboto"/>
        </w:rPr>
        <w:tab/>
        <w:t>{</w:t>
      </w:r>
    </w:p>
    <w:p w14:paraId="26CA55B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color w:val="666666"/>
        </w:rPr>
        <w:t>=&gt;</w:t>
      </w:r>
      <w:r>
        <w:rPr>
          <w:rFonts w:ascii="Roboto" w:eastAsia="Roboto" w:hAnsi="Roboto" w:cs="Roboto"/>
          <w:color w:val="19177C"/>
        </w:rPr>
        <w:t>$value</w:t>
      </w:r>
      <w:r>
        <w:rPr>
          <w:rFonts w:ascii="Roboto" w:eastAsia="Roboto" w:hAnsi="Roboto" w:cs="Roboto"/>
        </w:rPr>
        <w:t>)</w:t>
      </w:r>
    </w:p>
    <w:p w14:paraId="3B470A2C" w14:textId="77777777" w:rsidR="007542A2" w:rsidRDefault="004E0924">
      <w:r>
        <w:rPr>
          <w:rFonts w:ascii="Roboto" w:eastAsia="Roboto" w:hAnsi="Roboto" w:cs="Roboto"/>
        </w:rPr>
        <w:t xml:space="preserve">                                                        </w:t>
      </w:r>
      <w:r>
        <w:rPr>
          <w:rFonts w:ascii="Roboto" w:eastAsia="Roboto" w:hAnsi="Roboto" w:cs="Roboto"/>
        </w:rPr>
        <w:tab/>
        <w:t>{</w:t>
      </w:r>
    </w:p>
    <w:p w14:paraId="2F5E18C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47E90ECA" w14:textId="77777777" w:rsidR="007542A2" w:rsidRDefault="004E0924">
      <w:r>
        <w:rPr>
          <w:rFonts w:ascii="Roboto" w:eastAsia="Roboto" w:hAnsi="Roboto" w:cs="Roboto"/>
        </w:rPr>
        <w:t xml:space="preserve">                                                                    </w:t>
      </w:r>
      <w:r>
        <w:rPr>
          <w:rFonts w:ascii="Roboto" w:eastAsia="Roboto" w:hAnsi="Roboto" w:cs="Roboto"/>
        </w:rPr>
        <w:tab/>
        <w:t>{</w:t>
      </w:r>
    </w:p>
    <w:p w14:paraId="52E9315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WHERE "</w:t>
      </w:r>
      <w:r>
        <w:rPr>
          <w:rFonts w:ascii="Roboto" w:eastAsia="Roboto" w:hAnsi="Roboto" w:cs="Roboto"/>
        </w:rPr>
        <w:t>;</w:t>
      </w:r>
    </w:p>
    <w:p w14:paraId="5716241A" w14:textId="77777777" w:rsidR="007542A2" w:rsidRDefault="004E0924">
      <w:r>
        <w:rPr>
          <w:rFonts w:ascii="Roboto" w:eastAsia="Roboto" w:hAnsi="Roboto" w:cs="Roboto"/>
        </w:rPr>
        <w:t xml:space="preserve">                                                                    </w:t>
      </w:r>
      <w:r>
        <w:rPr>
          <w:rFonts w:ascii="Roboto" w:eastAsia="Roboto" w:hAnsi="Roboto" w:cs="Roboto"/>
        </w:rPr>
        <w:tab/>
        <w:t>}</w:t>
      </w:r>
    </w:p>
    <w:p w14:paraId="0773E95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04CA832C" w14:textId="77777777" w:rsidR="007542A2" w:rsidRDefault="004E0924">
      <w:r>
        <w:rPr>
          <w:rFonts w:ascii="Roboto" w:eastAsia="Roboto" w:hAnsi="Roboto" w:cs="Roboto"/>
        </w:rPr>
        <w:t xml:space="preserve">                                                                    </w:t>
      </w:r>
      <w:r>
        <w:rPr>
          <w:rFonts w:ascii="Roboto" w:eastAsia="Roboto" w:hAnsi="Roboto" w:cs="Roboto"/>
        </w:rPr>
        <w:tab/>
        <w:t>{</w:t>
      </w:r>
    </w:p>
    <w:p w14:paraId="6816F20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AND "</w:t>
      </w:r>
      <w:r>
        <w:rPr>
          <w:rFonts w:ascii="Roboto" w:eastAsia="Roboto" w:hAnsi="Roboto" w:cs="Roboto"/>
        </w:rPr>
        <w:t>;</w:t>
      </w:r>
    </w:p>
    <w:p w14:paraId="53507FA3" w14:textId="77777777" w:rsidR="007542A2" w:rsidRDefault="004E0924">
      <w:r>
        <w:rPr>
          <w:rFonts w:ascii="Roboto" w:eastAsia="Roboto" w:hAnsi="Roboto" w:cs="Roboto"/>
        </w:rPr>
        <w:lastRenderedPageBreak/>
        <w:t xml:space="preserve">                                                                    </w:t>
      </w:r>
      <w:r>
        <w:rPr>
          <w:rFonts w:ascii="Roboto" w:eastAsia="Roboto" w:hAnsi="Roboto" w:cs="Roboto"/>
        </w:rPr>
        <w:tab/>
        <w:t>}</w:t>
      </w:r>
    </w:p>
    <w:p w14:paraId="523D82C8" w14:textId="77777777" w:rsidR="007542A2" w:rsidRDefault="004E0924">
      <w:r>
        <w:rPr>
          <w:rFonts w:ascii="Roboto" w:eastAsia="Roboto" w:hAnsi="Roboto" w:cs="Roboto"/>
        </w:rPr>
        <w:t xml:space="preserve"> </w:t>
      </w:r>
    </w:p>
    <w:p w14:paraId="1CCF021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$column</w:t>
      </w:r>
      <w:r>
        <w:rPr>
          <w:rFonts w:ascii="Roboto" w:eastAsia="Roboto" w:hAnsi="Roboto" w:cs="Roboto"/>
          <w:b/>
          <w:color w:val="BB6688"/>
        </w:rPr>
        <w:t>}</w:t>
      </w:r>
      <w:r>
        <w:rPr>
          <w:rFonts w:ascii="Roboto" w:eastAsia="Roboto" w:hAnsi="Roboto" w:cs="Roboto"/>
          <w:color w:val="BA2121"/>
        </w:rPr>
        <w:t>` = '</w:t>
      </w:r>
      <w:r>
        <w:rPr>
          <w:rFonts w:ascii="Roboto" w:eastAsia="Roboto" w:hAnsi="Roboto" w:cs="Roboto"/>
          <w:b/>
          <w:color w:val="BB6688"/>
        </w:rPr>
        <w:t>{</w:t>
      </w:r>
      <w:r>
        <w:rPr>
          <w:rFonts w:ascii="Roboto" w:eastAsia="Roboto" w:hAnsi="Roboto" w:cs="Roboto"/>
          <w:color w:val="19177C"/>
        </w:rPr>
        <w:t>$value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4C8FA7C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3E24A0C9" w14:textId="77777777" w:rsidR="007542A2" w:rsidRDefault="004E0924">
      <w:r>
        <w:rPr>
          <w:rFonts w:ascii="Roboto" w:eastAsia="Roboto" w:hAnsi="Roboto" w:cs="Roboto"/>
        </w:rPr>
        <w:t xml:space="preserve">                                                        </w:t>
      </w:r>
      <w:r>
        <w:rPr>
          <w:rFonts w:ascii="Roboto" w:eastAsia="Roboto" w:hAnsi="Roboto" w:cs="Roboto"/>
        </w:rPr>
        <w:tab/>
        <w:t>}</w:t>
      </w:r>
    </w:p>
    <w:p w14:paraId="1E3925E6" w14:textId="77777777" w:rsidR="007542A2" w:rsidRDefault="004E0924">
      <w:r>
        <w:rPr>
          <w:rFonts w:ascii="Roboto" w:eastAsia="Roboto" w:hAnsi="Roboto" w:cs="Roboto"/>
        </w:rPr>
        <w:t xml:space="preserve">                                            </w:t>
      </w:r>
      <w:r>
        <w:rPr>
          <w:rFonts w:ascii="Roboto" w:eastAsia="Roboto" w:hAnsi="Roboto" w:cs="Roboto"/>
        </w:rPr>
        <w:tab/>
        <w:t xml:space="preserve">}                              </w:t>
      </w:r>
      <w:r>
        <w:rPr>
          <w:rFonts w:ascii="Roboto" w:eastAsia="Roboto" w:hAnsi="Roboto" w:cs="Roboto"/>
        </w:rPr>
        <w:tab/>
      </w:r>
    </w:p>
    <w:p w14:paraId="116FAB18" w14:textId="77777777" w:rsidR="007542A2" w:rsidRDefault="004E0924">
      <w:r>
        <w:rPr>
          <w:rFonts w:ascii="Roboto" w:eastAsia="Roboto" w:hAnsi="Roboto" w:cs="Roboto"/>
        </w:rPr>
        <w:t xml:space="preserve"> </w:t>
      </w:r>
    </w:p>
    <w:p w14:paraId="0403769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Adds orders and sorts to the query</w:t>
      </w:r>
    </w:p>
    <w:p w14:paraId="13E91B2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 order by </w:t>
      </w:r>
      <w:r>
        <w:rPr>
          <w:rFonts w:ascii="Roboto" w:eastAsia="Roboto" w:hAnsi="Roboto" w:cs="Roboto"/>
          <w:b/>
          <w:color w:val="BB6688"/>
        </w:rPr>
        <w:t>{</w:t>
      </w:r>
      <w:r>
        <w:rPr>
          <w:rFonts w:ascii="Roboto" w:eastAsia="Roboto" w:hAnsi="Roboto" w:cs="Roboto"/>
          <w:color w:val="19177C"/>
        </w:rPr>
        <w:t>$order</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70C4808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 </w:t>
      </w:r>
      <w:r>
        <w:rPr>
          <w:rFonts w:ascii="Roboto" w:eastAsia="Roboto" w:hAnsi="Roboto" w:cs="Roboto"/>
          <w:b/>
          <w:color w:val="BB6688"/>
        </w:rPr>
        <w:t>{</w:t>
      </w:r>
      <w:r>
        <w:rPr>
          <w:rFonts w:ascii="Roboto" w:eastAsia="Roboto" w:hAnsi="Roboto" w:cs="Roboto"/>
          <w:color w:val="19177C"/>
        </w:rPr>
        <w:t>$sort</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3D83026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$limit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65FFD09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 limit </w:t>
      </w:r>
      <w:r>
        <w:rPr>
          <w:rFonts w:ascii="Roboto" w:eastAsia="Roboto" w:hAnsi="Roboto" w:cs="Roboto"/>
          <w:b/>
          <w:color w:val="BB6688"/>
        </w:rPr>
        <w:t>{</w:t>
      </w:r>
      <w:r>
        <w:rPr>
          <w:rFonts w:ascii="Roboto" w:eastAsia="Roboto" w:hAnsi="Roboto" w:cs="Roboto"/>
          <w:color w:val="19177C"/>
        </w:rPr>
        <w:t>$limit</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21F2A413" w14:textId="77777777" w:rsidR="007542A2" w:rsidRDefault="004E0924">
      <w:r>
        <w:rPr>
          <w:rFonts w:ascii="Roboto" w:eastAsia="Roboto" w:hAnsi="Roboto" w:cs="Roboto"/>
        </w:rPr>
        <w:t xml:space="preserve"> </w:t>
      </w:r>
    </w:p>
    <w:p w14:paraId="748D379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$debug is true, shows the query:</w:t>
      </w:r>
    </w:p>
    <w:p w14:paraId="689B12D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$debug</w:t>
      </w:r>
      <w:r>
        <w:rPr>
          <w:rFonts w:ascii="Roboto" w:eastAsia="Roboto" w:hAnsi="Roboto" w:cs="Roboto"/>
        </w:rPr>
        <w:t>)</w:t>
      </w:r>
    </w:p>
    <w:p w14:paraId="202DD024"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1896C45B" w14:textId="77777777" w:rsidR="007542A2" w:rsidRDefault="004E0924">
      <w:r>
        <w:rPr>
          <w:rFonts w:ascii="Roboto" w:eastAsia="Roboto" w:hAnsi="Roboto" w:cs="Roboto"/>
        </w:rPr>
        <w:t xml:space="preserve"> </w:t>
      </w:r>
    </w:p>
    <w:p w14:paraId="6AF7914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368D2FCE" w14:textId="77777777" w:rsidR="007542A2" w:rsidRDefault="004E0924">
      <w:r>
        <w:rPr>
          <w:rFonts w:ascii="Roboto" w:eastAsia="Roboto" w:hAnsi="Roboto" w:cs="Roboto"/>
        </w:rPr>
        <w:t xml:space="preserve"> </w:t>
      </w:r>
    </w:p>
    <w:p w14:paraId="616FB19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 xml:space="preserve">) </w:t>
      </w:r>
      <w:r>
        <w:rPr>
          <w:rFonts w:ascii="Roboto" w:eastAsia="Roboto" w:hAnsi="Roboto" w:cs="Roboto"/>
          <w:i/>
          <w:color w:val="408080"/>
        </w:rPr>
        <w:t>// Returns false if there have been no records found</w:t>
      </w:r>
    </w:p>
    <w:p w14:paraId="14FD2A87" w14:textId="77777777" w:rsidR="007542A2" w:rsidRDefault="004E0924">
      <w:r>
        <w:rPr>
          <w:rFonts w:ascii="Roboto" w:eastAsia="Roboto" w:hAnsi="Roboto" w:cs="Roboto"/>
        </w:rPr>
        <w:t xml:space="preserve">                                            </w:t>
      </w:r>
      <w:r>
        <w:rPr>
          <w:rFonts w:ascii="Roboto" w:eastAsia="Roboto" w:hAnsi="Roboto" w:cs="Roboto"/>
        </w:rPr>
        <w:tab/>
        <w:t>{</w:t>
      </w:r>
    </w:p>
    <w:p w14:paraId="4F553EC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1455576B" w14:textId="77777777" w:rsidR="007542A2" w:rsidRDefault="004E0924">
      <w:r>
        <w:rPr>
          <w:rFonts w:ascii="Roboto" w:eastAsia="Roboto" w:hAnsi="Roboto" w:cs="Roboto"/>
        </w:rPr>
        <w:t xml:space="preserve">                                            </w:t>
      </w:r>
      <w:r>
        <w:rPr>
          <w:rFonts w:ascii="Roboto" w:eastAsia="Roboto" w:hAnsi="Roboto" w:cs="Roboto"/>
        </w:rPr>
        <w:tab/>
        <w:t>}</w:t>
      </w:r>
    </w:p>
    <w:p w14:paraId="29076D8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$result</w:t>
      </w:r>
      <w:r>
        <w:rPr>
          <w:rFonts w:ascii="Roboto" w:eastAsia="Roboto" w:hAnsi="Roboto" w:cs="Roboto"/>
          <w:color w:val="666666"/>
        </w:rPr>
        <w:t>-&gt;</w:t>
      </w:r>
      <w:r>
        <w:rPr>
          <w:rFonts w:ascii="Roboto" w:eastAsia="Roboto" w:hAnsi="Roboto" w:cs="Roboto"/>
          <w:color w:val="7D9029"/>
        </w:rPr>
        <w:t>num_rows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 Returns a single array if there is only one record returned</w:t>
      </w:r>
    </w:p>
    <w:p w14:paraId="1D019CBA" w14:textId="77777777" w:rsidR="007542A2" w:rsidRDefault="004E0924">
      <w:r>
        <w:rPr>
          <w:rFonts w:ascii="Roboto" w:eastAsia="Roboto" w:hAnsi="Roboto" w:cs="Roboto"/>
        </w:rPr>
        <w:t xml:space="preserve">                                            </w:t>
      </w:r>
      <w:r>
        <w:rPr>
          <w:rFonts w:ascii="Roboto" w:eastAsia="Roboto" w:hAnsi="Roboto" w:cs="Roboto"/>
        </w:rPr>
        <w:tab/>
        <w:t>{</w:t>
      </w:r>
    </w:p>
    <w:p w14:paraId="61E6466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mysqli_fetch_array(</w:t>
      </w:r>
      <w:r>
        <w:rPr>
          <w:rFonts w:ascii="Roboto" w:eastAsia="Roboto" w:hAnsi="Roboto" w:cs="Roboto"/>
          <w:color w:val="19177C"/>
        </w:rPr>
        <w:t>$result</w:t>
      </w:r>
      <w:r>
        <w:rPr>
          <w:rFonts w:ascii="Roboto" w:eastAsia="Roboto" w:hAnsi="Roboto" w:cs="Roboto"/>
        </w:rPr>
        <w:t>);</w:t>
      </w:r>
    </w:p>
    <w:p w14:paraId="5A27345B" w14:textId="77777777" w:rsidR="007542A2" w:rsidRDefault="004E0924">
      <w:r>
        <w:rPr>
          <w:rFonts w:ascii="Roboto" w:eastAsia="Roboto" w:hAnsi="Roboto" w:cs="Roboto"/>
        </w:rPr>
        <w:t xml:space="preserve">                                            </w:t>
      </w:r>
      <w:r>
        <w:rPr>
          <w:rFonts w:ascii="Roboto" w:eastAsia="Roboto" w:hAnsi="Roboto" w:cs="Roboto"/>
        </w:rPr>
        <w:tab/>
        <w:t>}</w:t>
      </w:r>
    </w:p>
    <w:p w14:paraId="2D10729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 xml:space="preserve">) </w:t>
      </w:r>
      <w:r>
        <w:rPr>
          <w:rFonts w:ascii="Roboto" w:eastAsia="Roboto" w:hAnsi="Roboto" w:cs="Roboto"/>
          <w:i/>
          <w:color w:val="408080"/>
        </w:rPr>
        <w:t>// Returns a multi-dimensional array when there's 2 or more records</w:t>
      </w:r>
    </w:p>
    <w:p w14:paraId="6B088AB4" w14:textId="77777777" w:rsidR="007542A2" w:rsidRDefault="004E0924">
      <w:r>
        <w:rPr>
          <w:rFonts w:ascii="Roboto" w:eastAsia="Roboto" w:hAnsi="Roboto" w:cs="Roboto"/>
        </w:rPr>
        <w:lastRenderedPageBreak/>
        <w:t xml:space="preserve">                                            </w:t>
      </w:r>
      <w:r>
        <w:rPr>
          <w:rFonts w:ascii="Roboto" w:eastAsia="Roboto" w:hAnsi="Roboto" w:cs="Roboto"/>
        </w:rPr>
        <w:tab/>
        <w:t>{</w:t>
      </w:r>
    </w:p>
    <w:p w14:paraId="41BE0DA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while</w:t>
      </w:r>
      <w:r>
        <w:rPr>
          <w:rFonts w:ascii="Roboto" w:eastAsia="Roboto" w:hAnsi="Roboto" w:cs="Roboto"/>
        </w:rPr>
        <w:t>(</w:t>
      </w:r>
      <w:r>
        <w:rPr>
          <w:rFonts w:ascii="Roboto" w:eastAsia="Roboto" w:hAnsi="Roboto" w:cs="Roboto"/>
          <w:color w:val="19177C"/>
        </w:rPr>
        <w:t>$row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mysqli_fetch_array(</w:t>
      </w:r>
      <w:r>
        <w:rPr>
          <w:rFonts w:ascii="Roboto" w:eastAsia="Roboto" w:hAnsi="Roboto" w:cs="Roboto"/>
          <w:color w:val="19177C"/>
        </w:rPr>
        <w:t>$result</w:t>
      </w:r>
      <w:r>
        <w:rPr>
          <w:rFonts w:ascii="Roboto" w:eastAsia="Roboto" w:hAnsi="Roboto" w:cs="Roboto"/>
        </w:rPr>
        <w:t>))</w:t>
      </w:r>
    </w:p>
    <w:p w14:paraId="331EC005" w14:textId="77777777" w:rsidR="007542A2" w:rsidRDefault="004E0924">
      <w:r>
        <w:rPr>
          <w:rFonts w:ascii="Roboto" w:eastAsia="Roboto" w:hAnsi="Roboto" w:cs="Roboto"/>
        </w:rPr>
        <w:t xml:space="preserve">                                                        </w:t>
      </w:r>
      <w:r>
        <w:rPr>
          <w:rFonts w:ascii="Roboto" w:eastAsia="Roboto" w:hAnsi="Roboto" w:cs="Roboto"/>
        </w:rPr>
        <w:tab/>
        <w:t>{</w:t>
      </w:r>
    </w:p>
    <w:p w14:paraId="3DB95F6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$output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p>
    <w:p w14:paraId="0B8EA9C0" w14:textId="77777777" w:rsidR="007542A2" w:rsidRDefault="004E0924">
      <w:r>
        <w:rPr>
          <w:rFonts w:ascii="Roboto" w:eastAsia="Roboto" w:hAnsi="Roboto" w:cs="Roboto"/>
        </w:rPr>
        <w:t xml:space="preserve">                                                        </w:t>
      </w:r>
      <w:r>
        <w:rPr>
          <w:rFonts w:ascii="Roboto" w:eastAsia="Roboto" w:hAnsi="Roboto" w:cs="Roboto"/>
        </w:rPr>
        <w:tab/>
        <w:t>}</w:t>
      </w:r>
    </w:p>
    <w:p w14:paraId="7B12D35C" w14:textId="77777777" w:rsidR="007542A2" w:rsidRDefault="004E0924">
      <w:r>
        <w:rPr>
          <w:rFonts w:ascii="Roboto" w:eastAsia="Roboto" w:hAnsi="Roboto" w:cs="Roboto"/>
        </w:rPr>
        <w:t xml:space="preserve"> </w:t>
      </w:r>
    </w:p>
    <w:p w14:paraId="1C435B7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Returns the output</w:t>
      </w:r>
    </w:p>
    <w:p w14:paraId="5F19E05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$output</w:t>
      </w:r>
      <w:r>
        <w:rPr>
          <w:rFonts w:ascii="Roboto" w:eastAsia="Roboto" w:hAnsi="Roboto" w:cs="Roboto"/>
        </w:rPr>
        <w:t>))</w:t>
      </w:r>
    </w:p>
    <w:p w14:paraId="7EC05533"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color w:val="19177C"/>
        </w:rPr>
        <w:t>$output</w:t>
      </w:r>
      <w:r>
        <w:rPr>
          <w:rFonts w:ascii="Roboto" w:eastAsia="Roboto" w:hAnsi="Roboto" w:cs="Roboto"/>
        </w:rPr>
        <w:t>;</w:t>
      </w:r>
    </w:p>
    <w:p w14:paraId="33917F70"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6FD2B38B" w14:textId="77777777" w:rsidR="007542A2" w:rsidRDefault="004E0924">
      <w:r>
        <w:rPr>
          <w:rFonts w:ascii="Roboto" w:eastAsia="Roboto" w:hAnsi="Roboto" w:cs="Roboto"/>
        </w:rPr>
        <w:t xml:space="preserve">                                </w:t>
      </w:r>
      <w:r>
        <w:rPr>
          <w:rFonts w:ascii="Roboto" w:eastAsia="Roboto" w:hAnsi="Roboto" w:cs="Roboto"/>
        </w:rPr>
        <w:tab/>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013EBCC2" w14:textId="77777777" w:rsidR="007542A2" w:rsidRDefault="004E0924">
      <w:r>
        <w:rPr>
          <w:rFonts w:ascii="Roboto" w:eastAsia="Roboto" w:hAnsi="Roboto" w:cs="Roboto"/>
        </w:rPr>
        <w:t xml:space="preserve">                                            </w:t>
      </w:r>
      <w:r>
        <w:rPr>
          <w:rFonts w:ascii="Roboto" w:eastAsia="Roboto" w:hAnsi="Roboto" w:cs="Roboto"/>
        </w:rPr>
        <w:tab/>
        <w:t>}</w:t>
      </w:r>
    </w:p>
    <w:p w14:paraId="5EDC0942" w14:textId="77777777" w:rsidR="007542A2" w:rsidRDefault="004E0924">
      <w:r>
        <w:rPr>
          <w:rFonts w:ascii="Roboto" w:eastAsia="Roboto" w:hAnsi="Roboto" w:cs="Roboto"/>
        </w:rPr>
        <w:t xml:space="preserve">                                </w:t>
      </w:r>
      <w:r>
        <w:rPr>
          <w:rFonts w:ascii="Roboto" w:eastAsia="Roboto" w:hAnsi="Roboto" w:cs="Roboto"/>
        </w:rPr>
        <w:tab/>
        <w:t>}</w:t>
      </w:r>
    </w:p>
    <w:p w14:paraId="3A5C1E51" w14:textId="77777777" w:rsidR="007542A2" w:rsidRDefault="004E0924">
      <w:r>
        <w:rPr>
          <w:rFonts w:ascii="Roboto" w:eastAsia="Roboto" w:hAnsi="Roboto" w:cs="Roboto"/>
        </w:rPr>
        <w:t xml:space="preserve"> </w:t>
      </w:r>
    </w:p>
    <w:p w14:paraId="7B03D99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disconnect</w:t>
      </w:r>
      <w:r>
        <w:rPr>
          <w:rFonts w:ascii="Roboto" w:eastAsia="Roboto" w:hAnsi="Roboto" w:cs="Roboto"/>
        </w:rPr>
        <w:t>();</w:t>
      </w:r>
    </w:p>
    <w:p w14:paraId="5DBFAA0E" w14:textId="77777777" w:rsidR="007542A2" w:rsidRDefault="004E0924">
      <w:r>
        <w:rPr>
          <w:rFonts w:ascii="Roboto" w:eastAsia="Roboto" w:hAnsi="Roboto" w:cs="Roboto"/>
        </w:rPr>
        <w:t xml:space="preserve">                    </w:t>
      </w:r>
      <w:r>
        <w:rPr>
          <w:rFonts w:ascii="Roboto" w:eastAsia="Roboto" w:hAnsi="Roboto" w:cs="Roboto"/>
        </w:rPr>
        <w:tab/>
        <w:t>}</w:t>
      </w:r>
    </w:p>
    <w:p w14:paraId="1CEBD572" w14:textId="77777777" w:rsidR="007542A2" w:rsidRDefault="004E0924">
      <w:r>
        <w:rPr>
          <w:rFonts w:ascii="Roboto" w:eastAsia="Roboto" w:hAnsi="Roboto" w:cs="Roboto"/>
        </w:rPr>
        <w:t xml:space="preserve"> </w:t>
      </w:r>
    </w:p>
    <w:p w14:paraId="1E6841A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inserting a record into a database table</w:t>
      </w:r>
    </w:p>
    <w:p w14:paraId="20AB188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insertTable</w:t>
      </w:r>
      <w:r>
        <w:rPr>
          <w:rFonts w:ascii="Roboto" w:eastAsia="Roboto" w:hAnsi="Roboto" w:cs="Roboto"/>
        </w:rPr>
        <w:t>(</w:t>
      </w:r>
      <w:r>
        <w:rPr>
          <w:rFonts w:ascii="Roboto" w:eastAsia="Roboto" w:hAnsi="Roboto" w:cs="Roboto"/>
          <w:color w:val="19177C"/>
        </w:rPr>
        <w:t>$table</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w:t>
      </w:r>
    </w:p>
    <w:p w14:paraId="5ED7E43A" w14:textId="77777777" w:rsidR="007542A2" w:rsidRDefault="004E0924">
      <w:r>
        <w:rPr>
          <w:rFonts w:ascii="Roboto" w:eastAsia="Roboto" w:hAnsi="Roboto" w:cs="Roboto"/>
        </w:rPr>
        <w:t xml:space="preserve">                    </w:t>
      </w:r>
      <w:r>
        <w:rPr>
          <w:rFonts w:ascii="Roboto" w:eastAsia="Roboto" w:hAnsi="Roboto" w:cs="Roboto"/>
        </w:rPr>
        <w:tab/>
        <w:t>{</w:t>
      </w:r>
    </w:p>
    <w:p w14:paraId="1B5B7D5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connect</w:t>
      </w:r>
      <w:r>
        <w:rPr>
          <w:rFonts w:ascii="Roboto" w:eastAsia="Roboto" w:hAnsi="Roboto" w:cs="Roboto"/>
        </w:rPr>
        <w:t>();</w:t>
      </w:r>
    </w:p>
    <w:p w14:paraId="1FE3EDD0" w14:textId="77777777" w:rsidR="007542A2" w:rsidRDefault="004E0924">
      <w:r>
        <w:rPr>
          <w:rFonts w:ascii="Roboto" w:eastAsia="Roboto" w:hAnsi="Roboto" w:cs="Roboto"/>
        </w:rPr>
        <w:t xml:space="preserve"> </w:t>
      </w:r>
    </w:p>
    <w:p w14:paraId="0627066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"INSERT INTO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222E507A" w14:textId="77777777" w:rsidR="007542A2" w:rsidRDefault="004E0924">
      <w:r>
        <w:rPr>
          <w:rFonts w:ascii="Roboto" w:eastAsia="Roboto" w:hAnsi="Roboto" w:cs="Roboto"/>
        </w:rPr>
        <w:t xml:space="preserve"> </w:t>
      </w:r>
    </w:p>
    <w:p w14:paraId="65D219B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COLUMN section</w:t>
      </w:r>
    </w:p>
    <w:p w14:paraId="48320AB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42D25BB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color w:val="666666"/>
        </w:rPr>
        <w:t>=&gt;</w:t>
      </w:r>
      <w:r>
        <w:rPr>
          <w:rFonts w:ascii="Roboto" w:eastAsia="Roboto" w:hAnsi="Roboto" w:cs="Roboto"/>
          <w:color w:val="19177C"/>
        </w:rPr>
        <w:t>$value</w:t>
      </w:r>
      <w:r>
        <w:rPr>
          <w:rFonts w:ascii="Roboto" w:eastAsia="Roboto" w:hAnsi="Roboto" w:cs="Roboto"/>
        </w:rPr>
        <w:t>)</w:t>
      </w:r>
    </w:p>
    <w:p w14:paraId="1B151C4D" w14:textId="77777777" w:rsidR="007542A2" w:rsidRDefault="004E0924">
      <w:r>
        <w:rPr>
          <w:rFonts w:ascii="Roboto" w:eastAsia="Roboto" w:hAnsi="Roboto" w:cs="Roboto"/>
        </w:rPr>
        <w:t xml:space="preserve">                                </w:t>
      </w:r>
      <w:r>
        <w:rPr>
          <w:rFonts w:ascii="Roboto" w:eastAsia="Roboto" w:hAnsi="Roboto" w:cs="Roboto"/>
        </w:rPr>
        <w:tab/>
        <w:t>{</w:t>
      </w:r>
    </w:p>
    <w:p w14:paraId="13EB7EE2"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4C6F4D76" w14:textId="77777777" w:rsidR="007542A2" w:rsidRDefault="004E0924">
      <w:r>
        <w:rPr>
          <w:rFonts w:ascii="Roboto" w:eastAsia="Roboto" w:hAnsi="Roboto" w:cs="Roboto"/>
        </w:rPr>
        <w:t xml:space="preserve">                                            </w:t>
      </w:r>
      <w:r>
        <w:rPr>
          <w:rFonts w:ascii="Roboto" w:eastAsia="Roboto" w:hAnsi="Roboto" w:cs="Roboto"/>
        </w:rPr>
        <w:tab/>
        <w:t>{</w:t>
      </w:r>
    </w:p>
    <w:p w14:paraId="64FB8BE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w:t>
      </w:r>
    </w:p>
    <w:p w14:paraId="2132BCD7" w14:textId="77777777" w:rsidR="007542A2" w:rsidRDefault="004E0924">
      <w:r>
        <w:rPr>
          <w:rFonts w:ascii="Roboto" w:eastAsia="Roboto" w:hAnsi="Roboto" w:cs="Roboto"/>
        </w:rPr>
        <w:t xml:space="preserve">                                            </w:t>
      </w:r>
      <w:r>
        <w:rPr>
          <w:rFonts w:ascii="Roboto" w:eastAsia="Roboto" w:hAnsi="Roboto" w:cs="Roboto"/>
        </w:rPr>
        <w:tab/>
        <w:t>}</w:t>
      </w:r>
    </w:p>
    <w:p w14:paraId="3283461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7125C7B5" w14:textId="77777777" w:rsidR="007542A2" w:rsidRDefault="004E0924">
      <w:r>
        <w:rPr>
          <w:rFonts w:ascii="Roboto" w:eastAsia="Roboto" w:hAnsi="Roboto" w:cs="Roboto"/>
        </w:rPr>
        <w:t xml:space="preserve">                                            </w:t>
      </w:r>
      <w:r>
        <w:rPr>
          <w:rFonts w:ascii="Roboto" w:eastAsia="Roboto" w:hAnsi="Roboto" w:cs="Roboto"/>
        </w:rPr>
        <w:tab/>
        <w:t>{</w:t>
      </w:r>
    </w:p>
    <w:p w14:paraId="516B70A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w:t>
      </w:r>
    </w:p>
    <w:p w14:paraId="21CD80ED" w14:textId="77777777" w:rsidR="007542A2" w:rsidRDefault="004E0924">
      <w:r>
        <w:rPr>
          <w:rFonts w:ascii="Roboto" w:eastAsia="Roboto" w:hAnsi="Roboto" w:cs="Roboto"/>
        </w:rPr>
        <w:t xml:space="preserve">                                            </w:t>
      </w:r>
      <w:r>
        <w:rPr>
          <w:rFonts w:ascii="Roboto" w:eastAsia="Roboto" w:hAnsi="Roboto" w:cs="Roboto"/>
        </w:rPr>
        <w:tab/>
        <w:t>}</w:t>
      </w:r>
    </w:p>
    <w:p w14:paraId="63D7B7CC" w14:textId="77777777" w:rsidR="007542A2" w:rsidRDefault="004E0924">
      <w:r>
        <w:rPr>
          <w:rFonts w:ascii="Roboto" w:eastAsia="Roboto" w:hAnsi="Roboto" w:cs="Roboto"/>
        </w:rPr>
        <w:t xml:space="preserve"> </w:t>
      </w:r>
    </w:p>
    <w:p w14:paraId="65B2F3A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addslashes</w:t>
      </w:r>
      <w:r>
        <w:rPr>
          <w:rFonts w:ascii="Roboto" w:eastAsia="Roboto" w:hAnsi="Roboto" w:cs="Roboto"/>
        </w:rPr>
        <w:t>(</w:t>
      </w:r>
      <w:r>
        <w:rPr>
          <w:rFonts w:ascii="Roboto" w:eastAsia="Roboto" w:hAnsi="Roboto" w:cs="Roboto"/>
          <w:color w:val="19177C"/>
        </w:rPr>
        <w:t>$column</w:t>
      </w:r>
      <w:r>
        <w:rPr>
          <w:rFonts w:ascii="Roboto" w:eastAsia="Roboto" w:hAnsi="Roboto" w:cs="Roboto"/>
        </w:rPr>
        <w:t>);</w:t>
      </w:r>
    </w:p>
    <w:p w14:paraId="1D3B73F7" w14:textId="77777777" w:rsidR="007542A2" w:rsidRDefault="004E0924">
      <w:r>
        <w:rPr>
          <w:rFonts w:ascii="Roboto" w:eastAsia="Roboto" w:hAnsi="Roboto" w:cs="Roboto"/>
        </w:rPr>
        <w:t xml:space="preserve"> </w:t>
      </w:r>
    </w:p>
    <w:p w14:paraId="0CDC9A1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060FD8D2" w14:textId="77777777" w:rsidR="007542A2" w:rsidRDefault="004E0924">
      <w:r>
        <w:rPr>
          <w:rFonts w:ascii="Roboto" w:eastAsia="Roboto" w:hAnsi="Roboto" w:cs="Roboto"/>
        </w:rPr>
        <w:t xml:space="preserve">                                </w:t>
      </w:r>
      <w:r>
        <w:rPr>
          <w:rFonts w:ascii="Roboto" w:eastAsia="Roboto" w:hAnsi="Roboto" w:cs="Roboto"/>
        </w:rPr>
        <w:tab/>
        <w:t>}</w:t>
      </w:r>
    </w:p>
    <w:p w14:paraId="28FDA4D1" w14:textId="77777777" w:rsidR="007542A2" w:rsidRDefault="004E0924">
      <w:r>
        <w:rPr>
          <w:rFonts w:ascii="Roboto" w:eastAsia="Roboto" w:hAnsi="Roboto" w:cs="Roboto"/>
        </w:rPr>
        <w:t xml:space="preserve"> </w:t>
      </w:r>
    </w:p>
    <w:p w14:paraId="25A8A61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1F7A03C" w14:textId="77777777" w:rsidR="007542A2" w:rsidRDefault="004E0924">
      <w:r>
        <w:rPr>
          <w:rFonts w:ascii="Roboto" w:eastAsia="Roboto" w:hAnsi="Roboto" w:cs="Roboto"/>
        </w:rPr>
        <w:t xml:space="preserve">                                </w:t>
      </w:r>
      <w:r>
        <w:rPr>
          <w:rFonts w:ascii="Roboto" w:eastAsia="Roboto" w:hAnsi="Roboto" w:cs="Roboto"/>
        </w:rPr>
        <w:tab/>
      </w:r>
    </w:p>
    <w:p w14:paraId="23CAF14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VALUES section</w:t>
      </w:r>
    </w:p>
    <w:p w14:paraId="3B96A4E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1D402A2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color w:val="666666"/>
        </w:rPr>
        <w:t>=&gt;</w:t>
      </w:r>
      <w:r>
        <w:rPr>
          <w:rFonts w:ascii="Roboto" w:eastAsia="Roboto" w:hAnsi="Roboto" w:cs="Roboto"/>
          <w:color w:val="19177C"/>
        </w:rPr>
        <w:t>$value</w:t>
      </w:r>
      <w:r>
        <w:rPr>
          <w:rFonts w:ascii="Roboto" w:eastAsia="Roboto" w:hAnsi="Roboto" w:cs="Roboto"/>
        </w:rPr>
        <w:t>)</w:t>
      </w:r>
    </w:p>
    <w:p w14:paraId="419DC88C" w14:textId="77777777" w:rsidR="007542A2" w:rsidRDefault="004E0924">
      <w:r>
        <w:rPr>
          <w:rFonts w:ascii="Roboto" w:eastAsia="Roboto" w:hAnsi="Roboto" w:cs="Roboto"/>
        </w:rPr>
        <w:t xml:space="preserve">                                </w:t>
      </w:r>
      <w:r>
        <w:rPr>
          <w:rFonts w:ascii="Roboto" w:eastAsia="Roboto" w:hAnsi="Roboto" w:cs="Roboto"/>
        </w:rPr>
        <w:tab/>
        <w:t>{</w:t>
      </w:r>
    </w:p>
    <w:p w14:paraId="5D238D6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37F4B3DC" w14:textId="77777777" w:rsidR="007542A2" w:rsidRDefault="004E0924">
      <w:r>
        <w:rPr>
          <w:rFonts w:ascii="Roboto" w:eastAsia="Roboto" w:hAnsi="Roboto" w:cs="Roboto"/>
        </w:rPr>
        <w:t xml:space="preserve">                                            </w:t>
      </w:r>
      <w:r>
        <w:rPr>
          <w:rFonts w:ascii="Roboto" w:eastAsia="Roboto" w:hAnsi="Roboto" w:cs="Roboto"/>
        </w:rPr>
        <w:tab/>
        <w:t>{</w:t>
      </w:r>
    </w:p>
    <w:p w14:paraId="41A4DA0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VALUES ("</w:t>
      </w:r>
      <w:r>
        <w:rPr>
          <w:rFonts w:ascii="Roboto" w:eastAsia="Roboto" w:hAnsi="Roboto" w:cs="Roboto"/>
        </w:rPr>
        <w:t>;</w:t>
      </w:r>
    </w:p>
    <w:p w14:paraId="6C4D6050" w14:textId="77777777" w:rsidR="007542A2" w:rsidRDefault="004E0924">
      <w:r>
        <w:rPr>
          <w:rFonts w:ascii="Roboto" w:eastAsia="Roboto" w:hAnsi="Roboto" w:cs="Roboto"/>
        </w:rPr>
        <w:t xml:space="preserve">                                            </w:t>
      </w:r>
      <w:r>
        <w:rPr>
          <w:rFonts w:ascii="Roboto" w:eastAsia="Roboto" w:hAnsi="Roboto" w:cs="Roboto"/>
        </w:rPr>
        <w:tab/>
        <w:t>}</w:t>
      </w:r>
    </w:p>
    <w:p w14:paraId="6F74BD1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6C882301" w14:textId="77777777" w:rsidR="007542A2" w:rsidRDefault="004E0924">
      <w:r>
        <w:rPr>
          <w:rFonts w:ascii="Roboto" w:eastAsia="Roboto" w:hAnsi="Roboto" w:cs="Roboto"/>
        </w:rPr>
        <w:t xml:space="preserve">                                            </w:t>
      </w:r>
      <w:r>
        <w:rPr>
          <w:rFonts w:ascii="Roboto" w:eastAsia="Roboto" w:hAnsi="Roboto" w:cs="Roboto"/>
        </w:rPr>
        <w:tab/>
        <w:t>{</w:t>
      </w:r>
    </w:p>
    <w:p w14:paraId="3DB3C7F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w:t>
      </w:r>
    </w:p>
    <w:p w14:paraId="350BFAAB" w14:textId="77777777" w:rsidR="007542A2" w:rsidRDefault="004E0924">
      <w:r>
        <w:rPr>
          <w:rFonts w:ascii="Roboto" w:eastAsia="Roboto" w:hAnsi="Roboto" w:cs="Roboto"/>
        </w:rPr>
        <w:t xml:space="preserve">                                            </w:t>
      </w:r>
      <w:r>
        <w:rPr>
          <w:rFonts w:ascii="Roboto" w:eastAsia="Roboto" w:hAnsi="Roboto" w:cs="Roboto"/>
        </w:rPr>
        <w:tab/>
        <w:t>}</w:t>
      </w:r>
    </w:p>
    <w:p w14:paraId="279C5015" w14:textId="77777777" w:rsidR="007542A2" w:rsidRDefault="004E0924">
      <w:r>
        <w:rPr>
          <w:rFonts w:ascii="Roboto" w:eastAsia="Roboto" w:hAnsi="Roboto" w:cs="Roboto"/>
        </w:rPr>
        <w:lastRenderedPageBreak/>
        <w:t xml:space="preserve"> </w:t>
      </w:r>
    </w:p>
    <w:p w14:paraId="32B906E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008000"/>
        </w:rPr>
        <w:t>addslashes</w:t>
      </w:r>
      <w:r>
        <w:rPr>
          <w:rFonts w:ascii="Roboto" w:eastAsia="Roboto" w:hAnsi="Roboto" w:cs="Roboto"/>
        </w:rPr>
        <w:t>(</w:t>
      </w:r>
      <w:r>
        <w:rPr>
          <w:rFonts w:ascii="Roboto" w:eastAsia="Roboto" w:hAnsi="Roboto" w:cs="Roboto"/>
          <w:color w:val="19177C"/>
        </w:rPr>
        <w:t>$value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rPr>
        <w:t>;</w:t>
      </w:r>
    </w:p>
    <w:p w14:paraId="7F4B8F01" w14:textId="77777777" w:rsidR="007542A2" w:rsidRDefault="004E0924">
      <w:r>
        <w:rPr>
          <w:rFonts w:ascii="Roboto" w:eastAsia="Roboto" w:hAnsi="Roboto" w:cs="Roboto"/>
        </w:rPr>
        <w:t xml:space="preserve"> </w:t>
      </w:r>
    </w:p>
    <w:p w14:paraId="10BA228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4FCC91E7" w14:textId="77777777" w:rsidR="007542A2" w:rsidRDefault="004E0924">
      <w:r>
        <w:rPr>
          <w:rFonts w:ascii="Roboto" w:eastAsia="Roboto" w:hAnsi="Roboto" w:cs="Roboto"/>
        </w:rPr>
        <w:t xml:space="preserve">                                </w:t>
      </w:r>
      <w:r>
        <w:rPr>
          <w:rFonts w:ascii="Roboto" w:eastAsia="Roboto" w:hAnsi="Roboto" w:cs="Roboto"/>
        </w:rPr>
        <w:tab/>
        <w:t>}</w:t>
      </w:r>
    </w:p>
    <w:p w14:paraId="76062F78" w14:textId="77777777" w:rsidR="007542A2" w:rsidRDefault="004E0924">
      <w:r>
        <w:rPr>
          <w:rFonts w:ascii="Roboto" w:eastAsia="Roboto" w:hAnsi="Roboto" w:cs="Roboto"/>
        </w:rPr>
        <w:t xml:space="preserve"> </w:t>
      </w:r>
    </w:p>
    <w:p w14:paraId="665805A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9DDC9A2" w14:textId="77777777" w:rsidR="007542A2" w:rsidRDefault="004E0924">
      <w:r>
        <w:rPr>
          <w:rFonts w:ascii="Roboto" w:eastAsia="Roboto" w:hAnsi="Roboto" w:cs="Roboto"/>
        </w:rPr>
        <w:t xml:space="preserve"> </w:t>
      </w:r>
    </w:p>
    <w:p w14:paraId="2C8D304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3F8116B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5652246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284C6CA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16F0EA3C" w14:textId="77777777" w:rsidR="007542A2" w:rsidRDefault="004E0924">
      <w:r>
        <w:rPr>
          <w:rFonts w:ascii="Roboto" w:eastAsia="Roboto" w:hAnsi="Roboto" w:cs="Roboto"/>
        </w:rPr>
        <w:t xml:space="preserve"> </w:t>
      </w:r>
    </w:p>
    <w:p w14:paraId="3356AFA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disconnect</w:t>
      </w:r>
      <w:r>
        <w:rPr>
          <w:rFonts w:ascii="Roboto" w:eastAsia="Roboto" w:hAnsi="Roboto" w:cs="Roboto"/>
        </w:rPr>
        <w:t>();</w:t>
      </w:r>
    </w:p>
    <w:p w14:paraId="1F9E5C50" w14:textId="77777777" w:rsidR="007542A2" w:rsidRDefault="004E0924">
      <w:r>
        <w:rPr>
          <w:rFonts w:ascii="Roboto" w:eastAsia="Roboto" w:hAnsi="Roboto" w:cs="Roboto"/>
        </w:rPr>
        <w:t xml:space="preserve">                    </w:t>
      </w:r>
      <w:r>
        <w:rPr>
          <w:rFonts w:ascii="Roboto" w:eastAsia="Roboto" w:hAnsi="Roboto" w:cs="Roboto"/>
        </w:rPr>
        <w:tab/>
        <w:t>}</w:t>
      </w:r>
    </w:p>
    <w:p w14:paraId="19482216" w14:textId="77777777" w:rsidR="007542A2" w:rsidRDefault="004E0924">
      <w:r>
        <w:rPr>
          <w:rFonts w:ascii="Roboto" w:eastAsia="Roboto" w:hAnsi="Roboto" w:cs="Roboto"/>
        </w:rPr>
        <w:t xml:space="preserve"> </w:t>
      </w:r>
    </w:p>
    <w:p w14:paraId="7F50623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Method for updating a table</w:t>
      </w:r>
    </w:p>
    <w:p w14:paraId="49D5732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public</w:t>
      </w:r>
      <w:r>
        <w:rPr>
          <w:rFonts w:ascii="Roboto" w:eastAsia="Roboto" w:hAnsi="Roboto" w:cs="Roboto"/>
        </w:rPr>
        <w:t xml:space="preserve"> </w:t>
      </w:r>
      <w:r>
        <w:rPr>
          <w:rFonts w:ascii="Roboto" w:eastAsia="Roboto" w:hAnsi="Roboto" w:cs="Roboto"/>
          <w:b/>
          <w:color w:val="008000"/>
        </w:rPr>
        <w:t>function</w:t>
      </w:r>
      <w:r>
        <w:rPr>
          <w:rFonts w:ascii="Roboto" w:eastAsia="Roboto" w:hAnsi="Roboto" w:cs="Roboto"/>
        </w:rPr>
        <w:t xml:space="preserve"> </w:t>
      </w:r>
      <w:r>
        <w:rPr>
          <w:rFonts w:ascii="Roboto" w:eastAsia="Roboto" w:hAnsi="Roboto" w:cs="Roboto"/>
          <w:color w:val="0000FF"/>
        </w:rPr>
        <w:t>updateTable</w:t>
      </w:r>
      <w:r>
        <w:rPr>
          <w:rFonts w:ascii="Roboto" w:eastAsia="Roboto" w:hAnsi="Roboto" w:cs="Roboto"/>
        </w:rPr>
        <w:t>(</w:t>
      </w:r>
      <w:r>
        <w:rPr>
          <w:rFonts w:ascii="Roboto" w:eastAsia="Roboto" w:hAnsi="Roboto" w:cs="Roboto"/>
          <w:color w:val="19177C"/>
        </w:rPr>
        <w:t>$table</w:t>
      </w:r>
      <w:r>
        <w:rPr>
          <w:rFonts w:ascii="Roboto" w:eastAsia="Roboto" w:hAnsi="Roboto" w:cs="Roboto"/>
        </w:rPr>
        <w:t xml:space="preserve">, </w:t>
      </w:r>
      <w:r>
        <w:rPr>
          <w:rFonts w:ascii="Roboto" w:eastAsia="Roboto" w:hAnsi="Roboto" w:cs="Roboto"/>
          <w:color w:val="19177C"/>
        </w:rPr>
        <w:t>$data</w:t>
      </w:r>
      <w:r>
        <w:rPr>
          <w:rFonts w:ascii="Roboto" w:eastAsia="Roboto" w:hAnsi="Roboto" w:cs="Roboto"/>
        </w:rPr>
        <w:t xml:space="preserve">, </w:t>
      </w:r>
      <w:r>
        <w:rPr>
          <w:rFonts w:ascii="Roboto" w:eastAsia="Roboto" w:hAnsi="Roboto" w:cs="Roboto"/>
          <w:color w:val="19177C"/>
        </w:rPr>
        <w:t>$where</w:t>
      </w:r>
      <w:r>
        <w:rPr>
          <w:rFonts w:ascii="Roboto" w:eastAsia="Roboto" w:hAnsi="Roboto" w:cs="Roboto"/>
        </w:rPr>
        <w:t xml:space="preserve">, </w:t>
      </w:r>
      <w:r>
        <w:rPr>
          <w:rFonts w:ascii="Roboto" w:eastAsia="Roboto" w:hAnsi="Roboto" w:cs="Roboto"/>
          <w:color w:val="19177C"/>
        </w:rPr>
        <w:t>$debug</w:t>
      </w:r>
      <w:r>
        <w:rPr>
          <w:rFonts w:ascii="Roboto" w:eastAsia="Roboto" w:hAnsi="Roboto" w:cs="Roboto"/>
          <w:color w:val="666666"/>
        </w:rPr>
        <w:t>=</w:t>
      </w:r>
      <w:r>
        <w:rPr>
          <w:rFonts w:ascii="Roboto" w:eastAsia="Roboto" w:hAnsi="Roboto" w:cs="Roboto"/>
          <w:b/>
          <w:color w:val="008000"/>
        </w:rPr>
        <w:t>false</w:t>
      </w:r>
      <w:r>
        <w:rPr>
          <w:rFonts w:ascii="Roboto" w:eastAsia="Roboto" w:hAnsi="Roboto" w:cs="Roboto"/>
        </w:rPr>
        <w:t>)</w:t>
      </w:r>
    </w:p>
    <w:p w14:paraId="1CAEC961" w14:textId="77777777" w:rsidR="007542A2" w:rsidRDefault="004E0924">
      <w:r>
        <w:rPr>
          <w:rFonts w:ascii="Roboto" w:eastAsia="Roboto" w:hAnsi="Roboto" w:cs="Roboto"/>
        </w:rPr>
        <w:t xml:space="preserve">                    </w:t>
      </w:r>
      <w:r>
        <w:rPr>
          <w:rFonts w:ascii="Roboto" w:eastAsia="Roboto" w:hAnsi="Roboto" w:cs="Roboto"/>
        </w:rPr>
        <w:tab/>
        <w:t>{</w:t>
      </w:r>
    </w:p>
    <w:p w14:paraId="7870428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connect</w:t>
      </w:r>
      <w:r>
        <w:rPr>
          <w:rFonts w:ascii="Roboto" w:eastAsia="Roboto" w:hAnsi="Roboto" w:cs="Roboto"/>
        </w:rPr>
        <w:t>();</w:t>
      </w:r>
    </w:p>
    <w:p w14:paraId="05B579BC" w14:textId="77777777" w:rsidR="007542A2" w:rsidRDefault="004E0924">
      <w:r>
        <w:rPr>
          <w:rFonts w:ascii="Roboto" w:eastAsia="Roboto" w:hAnsi="Roboto" w:cs="Roboto"/>
        </w:rPr>
        <w:t xml:space="preserve"> </w:t>
      </w:r>
    </w:p>
    <w:p w14:paraId="1E0BCD6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xml:space="preserve">"UPDATE </w:t>
      </w:r>
      <w:r>
        <w:rPr>
          <w:rFonts w:ascii="Roboto" w:eastAsia="Roboto" w:hAnsi="Roboto" w:cs="Roboto"/>
          <w:b/>
          <w:color w:val="BB6688"/>
        </w:rPr>
        <w:t>{</w:t>
      </w:r>
      <w:r>
        <w:rPr>
          <w:rFonts w:ascii="Roboto" w:eastAsia="Roboto" w:hAnsi="Roboto" w:cs="Roboto"/>
          <w:color w:val="19177C"/>
        </w:rPr>
        <w:t>$table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45D4CE47" w14:textId="77777777" w:rsidR="007542A2" w:rsidRDefault="004E0924">
      <w:r>
        <w:rPr>
          <w:rFonts w:ascii="Roboto" w:eastAsia="Roboto" w:hAnsi="Roboto" w:cs="Roboto"/>
        </w:rPr>
        <w:t xml:space="preserve"> </w:t>
      </w:r>
    </w:p>
    <w:p w14:paraId="0FFA410E"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COLUMN section</w:t>
      </w:r>
    </w:p>
    <w:p w14:paraId="0E9E5F99"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6CC63C2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$data</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$column</w:t>
      </w:r>
      <w:r>
        <w:rPr>
          <w:rFonts w:ascii="Roboto" w:eastAsia="Roboto" w:hAnsi="Roboto" w:cs="Roboto"/>
          <w:color w:val="666666"/>
        </w:rPr>
        <w:t>=&gt;</w:t>
      </w:r>
      <w:r>
        <w:rPr>
          <w:rFonts w:ascii="Roboto" w:eastAsia="Roboto" w:hAnsi="Roboto" w:cs="Roboto"/>
          <w:color w:val="19177C"/>
        </w:rPr>
        <w:t>$value</w:t>
      </w:r>
      <w:r>
        <w:rPr>
          <w:rFonts w:ascii="Roboto" w:eastAsia="Roboto" w:hAnsi="Roboto" w:cs="Roboto"/>
        </w:rPr>
        <w:t>)</w:t>
      </w:r>
    </w:p>
    <w:p w14:paraId="0BFFBB7B" w14:textId="77777777" w:rsidR="007542A2" w:rsidRDefault="004E0924">
      <w:r>
        <w:rPr>
          <w:rFonts w:ascii="Roboto" w:eastAsia="Roboto" w:hAnsi="Roboto" w:cs="Roboto"/>
        </w:rPr>
        <w:t xml:space="preserve">                                </w:t>
      </w:r>
      <w:r>
        <w:rPr>
          <w:rFonts w:ascii="Roboto" w:eastAsia="Roboto" w:hAnsi="Roboto" w:cs="Roboto"/>
        </w:rPr>
        <w:tab/>
        <w:t>{</w:t>
      </w:r>
    </w:p>
    <w:p w14:paraId="6CC8207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5491892F" w14:textId="77777777" w:rsidR="007542A2" w:rsidRDefault="004E0924">
      <w:r>
        <w:rPr>
          <w:rFonts w:ascii="Roboto" w:eastAsia="Roboto" w:hAnsi="Roboto" w:cs="Roboto"/>
        </w:rPr>
        <w:lastRenderedPageBreak/>
        <w:t xml:space="preserve">                                            </w:t>
      </w:r>
      <w:r>
        <w:rPr>
          <w:rFonts w:ascii="Roboto" w:eastAsia="Roboto" w:hAnsi="Roboto" w:cs="Roboto"/>
        </w:rPr>
        <w:tab/>
        <w:t>{</w:t>
      </w:r>
    </w:p>
    <w:p w14:paraId="6E48ACE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SET "</w:t>
      </w:r>
      <w:r>
        <w:rPr>
          <w:rFonts w:ascii="Roboto" w:eastAsia="Roboto" w:hAnsi="Roboto" w:cs="Roboto"/>
        </w:rPr>
        <w:t>;</w:t>
      </w:r>
    </w:p>
    <w:p w14:paraId="751E4281" w14:textId="77777777" w:rsidR="007542A2" w:rsidRDefault="004E0924">
      <w:r>
        <w:rPr>
          <w:rFonts w:ascii="Roboto" w:eastAsia="Roboto" w:hAnsi="Roboto" w:cs="Roboto"/>
        </w:rPr>
        <w:t xml:space="preserve">                                            </w:t>
      </w:r>
      <w:r>
        <w:rPr>
          <w:rFonts w:ascii="Roboto" w:eastAsia="Roboto" w:hAnsi="Roboto" w:cs="Roboto"/>
        </w:rPr>
        <w:tab/>
        <w:t>}</w:t>
      </w:r>
    </w:p>
    <w:p w14:paraId="24EA436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4A27A519" w14:textId="77777777" w:rsidR="007542A2" w:rsidRDefault="004E0924">
      <w:r>
        <w:rPr>
          <w:rFonts w:ascii="Roboto" w:eastAsia="Roboto" w:hAnsi="Roboto" w:cs="Roboto"/>
        </w:rPr>
        <w:t xml:space="preserve">                                            </w:t>
      </w:r>
      <w:r>
        <w:rPr>
          <w:rFonts w:ascii="Roboto" w:eastAsia="Roboto" w:hAnsi="Roboto" w:cs="Roboto"/>
        </w:rPr>
        <w:tab/>
        <w:t>{</w:t>
      </w:r>
    </w:p>
    <w:p w14:paraId="6DF5872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w:t>
      </w:r>
    </w:p>
    <w:p w14:paraId="7F4E9930" w14:textId="77777777" w:rsidR="007542A2" w:rsidRDefault="004E0924">
      <w:r>
        <w:rPr>
          <w:rFonts w:ascii="Roboto" w:eastAsia="Roboto" w:hAnsi="Roboto" w:cs="Roboto"/>
        </w:rPr>
        <w:t xml:space="preserve">                                            </w:t>
      </w:r>
      <w:r>
        <w:rPr>
          <w:rFonts w:ascii="Roboto" w:eastAsia="Roboto" w:hAnsi="Roboto" w:cs="Roboto"/>
        </w:rPr>
        <w:tab/>
        <w:t>}</w:t>
      </w:r>
    </w:p>
    <w:p w14:paraId="0557C54C" w14:textId="77777777" w:rsidR="007542A2" w:rsidRDefault="004E0924">
      <w:r>
        <w:rPr>
          <w:rFonts w:ascii="Roboto" w:eastAsia="Roboto" w:hAnsi="Roboto" w:cs="Roboto"/>
        </w:rPr>
        <w:t xml:space="preserve"> </w:t>
      </w:r>
    </w:p>
    <w:p w14:paraId="133895A8"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$column</w:t>
      </w:r>
      <w:r>
        <w:rPr>
          <w:rFonts w:ascii="Roboto" w:eastAsia="Roboto" w:hAnsi="Roboto" w:cs="Roboto"/>
          <w:b/>
          <w:color w:val="BB6688"/>
        </w:rPr>
        <w:t>}</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$value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7CD2057A" w14:textId="77777777" w:rsidR="007542A2" w:rsidRDefault="004E0924">
      <w:r>
        <w:rPr>
          <w:rFonts w:ascii="Roboto" w:eastAsia="Roboto" w:hAnsi="Roboto" w:cs="Roboto"/>
        </w:rPr>
        <w:t xml:space="preserve"> </w:t>
      </w:r>
    </w:p>
    <w:p w14:paraId="2029030C"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6066A239" w14:textId="77777777" w:rsidR="007542A2" w:rsidRDefault="004E0924">
      <w:r>
        <w:rPr>
          <w:rFonts w:ascii="Roboto" w:eastAsia="Roboto" w:hAnsi="Roboto" w:cs="Roboto"/>
        </w:rPr>
        <w:t xml:space="preserve">                                </w:t>
      </w:r>
      <w:r>
        <w:rPr>
          <w:rFonts w:ascii="Roboto" w:eastAsia="Roboto" w:hAnsi="Roboto" w:cs="Roboto"/>
        </w:rPr>
        <w:tab/>
        <w:t>}</w:t>
      </w:r>
    </w:p>
    <w:p w14:paraId="5C6A4DC1" w14:textId="77777777" w:rsidR="007542A2" w:rsidRDefault="004E0924">
      <w:r>
        <w:rPr>
          <w:rFonts w:ascii="Roboto" w:eastAsia="Roboto" w:hAnsi="Roboto" w:cs="Roboto"/>
        </w:rPr>
        <w:t xml:space="preserve"> </w:t>
      </w:r>
    </w:p>
    <w:p w14:paraId="7535D846"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WHERE section</w:t>
      </w:r>
    </w:p>
    <w:p w14:paraId="2DB6FC9A"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60056D7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$where</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$whereColumn</w:t>
      </w:r>
      <w:r>
        <w:rPr>
          <w:rFonts w:ascii="Roboto" w:eastAsia="Roboto" w:hAnsi="Roboto" w:cs="Roboto"/>
          <w:color w:val="666666"/>
        </w:rPr>
        <w:t>=&gt;</w:t>
      </w:r>
      <w:r>
        <w:rPr>
          <w:rFonts w:ascii="Roboto" w:eastAsia="Roboto" w:hAnsi="Roboto" w:cs="Roboto"/>
          <w:color w:val="19177C"/>
        </w:rPr>
        <w:t>$whereValue</w:t>
      </w:r>
      <w:r>
        <w:rPr>
          <w:rFonts w:ascii="Roboto" w:eastAsia="Roboto" w:hAnsi="Roboto" w:cs="Roboto"/>
        </w:rPr>
        <w:t>)</w:t>
      </w:r>
    </w:p>
    <w:p w14:paraId="4B467AE7" w14:textId="77777777" w:rsidR="007542A2" w:rsidRDefault="004E0924">
      <w:r>
        <w:rPr>
          <w:rFonts w:ascii="Roboto" w:eastAsia="Roboto" w:hAnsi="Roboto" w:cs="Roboto"/>
        </w:rPr>
        <w:t xml:space="preserve">                                </w:t>
      </w:r>
      <w:r>
        <w:rPr>
          <w:rFonts w:ascii="Roboto" w:eastAsia="Roboto" w:hAnsi="Roboto" w:cs="Roboto"/>
        </w:rPr>
        <w:tab/>
        <w:t>{</w:t>
      </w:r>
    </w:p>
    <w:p w14:paraId="69E5BA9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2D354346" w14:textId="77777777" w:rsidR="007542A2" w:rsidRDefault="004E0924">
      <w:r>
        <w:rPr>
          <w:rFonts w:ascii="Roboto" w:eastAsia="Roboto" w:hAnsi="Roboto" w:cs="Roboto"/>
        </w:rPr>
        <w:t xml:space="preserve">                                            </w:t>
      </w:r>
      <w:r>
        <w:rPr>
          <w:rFonts w:ascii="Roboto" w:eastAsia="Roboto" w:hAnsi="Roboto" w:cs="Roboto"/>
        </w:rPr>
        <w:tab/>
        <w:t>{</w:t>
      </w:r>
    </w:p>
    <w:p w14:paraId="6F62A24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WHERE "</w:t>
      </w:r>
      <w:r>
        <w:rPr>
          <w:rFonts w:ascii="Roboto" w:eastAsia="Roboto" w:hAnsi="Roboto" w:cs="Roboto"/>
        </w:rPr>
        <w:t>;</w:t>
      </w:r>
    </w:p>
    <w:p w14:paraId="35F8736E" w14:textId="77777777" w:rsidR="007542A2" w:rsidRDefault="004E0924">
      <w:r>
        <w:rPr>
          <w:rFonts w:ascii="Roboto" w:eastAsia="Roboto" w:hAnsi="Roboto" w:cs="Roboto"/>
        </w:rPr>
        <w:t xml:space="preserve">                                            </w:t>
      </w:r>
      <w:r>
        <w:rPr>
          <w:rFonts w:ascii="Roboto" w:eastAsia="Roboto" w:hAnsi="Roboto" w:cs="Roboto"/>
        </w:rPr>
        <w:tab/>
        <w:t>}</w:t>
      </w:r>
    </w:p>
    <w:p w14:paraId="177123B2"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6A732A3F" w14:textId="77777777" w:rsidR="007542A2" w:rsidRDefault="004E0924">
      <w:r>
        <w:rPr>
          <w:rFonts w:ascii="Roboto" w:eastAsia="Roboto" w:hAnsi="Roboto" w:cs="Roboto"/>
        </w:rPr>
        <w:t xml:space="preserve">                                            </w:t>
      </w:r>
      <w:r>
        <w:rPr>
          <w:rFonts w:ascii="Roboto" w:eastAsia="Roboto" w:hAnsi="Roboto" w:cs="Roboto"/>
        </w:rPr>
        <w:tab/>
        <w:t>{</w:t>
      </w:r>
    </w:p>
    <w:p w14:paraId="5F2890C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AND "</w:t>
      </w:r>
      <w:r>
        <w:rPr>
          <w:rFonts w:ascii="Roboto" w:eastAsia="Roboto" w:hAnsi="Roboto" w:cs="Roboto"/>
        </w:rPr>
        <w:t>;</w:t>
      </w:r>
    </w:p>
    <w:p w14:paraId="3246C642" w14:textId="77777777" w:rsidR="007542A2" w:rsidRDefault="004E0924">
      <w:r>
        <w:rPr>
          <w:rFonts w:ascii="Roboto" w:eastAsia="Roboto" w:hAnsi="Roboto" w:cs="Roboto"/>
        </w:rPr>
        <w:t xml:space="preserve">        </w:t>
      </w:r>
      <w:r>
        <w:rPr>
          <w:rFonts w:ascii="Roboto" w:eastAsia="Roboto" w:hAnsi="Roboto" w:cs="Roboto"/>
        </w:rPr>
        <w:tab/>
        <w:t xml:space="preserve">                                </w:t>
      </w:r>
      <w:r>
        <w:rPr>
          <w:rFonts w:ascii="Roboto" w:eastAsia="Roboto" w:hAnsi="Roboto" w:cs="Roboto"/>
        </w:rPr>
        <w:tab/>
        <w:t>}</w:t>
      </w:r>
    </w:p>
    <w:p w14:paraId="6030B302" w14:textId="77777777" w:rsidR="007542A2" w:rsidRDefault="004E0924">
      <w:r>
        <w:rPr>
          <w:rFonts w:ascii="Roboto" w:eastAsia="Roboto" w:hAnsi="Roboto" w:cs="Roboto"/>
        </w:rPr>
        <w:t xml:space="preserve"> </w:t>
      </w:r>
    </w:p>
    <w:p w14:paraId="4750362F"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$query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$whereColumn</w:t>
      </w:r>
      <w:r>
        <w:rPr>
          <w:rFonts w:ascii="Roboto" w:eastAsia="Roboto" w:hAnsi="Roboto" w:cs="Roboto"/>
          <w:b/>
          <w:color w:val="BB6688"/>
        </w:rPr>
        <w:t>}</w:t>
      </w:r>
      <w:r>
        <w:rPr>
          <w:rFonts w:ascii="Roboto" w:eastAsia="Roboto" w:hAnsi="Roboto" w:cs="Roboto"/>
          <w:color w:val="BA2121"/>
        </w:rPr>
        <w:t>`='</w:t>
      </w:r>
      <w:r>
        <w:rPr>
          <w:rFonts w:ascii="Roboto" w:eastAsia="Roboto" w:hAnsi="Roboto" w:cs="Roboto"/>
          <w:b/>
          <w:color w:val="BB6688"/>
        </w:rPr>
        <w:t>{</w:t>
      </w:r>
      <w:r>
        <w:rPr>
          <w:rFonts w:ascii="Roboto" w:eastAsia="Roboto" w:hAnsi="Roboto" w:cs="Roboto"/>
          <w:color w:val="19177C"/>
        </w:rPr>
        <w:t>$whereValue</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w:t>
      </w:r>
    </w:p>
    <w:p w14:paraId="6B3B7679" w14:textId="77777777" w:rsidR="007542A2" w:rsidRDefault="004E0924">
      <w:r>
        <w:rPr>
          <w:rFonts w:ascii="Roboto" w:eastAsia="Roboto" w:hAnsi="Roboto" w:cs="Roboto"/>
        </w:rPr>
        <w:t xml:space="preserve"> </w:t>
      </w:r>
    </w:p>
    <w:p w14:paraId="633CF225" w14:textId="77777777" w:rsidR="007542A2" w:rsidRDefault="004E0924">
      <w:r>
        <w:rPr>
          <w:rFonts w:ascii="Roboto" w:eastAsia="Roboto" w:hAnsi="Roboto" w:cs="Roboto"/>
        </w:rPr>
        <w:lastRenderedPageBreak/>
        <w:t xml:space="preserve">                                            </w:t>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34226EC0" w14:textId="77777777" w:rsidR="007542A2" w:rsidRDefault="004E0924">
      <w:r>
        <w:rPr>
          <w:rFonts w:ascii="Roboto" w:eastAsia="Roboto" w:hAnsi="Roboto" w:cs="Roboto"/>
        </w:rPr>
        <w:t xml:space="preserve">                                </w:t>
      </w:r>
      <w:r>
        <w:rPr>
          <w:rFonts w:ascii="Roboto" w:eastAsia="Roboto" w:hAnsi="Roboto" w:cs="Roboto"/>
        </w:rPr>
        <w:tab/>
        <w:t>}</w:t>
      </w:r>
    </w:p>
    <w:p w14:paraId="27FF9883" w14:textId="77777777" w:rsidR="007542A2" w:rsidRDefault="004E0924">
      <w:r>
        <w:rPr>
          <w:rFonts w:ascii="Roboto" w:eastAsia="Roboto" w:hAnsi="Roboto" w:cs="Roboto"/>
        </w:rPr>
        <w:t xml:space="preserve"> </w:t>
      </w:r>
    </w:p>
    <w:p w14:paraId="138AAE7D"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i/>
          <w:color w:val="408080"/>
        </w:rPr>
        <w:t>// If we're debugging, the query will be shown</w:t>
      </w:r>
    </w:p>
    <w:p w14:paraId="4A549D2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$debug</w:t>
      </w:r>
      <w:r>
        <w:rPr>
          <w:rFonts w:ascii="Roboto" w:eastAsia="Roboto" w:hAnsi="Roboto" w:cs="Roboto"/>
        </w:rPr>
        <w:t>)</w:t>
      </w:r>
    </w:p>
    <w:p w14:paraId="2B1E577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460DFF5E" w14:textId="77777777" w:rsidR="007542A2" w:rsidRDefault="004E0924">
      <w:r>
        <w:rPr>
          <w:rFonts w:ascii="Roboto" w:eastAsia="Roboto" w:hAnsi="Roboto" w:cs="Roboto"/>
        </w:rPr>
        <w:t xml:space="preserve"> </w:t>
      </w:r>
    </w:p>
    <w:p w14:paraId="220A8727"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if</w:t>
      </w:r>
      <w:r>
        <w:rPr>
          <w:rFonts w:ascii="Roboto" w:eastAsia="Roboto" w:hAnsi="Roboto" w:cs="Roboto"/>
        </w:rPr>
        <w:t>(mysqli_query(</w:t>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openMYSQL</w:t>
      </w:r>
      <w:r>
        <w:rPr>
          <w:rFonts w:ascii="Roboto" w:eastAsia="Roboto" w:hAnsi="Roboto" w:cs="Roboto"/>
        </w:rPr>
        <w:t xml:space="preserve">, </w:t>
      </w:r>
      <w:r>
        <w:rPr>
          <w:rFonts w:ascii="Roboto" w:eastAsia="Roboto" w:hAnsi="Roboto" w:cs="Roboto"/>
          <w:color w:val="19177C"/>
        </w:rPr>
        <w:t>$query</w:t>
      </w:r>
      <w:r>
        <w:rPr>
          <w:rFonts w:ascii="Roboto" w:eastAsia="Roboto" w:hAnsi="Roboto" w:cs="Roboto"/>
        </w:rPr>
        <w:t>))</w:t>
      </w:r>
    </w:p>
    <w:p w14:paraId="08EF9A05"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6AF463CB"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else</w:t>
      </w:r>
    </w:p>
    <w:p w14:paraId="3CA5428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b/>
          <w:color w:val="008000"/>
        </w:rPr>
        <w:t>return</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2AF52E19" w14:textId="77777777" w:rsidR="007542A2" w:rsidRDefault="004E0924">
      <w:r>
        <w:rPr>
          <w:rFonts w:ascii="Roboto" w:eastAsia="Roboto" w:hAnsi="Roboto" w:cs="Roboto"/>
        </w:rPr>
        <w:t xml:space="preserve"> </w:t>
      </w:r>
    </w:p>
    <w:p w14:paraId="1AF649C1" w14:textId="77777777" w:rsidR="007542A2" w:rsidRDefault="004E0924">
      <w:r>
        <w:rPr>
          <w:rFonts w:ascii="Roboto" w:eastAsia="Roboto" w:hAnsi="Roboto" w:cs="Roboto"/>
        </w:rPr>
        <w:t xml:space="preserve">                                </w:t>
      </w:r>
      <w:r>
        <w:rPr>
          <w:rFonts w:ascii="Roboto" w:eastAsia="Roboto" w:hAnsi="Roboto" w:cs="Roboto"/>
        </w:rPr>
        <w:tab/>
      </w:r>
      <w:r>
        <w:rPr>
          <w:rFonts w:ascii="Roboto" w:eastAsia="Roboto" w:hAnsi="Roboto" w:cs="Roboto"/>
          <w:color w:val="19177C"/>
        </w:rPr>
        <w:t>$this</w:t>
      </w:r>
      <w:r>
        <w:rPr>
          <w:rFonts w:ascii="Roboto" w:eastAsia="Roboto" w:hAnsi="Roboto" w:cs="Roboto"/>
          <w:color w:val="666666"/>
        </w:rPr>
        <w:t>-&gt;</w:t>
      </w:r>
      <w:r>
        <w:rPr>
          <w:rFonts w:ascii="Roboto" w:eastAsia="Roboto" w:hAnsi="Roboto" w:cs="Roboto"/>
          <w:color w:val="7D9029"/>
        </w:rPr>
        <w:t>disconnect</w:t>
      </w:r>
      <w:r>
        <w:rPr>
          <w:rFonts w:ascii="Roboto" w:eastAsia="Roboto" w:hAnsi="Roboto" w:cs="Roboto"/>
        </w:rPr>
        <w:t>();</w:t>
      </w:r>
    </w:p>
    <w:p w14:paraId="75782E54" w14:textId="77777777" w:rsidR="007542A2" w:rsidRDefault="004E0924">
      <w:r>
        <w:rPr>
          <w:rFonts w:ascii="Roboto" w:eastAsia="Roboto" w:hAnsi="Roboto" w:cs="Roboto"/>
        </w:rPr>
        <w:t xml:space="preserve">                    </w:t>
      </w:r>
      <w:r>
        <w:rPr>
          <w:rFonts w:ascii="Roboto" w:eastAsia="Roboto" w:hAnsi="Roboto" w:cs="Roboto"/>
        </w:rPr>
        <w:tab/>
        <w:t>}</w:t>
      </w:r>
    </w:p>
    <w:p w14:paraId="1E9635B8" w14:textId="77777777" w:rsidR="007542A2" w:rsidRDefault="004E0924">
      <w:r>
        <w:rPr>
          <w:rFonts w:ascii="Roboto" w:eastAsia="Roboto" w:hAnsi="Roboto" w:cs="Roboto"/>
        </w:rPr>
        <w:t xml:space="preserve">        </w:t>
      </w:r>
      <w:r>
        <w:rPr>
          <w:rFonts w:ascii="Roboto" w:eastAsia="Roboto" w:hAnsi="Roboto" w:cs="Roboto"/>
        </w:rPr>
        <w:tab/>
        <w:t>}</w:t>
      </w:r>
    </w:p>
    <w:p w14:paraId="6751A4E8" w14:textId="46AF95EC" w:rsidR="007542A2" w:rsidRDefault="004E0924" w:rsidP="006C65A3">
      <w:r>
        <w:rPr>
          <w:rFonts w:ascii="Roboto" w:eastAsia="Roboto" w:hAnsi="Roboto" w:cs="Roboto"/>
          <w:color w:val="BC7A00"/>
        </w:rPr>
        <w:t>?&gt;</w:t>
      </w:r>
      <w:bookmarkStart w:id="191" w:name="h.egnzrerdo9bw" w:colFirst="0" w:colLast="0"/>
      <w:bookmarkEnd w:id="191"/>
    </w:p>
    <w:p w14:paraId="5204B2A2" w14:textId="258FF4E4" w:rsidR="007542A2" w:rsidRDefault="004E0924" w:rsidP="006C65A3">
      <w:r>
        <w:br w:type="page"/>
      </w:r>
      <w:bookmarkStart w:id="192" w:name="h.k2nfb9mk1ywg" w:colFirst="0" w:colLast="0"/>
      <w:bookmarkEnd w:id="192"/>
    </w:p>
    <w:p w14:paraId="1945DF13" w14:textId="77777777" w:rsidR="007542A2" w:rsidRDefault="004E0924">
      <w:pPr>
        <w:pStyle w:val="Heading3"/>
        <w:contextualSpacing w:val="0"/>
      </w:pPr>
      <w:bookmarkStart w:id="193" w:name="h.73wxum4axbn" w:colFirst="0" w:colLast="0"/>
      <w:bookmarkStart w:id="194" w:name="_Toc448908040"/>
      <w:bookmarkEnd w:id="193"/>
      <w:r>
        <w:lastRenderedPageBreak/>
        <w:t>createTables.php</w:t>
      </w:r>
      <w:bookmarkEnd w:id="194"/>
    </w:p>
    <w:p w14:paraId="288B96CC"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0E24E11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"./includes/SQLDetails.php"</w:t>
      </w:r>
      <w:r>
        <w:rPr>
          <w:rFonts w:ascii="Roboto" w:eastAsia="Roboto" w:hAnsi="Roboto" w:cs="Roboto"/>
          <w:sz w:val="24"/>
          <w:szCs w:val="24"/>
        </w:rPr>
        <w:t xml:space="preserve">; </w:t>
      </w:r>
      <w:r>
        <w:rPr>
          <w:rFonts w:ascii="Roboto" w:eastAsia="Roboto" w:hAnsi="Roboto" w:cs="Roboto"/>
          <w:i/>
          <w:color w:val="408080"/>
          <w:sz w:val="24"/>
          <w:szCs w:val="24"/>
        </w:rPr>
        <w:t>// Includes the instantiated variable '$bookingSystem' for connections to the database.</w:t>
      </w:r>
    </w:p>
    <w:p w14:paraId="37DCB036" w14:textId="77777777" w:rsidR="007542A2" w:rsidRDefault="004E0924">
      <w:r>
        <w:rPr>
          <w:rFonts w:ascii="Roboto" w:eastAsia="Roboto" w:hAnsi="Roboto" w:cs="Roboto"/>
          <w:sz w:val="24"/>
          <w:szCs w:val="24"/>
        </w:rPr>
        <w:t xml:space="preserve"> </w:t>
      </w:r>
    </w:p>
    <w:p w14:paraId="2860D49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w:t>
      </w:r>
    </w:p>
    <w:p w14:paraId="25C7AD6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This block of code creates database tables and inserts any data into tables which are static and are used for reference throughout the system</w:t>
      </w:r>
    </w:p>
    <w:p w14:paraId="7854CD8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w:t>
      </w:r>
    </w:p>
    <w:p w14:paraId="685E280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"Users"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"userID VARCHAR(20) NOT NULL, ADD PRIMARY KEY(userID)"</w:t>
      </w:r>
      <w:r>
        <w:rPr>
          <w:rFonts w:ascii="Roboto" w:eastAsia="Roboto" w:hAnsi="Roboto" w:cs="Roboto"/>
          <w:sz w:val="24"/>
          <w:szCs w:val="24"/>
        </w:rPr>
        <w:t>,</w:t>
      </w:r>
    </w:p>
    <w:p w14:paraId="7F31BEB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"emailAddress VARCHAR(254)"</w:t>
      </w:r>
      <w:r>
        <w:rPr>
          <w:rFonts w:ascii="Roboto" w:eastAsia="Roboto" w:hAnsi="Roboto" w:cs="Roboto"/>
          <w:sz w:val="24"/>
          <w:szCs w:val="24"/>
        </w:rPr>
        <w:t>,</w:t>
      </w:r>
    </w:p>
    <w:p w14:paraId="326FA66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"password VARCHAR(64) NOT NULL"</w:t>
      </w:r>
      <w:r>
        <w:rPr>
          <w:rFonts w:ascii="Roboto" w:eastAsia="Roboto" w:hAnsi="Roboto" w:cs="Roboto"/>
          <w:sz w:val="24"/>
          <w:szCs w:val="24"/>
        </w:rPr>
        <w:t>,</w:t>
      </w:r>
    </w:p>
    <w:p w14:paraId="0050024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"userLevel INT(1) NOT NULL DEFAULT 1"</w:t>
      </w:r>
      <w:r>
        <w:rPr>
          <w:rFonts w:ascii="Roboto" w:eastAsia="Roboto" w:hAnsi="Roboto" w:cs="Roboto"/>
          <w:sz w:val="24"/>
          <w:szCs w:val="24"/>
        </w:rPr>
        <w:t>,</w:t>
      </w:r>
    </w:p>
    <w:p w14:paraId="187357F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"firstName VARCHAR(35)"</w:t>
      </w:r>
      <w:r>
        <w:rPr>
          <w:rFonts w:ascii="Roboto" w:eastAsia="Roboto" w:hAnsi="Roboto" w:cs="Roboto"/>
          <w:sz w:val="24"/>
          <w:szCs w:val="24"/>
        </w:rPr>
        <w:t>,</w:t>
      </w:r>
    </w:p>
    <w:p w14:paraId="1C02B59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"lastName VARCHAR(50)"</w:t>
      </w:r>
      <w:r>
        <w:rPr>
          <w:rFonts w:ascii="Roboto" w:eastAsia="Roboto" w:hAnsi="Roboto" w:cs="Roboto"/>
          <w:sz w:val="24"/>
          <w:szCs w:val="24"/>
        </w:rPr>
        <w:t>)</w:t>
      </w:r>
    </w:p>
    <w:p w14:paraId="2EFC2FC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1BC2E3B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 INT(1), ADD PRIMARY KEY(userLevel)"</w:t>
      </w:r>
      <w:r>
        <w:rPr>
          <w:rFonts w:ascii="Roboto" w:eastAsia="Roboto" w:hAnsi="Roboto" w:cs="Roboto"/>
          <w:sz w:val="24"/>
          <w:szCs w:val="24"/>
        </w:rPr>
        <w:t>,</w:t>
      </w:r>
    </w:p>
    <w:p w14:paraId="1EA7340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"title VARCHAR(40) NOT NULL"</w:t>
      </w:r>
      <w:r>
        <w:rPr>
          <w:rFonts w:ascii="Roboto" w:eastAsia="Roboto" w:hAnsi="Roboto" w:cs="Roboto"/>
          <w:sz w:val="24"/>
          <w:szCs w:val="24"/>
        </w:rPr>
        <w:t>,</w:t>
      </w:r>
    </w:p>
    <w:p w14:paraId="0F82F79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"description VARCHAR(200) NOT NULL"</w:t>
      </w:r>
      <w:r>
        <w:rPr>
          <w:rFonts w:ascii="Roboto" w:eastAsia="Roboto" w:hAnsi="Roboto" w:cs="Roboto"/>
          <w:sz w:val="24"/>
          <w:szCs w:val="24"/>
        </w:rPr>
        <w:t>)</w:t>
      </w:r>
    </w:p>
    <w:p w14:paraId="2E61EF1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7E1D3F6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=&gt;0</w:t>
      </w:r>
      <w:r>
        <w:rPr>
          <w:rFonts w:ascii="Roboto" w:eastAsia="Roboto" w:hAnsi="Roboto" w:cs="Roboto"/>
          <w:sz w:val="24"/>
          <w:szCs w:val="24"/>
        </w:rPr>
        <w:t>,</w:t>
      </w:r>
    </w:p>
    <w:p w14:paraId="4315752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"title"</w:t>
      </w:r>
      <w:r>
        <w:rPr>
          <w:rFonts w:ascii="Roboto" w:eastAsia="Roboto" w:hAnsi="Roboto" w:cs="Roboto"/>
          <w:color w:val="666666"/>
          <w:sz w:val="24"/>
          <w:szCs w:val="24"/>
        </w:rPr>
        <w:t>=&gt;</w:t>
      </w:r>
      <w:r>
        <w:rPr>
          <w:rFonts w:ascii="Roboto" w:eastAsia="Roboto" w:hAnsi="Roboto" w:cs="Roboto"/>
          <w:color w:val="BA2121"/>
          <w:sz w:val="24"/>
          <w:szCs w:val="24"/>
        </w:rPr>
        <w:t>"Guest"</w:t>
      </w:r>
      <w:r>
        <w:rPr>
          <w:rFonts w:ascii="Roboto" w:eastAsia="Roboto" w:hAnsi="Roboto" w:cs="Roboto"/>
          <w:sz w:val="24"/>
          <w:szCs w:val="24"/>
        </w:rPr>
        <w:t>,</w:t>
      </w:r>
    </w:p>
    <w:p w14:paraId="293B6DC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"description"</w:t>
      </w:r>
      <w:r>
        <w:rPr>
          <w:rFonts w:ascii="Roboto" w:eastAsia="Roboto" w:hAnsi="Roboto" w:cs="Roboto"/>
          <w:color w:val="666666"/>
          <w:sz w:val="24"/>
          <w:szCs w:val="24"/>
        </w:rPr>
        <w:t>=&gt;</w:t>
      </w:r>
      <w:r>
        <w:rPr>
          <w:rFonts w:ascii="Roboto" w:eastAsia="Roboto" w:hAnsi="Roboto" w:cs="Roboto"/>
          <w:color w:val="BA2121"/>
          <w:sz w:val="24"/>
          <w:szCs w:val="24"/>
        </w:rPr>
        <w:t>"A user level created for users that are not logged in or do not have any permissions."</w:t>
      </w:r>
      <w:r>
        <w:rPr>
          <w:rFonts w:ascii="Roboto" w:eastAsia="Roboto" w:hAnsi="Roboto" w:cs="Roboto"/>
          <w:sz w:val="24"/>
          <w:szCs w:val="24"/>
        </w:rPr>
        <w:t>)</w:t>
      </w:r>
    </w:p>
    <w:p w14:paraId="67EFF9C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7C4E633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=&gt;1</w:t>
      </w:r>
      <w:r>
        <w:rPr>
          <w:rFonts w:ascii="Roboto" w:eastAsia="Roboto" w:hAnsi="Roboto" w:cs="Roboto"/>
          <w:sz w:val="24"/>
          <w:szCs w:val="24"/>
        </w:rPr>
        <w:t>,</w:t>
      </w:r>
    </w:p>
    <w:p w14:paraId="664134F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"title"</w:t>
      </w:r>
      <w:r>
        <w:rPr>
          <w:rFonts w:ascii="Roboto" w:eastAsia="Roboto" w:hAnsi="Roboto" w:cs="Roboto"/>
          <w:color w:val="666666"/>
          <w:sz w:val="24"/>
          <w:szCs w:val="24"/>
        </w:rPr>
        <w:t>=&gt;</w:t>
      </w:r>
      <w:r>
        <w:rPr>
          <w:rFonts w:ascii="Roboto" w:eastAsia="Roboto" w:hAnsi="Roboto" w:cs="Roboto"/>
          <w:color w:val="BA2121"/>
          <w:sz w:val="24"/>
          <w:szCs w:val="24"/>
        </w:rPr>
        <w:t>"Student"</w:t>
      </w:r>
      <w:r>
        <w:rPr>
          <w:rFonts w:ascii="Roboto" w:eastAsia="Roboto" w:hAnsi="Roboto" w:cs="Roboto"/>
          <w:sz w:val="24"/>
          <w:szCs w:val="24"/>
        </w:rPr>
        <w:t>,</w:t>
      </w:r>
    </w:p>
    <w:p w14:paraId="6E997E22"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"description"</w:t>
      </w:r>
      <w:r>
        <w:rPr>
          <w:rFonts w:ascii="Roboto" w:eastAsia="Roboto" w:hAnsi="Roboto" w:cs="Roboto"/>
          <w:color w:val="666666"/>
          <w:sz w:val="24"/>
          <w:szCs w:val="24"/>
        </w:rPr>
        <w:t>=&gt;</w:t>
      </w:r>
      <w:r>
        <w:rPr>
          <w:rFonts w:ascii="Roboto" w:eastAsia="Roboto" w:hAnsi="Roboto" w:cs="Roboto"/>
          <w:color w:val="BA2121"/>
          <w:sz w:val="24"/>
          <w:szCs w:val="24"/>
        </w:rPr>
        <w:t>"A user level created for students that are able to only view events."</w:t>
      </w:r>
      <w:r>
        <w:rPr>
          <w:rFonts w:ascii="Roboto" w:eastAsia="Roboto" w:hAnsi="Roboto" w:cs="Roboto"/>
          <w:sz w:val="24"/>
          <w:szCs w:val="24"/>
        </w:rPr>
        <w:t>)</w:t>
      </w:r>
    </w:p>
    <w:p w14:paraId="1188C41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6D80D0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=&gt;2</w:t>
      </w:r>
      <w:r>
        <w:rPr>
          <w:rFonts w:ascii="Roboto" w:eastAsia="Roboto" w:hAnsi="Roboto" w:cs="Roboto"/>
          <w:sz w:val="24"/>
          <w:szCs w:val="24"/>
        </w:rPr>
        <w:t>,</w:t>
      </w:r>
    </w:p>
    <w:p w14:paraId="6979DCB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"title"</w:t>
      </w:r>
      <w:r>
        <w:rPr>
          <w:rFonts w:ascii="Roboto" w:eastAsia="Roboto" w:hAnsi="Roboto" w:cs="Roboto"/>
          <w:color w:val="666666"/>
          <w:sz w:val="24"/>
          <w:szCs w:val="24"/>
        </w:rPr>
        <w:t>=&gt;</w:t>
      </w:r>
      <w:r>
        <w:rPr>
          <w:rFonts w:ascii="Roboto" w:eastAsia="Roboto" w:hAnsi="Roboto" w:cs="Roboto"/>
          <w:color w:val="BA2121"/>
          <w:sz w:val="24"/>
          <w:szCs w:val="24"/>
        </w:rPr>
        <w:t>"Staff"</w:t>
      </w:r>
      <w:r>
        <w:rPr>
          <w:rFonts w:ascii="Roboto" w:eastAsia="Roboto" w:hAnsi="Roboto" w:cs="Roboto"/>
          <w:sz w:val="24"/>
          <w:szCs w:val="24"/>
        </w:rPr>
        <w:t>,</w:t>
      </w:r>
    </w:p>
    <w:p w14:paraId="0314C09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"description"</w:t>
      </w:r>
      <w:r>
        <w:rPr>
          <w:rFonts w:ascii="Roboto" w:eastAsia="Roboto" w:hAnsi="Roboto" w:cs="Roboto"/>
          <w:color w:val="666666"/>
          <w:sz w:val="24"/>
          <w:szCs w:val="24"/>
        </w:rPr>
        <w:t>=&gt;</w:t>
      </w:r>
      <w:r>
        <w:rPr>
          <w:rFonts w:ascii="Roboto" w:eastAsia="Roboto" w:hAnsi="Roboto" w:cs="Roboto"/>
          <w:color w:val="BA2121"/>
          <w:sz w:val="24"/>
          <w:szCs w:val="24"/>
        </w:rPr>
        <w:t>"A user level created for staff that are able to request bookings of events."</w:t>
      </w:r>
      <w:r>
        <w:rPr>
          <w:rFonts w:ascii="Roboto" w:eastAsia="Roboto" w:hAnsi="Roboto" w:cs="Roboto"/>
          <w:sz w:val="24"/>
          <w:szCs w:val="24"/>
        </w:rPr>
        <w:t>)</w:t>
      </w:r>
    </w:p>
    <w:p w14:paraId="4E2CC9C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745B33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=&gt;3</w:t>
      </w:r>
      <w:r>
        <w:rPr>
          <w:rFonts w:ascii="Roboto" w:eastAsia="Roboto" w:hAnsi="Roboto" w:cs="Roboto"/>
          <w:sz w:val="24"/>
          <w:szCs w:val="24"/>
        </w:rPr>
        <w:t>,</w:t>
      </w:r>
    </w:p>
    <w:p w14:paraId="37F9CA6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"title"</w:t>
      </w:r>
      <w:r>
        <w:rPr>
          <w:rFonts w:ascii="Roboto" w:eastAsia="Roboto" w:hAnsi="Roboto" w:cs="Roboto"/>
          <w:color w:val="666666"/>
          <w:sz w:val="24"/>
          <w:szCs w:val="24"/>
        </w:rPr>
        <w:t>=&gt;</w:t>
      </w:r>
      <w:r>
        <w:rPr>
          <w:rFonts w:ascii="Roboto" w:eastAsia="Roboto" w:hAnsi="Roboto" w:cs="Roboto"/>
          <w:color w:val="BA2121"/>
          <w:sz w:val="24"/>
          <w:szCs w:val="24"/>
        </w:rPr>
        <w:t>"Administrator"</w:t>
      </w:r>
      <w:r>
        <w:rPr>
          <w:rFonts w:ascii="Roboto" w:eastAsia="Roboto" w:hAnsi="Roboto" w:cs="Roboto"/>
          <w:sz w:val="24"/>
          <w:szCs w:val="24"/>
        </w:rPr>
        <w:t>,</w:t>
      </w:r>
    </w:p>
    <w:p w14:paraId="04D6C7C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"description"</w:t>
      </w:r>
      <w:r>
        <w:rPr>
          <w:rFonts w:ascii="Roboto" w:eastAsia="Roboto" w:hAnsi="Roboto" w:cs="Roboto"/>
          <w:color w:val="666666"/>
          <w:sz w:val="24"/>
          <w:szCs w:val="24"/>
        </w:rPr>
        <w:t>=&gt;</w:t>
      </w:r>
      <w:r>
        <w:rPr>
          <w:rFonts w:ascii="Roboto" w:eastAsia="Roboto" w:hAnsi="Roboto" w:cs="Roboto"/>
          <w:color w:val="BA2121"/>
          <w:sz w:val="24"/>
          <w:szCs w:val="24"/>
        </w:rPr>
        <w:t>"A user level created for admins that are able to approve requests for bookings."</w:t>
      </w:r>
      <w:r>
        <w:rPr>
          <w:rFonts w:ascii="Roboto" w:eastAsia="Roboto" w:hAnsi="Roboto" w:cs="Roboto"/>
          <w:sz w:val="24"/>
          <w:szCs w:val="24"/>
        </w:rPr>
        <w:t>)</w:t>
      </w:r>
    </w:p>
    <w:p w14:paraId="3EBC036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DDA560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"Events"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"name VARCHAR(50) NOT NULL"</w:t>
      </w:r>
      <w:r>
        <w:rPr>
          <w:rFonts w:ascii="Roboto" w:eastAsia="Roboto" w:hAnsi="Roboto" w:cs="Roboto"/>
          <w:sz w:val="24"/>
          <w:szCs w:val="24"/>
        </w:rPr>
        <w:t>,</w:t>
      </w:r>
    </w:p>
    <w:p w14:paraId="4C23812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"ownerID VARCHAR(20) NOT NULL"</w:t>
      </w:r>
      <w:r>
        <w:rPr>
          <w:rFonts w:ascii="Roboto" w:eastAsia="Roboto" w:hAnsi="Roboto" w:cs="Roboto"/>
          <w:sz w:val="24"/>
          <w:szCs w:val="24"/>
        </w:rPr>
        <w:t>,</w:t>
      </w:r>
    </w:p>
    <w:p w14:paraId="091E352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"startTimestamp INT(64) NOT NULL"</w:t>
      </w:r>
      <w:r>
        <w:rPr>
          <w:rFonts w:ascii="Roboto" w:eastAsia="Roboto" w:hAnsi="Roboto" w:cs="Roboto"/>
          <w:sz w:val="24"/>
          <w:szCs w:val="24"/>
        </w:rPr>
        <w:t>,</w:t>
      </w:r>
    </w:p>
    <w:p w14:paraId="66EA8C7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"roomID VARCHAR(10) NOT NULL"</w:t>
      </w:r>
      <w:r>
        <w:rPr>
          <w:rFonts w:ascii="Roboto" w:eastAsia="Roboto" w:hAnsi="Roboto" w:cs="Roboto"/>
          <w:sz w:val="24"/>
          <w:szCs w:val="24"/>
        </w:rPr>
        <w:t>)</w:t>
      </w:r>
    </w:p>
    <w:p w14:paraId="4F1B5C8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7B9F38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"Rooms"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"roomID VARCHAR(10) NOT NULL, ADD PRIMARY KEY(roomID)"</w:t>
      </w:r>
      <w:r>
        <w:rPr>
          <w:rFonts w:ascii="Roboto" w:eastAsia="Roboto" w:hAnsi="Roboto" w:cs="Roboto"/>
          <w:sz w:val="24"/>
          <w:szCs w:val="24"/>
        </w:rPr>
        <w:t>,</w:t>
      </w:r>
    </w:p>
    <w:p w14:paraId="63C029E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"name VARCHAR(40)"</w:t>
      </w:r>
      <w:r>
        <w:rPr>
          <w:rFonts w:ascii="Roboto" w:eastAsia="Roboto" w:hAnsi="Roboto" w:cs="Roboto"/>
          <w:sz w:val="24"/>
          <w:szCs w:val="24"/>
        </w:rPr>
        <w:t>,</w:t>
      </w:r>
    </w:p>
    <w:p w14:paraId="5E14750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"capacity INT(4) DEFAULT 0"</w:t>
      </w:r>
      <w:r>
        <w:rPr>
          <w:rFonts w:ascii="Roboto" w:eastAsia="Roboto" w:hAnsi="Roboto" w:cs="Roboto"/>
          <w:sz w:val="24"/>
          <w:szCs w:val="24"/>
        </w:rPr>
        <w:t>)</w:t>
      </w:r>
    </w:p>
    <w:p w14:paraId="51DAA63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t>);</w:t>
      </w:r>
    </w:p>
    <w:p w14:paraId="4C289FC5" w14:textId="77777777" w:rsidR="007542A2" w:rsidRDefault="004E0924">
      <w:r>
        <w:rPr>
          <w:rFonts w:ascii="Roboto" w:eastAsia="Roboto" w:hAnsi="Roboto" w:cs="Roboto"/>
          <w:sz w:val="24"/>
          <w:szCs w:val="24"/>
        </w:rPr>
        <w:t xml:space="preserve"> </w:t>
      </w:r>
    </w:p>
    <w:p w14:paraId="4D861D1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 VARCHAR(40) NOT NULL, ADD PRIMARY KEY(periodNumber)"</w:t>
      </w:r>
      <w:r>
        <w:rPr>
          <w:rFonts w:ascii="Roboto" w:eastAsia="Roboto" w:hAnsi="Roboto" w:cs="Roboto"/>
          <w:sz w:val="24"/>
          <w:szCs w:val="24"/>
        </w:rPr>
        <w:t>,</w:t>
      </w:r>
    </w:p>
    <w:p w14:paraId="2D16AAA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"startTime INT(4)"</w:t>
      </w:r>
      <w:r>
        <w:rPr>
          <w:rFonts w:ascii="Roboto" w:eastAsia="Roboto" w:hAnsi="Roboto" w:cs="Roboto"/>
          <w:sz w:val="24"/>
          <w:szCs w:val="24"/>
        </w:rPr>
        <w:t>,</w:t>
      </w:r>
    </w:p>
    <w:p w14:paraId="599CFA4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"endTime INT(4)"</w:t>
      </w:r>
      <w:r>
        <w:rPr>
          <w:rFonts w:ascii="Roboto" w:eastAsia="Roboto" w:hAnsi="Roboto" w:cs="Roboto"/>
          <w:sz w:val="24"/>
          <w:szCs w:val="24"/>
        </w:rPr>
        <w:t>)</w:t>
      </w:r>
    </w:p>
    <w:p w14:paraId="763AE93B"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t>);</w:t>
      </w:r>
    </w:p>
    <w:p w14:paraId="4D12826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=&gt;1</w:t>
      </w:r>
      <w:r>
        <w:rPr>
          <w:rFonts w:ascii="Roboto" w:eastAsia="Roboto" w:hAnsi="Roboto" w:cs="Roboto"/>
          <w:sz w:val="24"/>
          <w:szCs w:val="24"/>
        </w:rPr>
        <w:t>,</w:t>
      </w:r>
    </w:p>
    <w:p w14:paraId="5A21A0E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=&gt;855</w:t>
      </w:r>
      <w:r>
        <w:rPr>
          <w:rFonts w:ascii="Roboto" w:eastAsia="Roboto" w:hAnsi="Roboto" w:cs="Roboto"/>
          <w:sz w:val="24"/>
          <w:szCs w:val="24"/>
        </w:rPr>
        <w:t>,</w:t>
      </w:r>
    </w:p>
    <w:p w14:paraId="5727996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=&gt;950</w:t>
      </w:r>
      <w:r>
        <w:rPr>
          <w:rFonts w:ascii="Roboto" w:eastAsia="Roboto" w:hAnsi="Roboto" w:cs="Roboto"/>
          <w:sz w:val="24"/>
          <w:szCs w:val="24"/>
        </w:rPr>
        <w:t>)</w:t>
      </w:r>
    </w:p>
    <w:p w14:paraId="2536226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8D26C3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=&gt;2</w:t>
      </w:r>
      <w:r>
        <w:rPr>
          <w:rFonts w:ascii="Roboto" w:eastAsia="Roboto" w:hAnsi="Roboto" w:cs="Roboto"/>
          <w:sz w:val="24"/>
          <w:szCs w:val="24"/>
        </w:rPr>
        <w:t>,</w:t>
      </w:r>
    </w:p>
    <w:p w14:paraId="2B8D2BB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=&gt;950</w:t>
      </w:r>
      <w:r>
        <w:rPr>
          <w:rFonts w:ascii="Roboto" w:eastAsia="Roboto" w:hAnsi="Roboto" w:cs="Roboto"/>
          <w:sz w:val="24"/>
          <w:szCs w:val="24"/>
        </w:rPr>
        <w:t>,</w:t>
      </w:r>
    </w:p>
    <w:p w14:paraId="61D2700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=&gt;1045</w:t>
      </w:r>
      <w:r>
        <w:rPr>
          <w:rFonts w:ascii="Roboto" w:eastAsia="Roboto" w:hAnsi="Roboto" w:cs="Roboto"/>
          <w:sz w:val="24"/>
          <w:szCs w:val="24"/>
        </w:rPr>
        <w:t>)</w:t>
      </w:r>
    </w:p>
    <w:p w14:paraId="6121B6D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570CD5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=&gt;3</w:t>
      </w:r>
      <w:r>
        <w:rPr>
          <w:rFonts w:ascii="Roboto" w:eastAsia="Roboto" w:hAnsi="Roboto" w:cs="Roboto"/>
          <w:sz w:val="24"/>
          <w:szCs w:val="24"/>
        </w:rPr>
        <w:t>,</w:t>
      </w:r>
    </w:p>
    <w:p w14:paraId="338378E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=&gt;1105</w:t>
      </w:r>
      <w:r>
        <w:rPr>
          <w:rFonts w:ascii="Roboto" w:eastAsia="Roboto" w:hAnsi="Roboto" w:cs="Roboto"/>
          <w:sz w:val="24"/>
          <w:szCs w:val="24"/>
        </w:rPr>
        <w:t>,</w:t>
      </w:r>
    </w:p>
    <w:p w14:paraId="55C0E82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=&gt;1200</w:t>
      </w:r>
      <w:r>
        <w:rPr>
          <w:rFonts w:ascii="Roboto" w:eastAsia="Roboto" w:hAnsi="Roboto" w:cs="Roboto"/>
          <w:sz w:val="24"/>
          <w:szCs w:val="24"/>
        </w:rPr>
        <w:t>)</w:t>
      </w:r>
    </w:p>
    <w:p w14:paraId="6497755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17D5B8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=&gt;4</w:t>
      </w:r>
      <w:r>
        <w:rPr>
          <w:rFonts w:ascii="Roboto" w:eastAsia="Roboto" w:hAnsi="Roboto" w:cs="Roboto"/>
          <w:sz w:val="24"/>
          <w:szCs w:val="24"/>
        </w:rPr>
        <w:t>,</w:t>
      </w:r>
    </w:p>
    <w:p w14:paraId="612D2A7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=&gt;1200</w:t>
      </w:r>
      <w:r>
        <w:rPr>
          <w:rFonts w:ascii="Roboto" w:eastAsia="Roboto" w:hAnsi="Roboto" w:cs="Roboto"/>
          <w:sz w:val="24"/>
          <w:szCs w:val="24"/>
        </w:rPr>
        <w:t>,</w:t>
      </w:r>
    </w:p>
    <w:p w14:paraId="1CC35B6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=&gt;1255</w:t>
      </w:r>
      <w:r>
        <w:rPr>
          <w:rFonts w:ascii="Roboto" w:eastAsia="Roboto" w:hAnsi="Roboto" w:cs="Roboto"/>
          <w:sz w:val="24"/>
          <w:szCs w:val="24"/>
        </w:rPr>
        <w:t>)</w:t>
      </w:r>
    </w:p>
    <w:p w14:paraId="0D95F9B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D9910D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=&gt;5</w:t>
      </w:r>
      <w:r>
        <w:rPr>
          <w:rFonts w:ascii="Roboto" w:eastAsia="Roboto" w:hAnsi="Roboto" w:cs="Roboto"/>
          <w:sz w:val="24"/>
          <w:szCs w:val="24"/>
        </w:rPr>
        <w:t>,</w:t>
      </w:r>
    </w:p>
    <w:p w14:paraId="042890A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=&gt;1255</w:t>
      </w:r>
      <w:r>
        <w:rPr>
          <w:rFonts w:ascii="Roboto" w:eastAsia="Roboto" w:hAnsi="Roboto" w:cs="Roboto"/>
          <w:sz w:val="24"/>
          <w:szCs w:val="24"/>
        </w:rPr>
        <w:t>,</w:t>
      </w:r>
    </w:p>
    <w:p w14:paraId="2343250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=&gt;1350</w:t>
      </w:r>
      <w:r>
        <w:rPr>
          <w:rFonts w:ascii="Roboto" w:eastAsia="Roboto" w:hAnsi="Roboto" w:cs="Roboto"/>
          <w:sz w:val="24"/>
          <w:szCs w:val="24"/>
        </w:rPr>
        <w:t>)</w:t>
      </w:r>
    </w:p>
    <w:p w14:paraId="61EF36E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11A4E2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=&gt;6</w:t>
      </w:r>
      <w:r>
        <w:rPr>
          <w:rFonts w:ascii="Roboto" w:eastAsia="Roboto" w:hAnsi="Roboto" w:cs="Roboto"/>
          <w:sz w:val="24"/>
          <w:szCs w:val="24"/>
        </w:rPr>
        <w:t>,</w:t>
      </w:r>
    </w:p>
    <w:p w14:paraId="593603C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=&gt;1350</w:t>
      </w:r>
      <w:r>
        <w:rPr>
          <w:rFonts w:ascii="Roboto" w:eastAsia="Roboto" w:hAnsi="Roboto" w:cs="Roboto"/>
          <w:sz w:val="24"/>
          <w:szCs w:val="24"/>
        </w:rPr>
        <w:t>,</w:t>
      </w:r>
    </w:p>
    <w:p w14:paraId="083B53D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=&gt;1445</w:t>
      </w:r>
      <w:r>
        <w:rPr>
          <w:rFonts w:ascii="Roboto" w:eastAsia="Roboto" w:hAnsi="Roboto" w:cs="Roboto"/>
          <w:sz w:val="24"/>
          <w:szCs w:val="24"/>
        </w:rPr>
        <w:t>)</w:t>
      </w:r>
    </w:p>
    <w:p w14:paraId="670D211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7DBA9CE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insertTable</w:t>
      </w:r>
      <w:r>
        <w:rPr>
          <w:rFonts w:ascii="Roboto" w:eastAsia="Roboto" w:hAnsi="Roboto" w:cs="Roboto"/>
          <w:sz w:val="24"/>
          <w:szCs w:val="24"/>
        </w:rPr>
        <w:t>(</w:t>
      </w:r>
      <w:r>
        <w:rPr>
          <w:rFonts w:ascii="Roboto" w:eastAsia="Roboto" w:hAnsi="Roboto" w:cs="Roboto"/>
          <w:color w:val="BA2121"/>
          <w:sz w:val="24"/>
          <w:szCs w:val="24"/>
        </w:rPr>
        <w:t>"Periods"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"periodNumber"</w:t>
      </w:r>
      <w:r>
        <w:rPr>
          <w:rFonts w:ascii="Roboto" w:eastAsia="Roboto" w:hAnsi="Roboto" w:cs="Roboto"/>
          <w:color w:val="666666"/>
          <w:sz w:val="24"/>
          <w:szCs w:val="24"/>
        </w:rPr>
        <w:t>=&gt;7</w:t>
      </w:r>
      <w:r>
        <w:rPr>
          <w:rFonts w:ascii="Roboto" w:eastAsia="Roboto" w:hAnsi="Roboto" w:cs="Roboto"/>
          <w:sz w:val="24"/>
          <w:szCs w:val="24"/>
        </w:rPr>
        <w:t>,</w:t>
      </w:r>
    </w:p>
    <w:p w14:paraId="7B235E27"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"startTime"</w:t>
      </w:r>
      <w:r>
        <w:rPr>
          <w:rFonts w:ascii="Roboto" w:eastAsia="Roboto" w:hAnsi="Roboto" w:cs="Roboto"/>
          <w:color w:val="666666"/>
          <w:sz w:val="24"/>
          <w:szCs w:val="24"/>
        </w:rPr>
        <w:t>=&gt;1445</w:t>
      </w:r>
      <w:r>
        <w:rPr>
          <w:rFonts w:ascii="Roboto" w:eastAsia="Roboto" w:hAnsi="Roboto" w:cs="Roboto"/>
          <w:sz w:val="24"/>
          <w:szCs w:val="24"/>
        </w:rPr>
        <w:t>,</w:t>
      </w:r>
    </w:p>
    <w:p w14:paraId="16DFFC9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color w:val="BA2121"/>
          <w:sz w:val="24"/>
          <w:szCs w:val="24"/>
        </w:rPr>
        <w:t>"endTime"</w:t>
      </w:r>
      <w:r>
        <w:rPr>
          <w:rFonts w:ascii="Roboto" w:eastAsia="Roboto" w:hAnsi="Roboto" w:cs="Roboto"/>
          <w:color w:val="666666"/>
          <w:sz w:val="24"/>
          <w:szCs w:val="24"/>
        </w:rPr>
        <w:t>=&gt;1540</w:t>
      </w:r>
      <w:r>
        <w:rPr>
          <w:rFonts w:ascii="Roboto" w:eastAsia="Roboto" w:hAnsi="Roboto" w:cs="Roboto"/>
          <w:sz w:val="24"/>
          <w:szCs w:val="24"/>
        </w:rPr>
        <w:t>)</w:t>
      </w:r>
    </w:p>
    <w:p w14:paraId="29E9575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77C95AF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createTable</w:t>
      </w:r>
      <w:r>
        <w:rPr>
          <w:rFonts w:ascii="Roboto" w:eastAsia="Roboto" w:hAnsi="Roboto" w:cs="Roboto"/>
          <w:sz w:val="24"/>
          <w:szCs w:val="24"/>
        </w:rPr>
        <w:t>(</w:t>
      </w:r>
      <w:r>
        <w:rPr>
          <w:rFonts w:ascii="Roboto" w:eastAsia="Roboto" w:hAnsi="Roboto" w:cs="Roboto"/>
          <w:color w:val="BA2121"/>
          <w:sz w:val="24"/>
          <w:szCs w:val="24"/>
        </w:rPr>
        <w:t>"Holidays"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"label VARCHAR(50)"</w:t>
      </w:r>
      <w:r>
        <w:rPr>
          <w:rFonts w:ascii="Roboto" w:eastAsia="Roboto" w:hAnsi="Roboto" w:cs="Roboto"/>
          <w:sz w:val="24"/>
          <w:szCs w:val="24"/>
        </w:rPr>
        <w:t>,</w:t>
      </w:r>
    </w:p>
    <w:p w14:paraId="02B3507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"startTimestamp INT(64) NOT NULL"</w:t>
      </w:r>
      <w:r>
        <w:rPr>
          <w:rFonts w:ascii="Roboto" w:eastAsia="Roboto" w:hAnsi="Roboto" w:cs="Roboto"/>
          <w:sz w:val="24"/>
          <w:szCs w:val="24"/>
        </w:rPr>
        <w:t>,</w:t>
      </w:r>
    </w:p>
    <w:p w14:paraId="342352A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"endTimestamp INT(64) NOT NULL"</w:t>
      </w:r>
      <w:r>
        <w:rPr>
          <w:rFonts w:ascii="Roboto" w:eastAsia="Roboto" w:hAnsi="Roboto" w:cs="Roboto"/>
          <w:sz w:val="24"/>
          <w:szCs w:val="24"/>
        </w:rPr>
        <w:t>)</w:t>
      </w:r>
    </w:p>
    <w:p w14:paraId="4A27A87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8AAAEB3" w14:textId="374FE2FA" w:rsidR="007542A2" w:rsidRDefault="004E0924" w:rsidP="006C65A3">
      <w:r>
        <w:rPr>
          <w:rFonts w:ascii="Roboto" w:eastAsia="Roboto" w:hAnsi="Roboto" w:cs="Roboto"/>
          <w:color w:val="BC7A00"/>
          <w:sz w:val="24"/>
          <w:szCs w:val="24"/>
        </w:rPr>
        <w:t>?&gt;</w:t>
      </w:r>
      <w:bookmarkStart w:id="195" w:name="h.5h60wx11lr00" w:colFirst="0" w:colLast="0"/>
      <w:bookmarkEnd w:id="195"/>
    </w:p>
    <w:p w14:paraId="2D89FC7A" w14:textId="61AE8F0F" w:rsidR="007542A2" w:rsidRDefault="004E0924" w:rsidP="006C65A3">
      <w:r>
        <w:br w:type="page"/>
      </w:r>
      <w:bookmarkStart w:id="196" w:name="h.e2mmvhze3eco" w:colFirst="0" w:colLast="0"/>
      <w:bookmarkEnd w:id="196"/>
    </w:p>
    <w:p w14:paraId="21A7B175" w14:textId="77777777" w:rsidR="007542A2" w:rsidRDefault="004E0924">
      <w:pPr>
        <w:pStyle w:val="Heading3"/>
        <w:contextualSpacing w:val="0"/>
      </w:pPr>
      <w:bookmarkStart w:id="197" w:name="h.9ibn4xba70ej" w:colFirst="0" w:colLast="0"/>
      <w:bookmarkStart w:id="198" w:name="_Toc448908041"/>
      <w:bookmarkEnd w:id="197"/>
      <w:r>
        <w:lastRenderedPageBreak/>
        <w:t>functions.php</w:t>
      </w:r>
      <w:bookmarkEnd w:id="198"/>
    </w:p>
    <w:p w14:paraId="394FA6E0"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3FC1C34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w:t>
      </w:r>
    </w:p>
    <w:p w14:paraId="076C735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PHP FUNCTIONS</w:t>
      </w:r>
    </w:p>
    <w:p w14:paraId="6691016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w:t>
      </w:r>
    </w:p>
    <w:p w14:paraId="63EFCCD8" w14:textId="77777777" w:rsidR="007542A2" w:rsidRDefault="004E0924">
      <w:r>
        <w:rPr>
          <w:rFonts w:ascii="Roboto" w:eastAsia="Roboto" w:hAnsi="Roboto" w:cs="Roboto"/>
          <w:sz w:val="24"/>
          <w:szCs w:val="24"/>
        </w:rPr>
        <w:t xml:space="preserve"> </w:t>
      </w:r>
    </w:p>
    <w:p w14:paraId="0192610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Returns the user level according to what's stored in the cookie</w:t>
      </w:r>
    </w:p>
    <w:p w14:paraId="67A1D66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getUserLevel</w:t>
      </w:r>
      <w:r>
        <w:rPr>
          <w:rFonts w:ascii="Roboto" w:eastAsia="Roboto" w:hAnsi="Roboto" w:cs="Roboto"/>
          <w:sz w:val="24"/>
          <w:szCs w:val="24"/>
        </w:rPr>
        <w:t>(</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$userID</w:t>
      </w:r>
      <w:r>
        <w:rPr>
          <w:rFonts w:ascii="Roboto" w:eastAsia="Roboto" w:hAnsi="Roboto" w:cs="Roboto"/>
          <w:sz w:val="24"/>
          <w:szCs w:val="24"/>
        </w:rPr>
        <w:t>)</w:t>
      </w:r>
    </w:p>
    <w:p w14:paraId="46AA635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11B0E71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queryTable</w:t>
      </w:r>
      <w:r>
        <w:rPr>
          <w:rFonts w:ascii="Roboto" w:eastAsia="Roboto" w:hAnsi="Roboto" w:cs="Roboto"/>
          <w:sz w:val="24"/>
          <w:szCs w:val="24"/>
        </w:rPr>
        <w:t>(</w:t>
      </w:r>
      <w:r>
        <w:rPr>
          <w:rFonts w:ascii="Roboto" w:eastAsia="Roboto" w:hAnsi="Roboto" w:cs="Roboto"/>
          <w:color w:val="BA2121"/>
          <w:sz w:val="24"/>
          <w:szCs w:val="24"/>
        </w:rPr>
        <w:t>"Users"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color w:val="666666"/>
          <w:sz w:val="24"/>
          <w:szCs w:val="24"/>
        </w:rPr>
        <w:t>=&gt;</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BA2121"/>
          <w:sz w:val="24"/>
          <w:szCs w:val="24"/>
        </w:rPr>
        <w:t>"ASC"</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sz w:val="24"/>
          <w:szCs w:val="24"/>
        </w:rPr>
        <w:t>];</w:t>
      </w:r>
    </w:p>
    <w:p w14:paraId="4A9DBD2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06DBD83" w14:textId="77777777" w:rsidR="007542A2" w:rsidRDefault="004E0924">
      <w:r>
        <w:rPr>
          <w:rFonts w:ascii="Roboto" w:eastAsia="Roboto" w:hAnsi="Roboto" w:cs="Roboto"/>
          <w:sz w:val="24"/>
          <w:szCs w:val="24"/>
        </w:rPr>
        <w:t xml:space="preserve"> </w:t>
      </w:r>
    </w:p>
    <w:p w14:paraId="2D0BFD3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Formats an input time with a colon</w:t>
      </w:r>
    </w:p>
    <w:p w14:paraId="3FFF054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formatTime</w:t>
      </w:r>
      <w:r>
        <w:rPr>
          <w:rFonts w:ascii="Roboto" w:eastAsia="Roboto" w:hAnsi="Roboto" w:cs="Roboto"/>
          <w:sz w:val="24"/>
          <w:szCs w:val="24"/>
        </w:rPr>
        <w:t>(</w:t>
      </w:r>
      <w:r>
        <w:rPr>
          <w:rFonts w:ascii="Roboto" w:eastAsia="Roboto" w:hAnsi="Roboto" w:cs="Roboto"/>
          <w:color w:val="19177C"/>
          <w:sz w:val="24"/>
          <w:szCs w:val="24"/>
        </w:rPr>
        <w:t>$inputTime</w:t>
      </w:r>
      <w:r>
        <w:rPr>
          <w:rFonts w:ascii="Roboto" w:eastAsia="Roboto" w:hAnsi="Roboto" w:cs="Roboto"/>
          <w:sz w:val="24"/>
          <w:szCs w:val="24"/>
        </w:rPr>
        <w:t>)</w:t>
      </w:r>
    </w:p>
    <w:p w14:paraId="357A086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5A207B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This will create a string which will be 5 characters long -- 4 numerical characters and a colon.</w:t>
      </w:r>
    </w:p>
    <w:p w14:paraId="540E508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008000"/>
          <w:sz w:val="24"/>
          <w:szCs w:val="24"/>
        </w:rPr>
        <w:t>rtrim</w:t>
      </w:r>
      <w:r>
        <w:rPr>
          <w:rFonts w:ascii="Roboto" w:eastAsia="Roboto" w:hAnsi="Roboto" w:cs="Roboto"/>
          <w:sz w:val="24"/>
          <w:szCs w:val="24"/>
        </w:rPr>
        <w:t>(</w:t>
      </w:r>
      <w:r>
        <w:rPr>
          <w:rFonts w:ascii="Roboto" w:eastAsia="Roboto" w:hAnsi="Roboto" w:cs="Roboto"/>
          <w:color w:val="008000"/>
          <w:sz w:val="24"/>
          <w:szCs w:val="24"/>
        </w:rPr>
        <w:t>chunk_split</w:t>
      </w:r>
      <w:r>
        <w:rPr>
          <w:rFonts w:ascii="Roboto" w:eastAsia="Roboto" w:hAnsi="Roboto" w:cs="Roboto"/>
          <w:sz w:val="24"/>
          <w:szCs w:val="24"/>
        </w:rPr>
        <w:t>(</w:t>
      </w:r>
      <w:r>
        <w:rPr>
          <w:rFonts w:ascii="Roboto" w:eastAsia="Roboto" w:hAnsi="Roboto" w:cs="Roboto"/>
          <w:color w:val="008000"/>
          <w:sz w:val="24"/>
          <w:szCs w:val="24"/>
        </w:rPr>
        <w:t>str_pad</w:t>
      </w:r>
      <w:r>
        <w:rPr>
          <w:rFonts w:ascii="Roboto" w:eastAsia="Roboto" w:hAnsi="Roboto" w:cs="Roboto"/>
          <w:sz w:val="24"/>
          <w:szCs w:val="24"/>
        </w:rPr>
        <w:t>(</w:t>
      </w:r>
      <w:r>
        <w:rPr>
          <w:rFonts w:ascii="Roboto" w:eastAsia="Roboto" w:hAnsi="Roboto" w:cs="Roboto"/>
          <w:color w:val="19177C"/>
          <w:sz w:val="24"/>
          <w:szCs w:val="24"/>
        </w:rPr>
        <w:t>$inputTime</w:t>
      </w:r>
      <w:r>
        <w:rPr>
          <w:rFonts w:ascii="Roboto" w:eastAsia="Roboto" w:hAnsi="Roboto" w:cs="Roboto"/>
          <w:sz w:val="24"/>
          <w:szCs w:val="24"/>
        </w:rPr>
        <w:t xml:space="preserve">, </w:t>
      </w:r>
      <w:r>
        <w:rPr>
          <w:rFonts w:ascii="Roboto" w:eastAsia="Roboto" w:hAnsi="Roboto" w:cs="Roboto"/>
          <w:color w:val="666666"/>
          <w:sz w:val="24"/>
          <w:szCs w:val="24"/>
        </w:rPr>
        <w:t>4</w:t>
      </w:r>
      <w:r>
        <w:rPr>
          <w:rFonts w:ascii="Roboto" w:eastAsia="Roboto" w:hAnsi="Roboto" w:cs="Roboto"/>
          <w:sz w:val="24"/>
          <w:szCs w:val="24"/>
        </w:rPr>
        <w:t xml:space="preserve">, </w:t>
      </w:r>
      <w:r>
        <w:rPr>
          <w:rFonts w:ascii="Roboto" w:eastAsia="Roboto" w:hAnsi="Roboto" w:cs="Roboto"/>
          <w:color w:val="BA2121"/>
          <w:sz w:val="24"/>
          <w:szCs w:val="24"/>
        </w:rPr>
        <w:t>"0"</w:t>
      </w:r>
      <w:r>
        <w:rPr>
          <w:rFonts w:ascii="Roboto" w:eastAsia="Roboto" w:hAnsi="Roboto" w:cs="Roboto"/>
          <w:sz w:val="24"/>
          <w:szCs w:val="24"/>
        </w:rPr>
        <w:t xml:space="preserve">, STR_PAD_LEFT), </w:t>
      </w:r>
      <w:r>
        <w:rPr>
          <w:rFonts w:ascii="Roboto" w:eastAsia="Roboto" w:hAnsi="Roboto" w:cs="Roboto"/>
          <w:color w:val="666666"/>
          <w:sz w:val="24"/>
          <w:szCs w:val="24"/>
        </w:rPr>
        <w:t>2</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4433C6C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115D6636" w14:textId="77777777" w:rsidR="007542A2" w:rsidRDefault="004E0924">
      <w:r>
        <w:rPr>
          <w:rFonts w:ascii="Roboto" w:eastAsia="Roboto" w:hAnsi="Roboto" w:cs="Roboto"/>
          <w:sz w:val="24"/>
          <w:szCs w:val="24"/>
        </w:rPr>
        <w:t xml:space="preserve"> </w:t>
      </w:r>
    </w:p>
    <w:p w14:paraId="4726D5A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Serialises the GET variables</w:t>
      </w:r>
    </w:p>
    <w:p w14:paraId="37DF055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serializeGetVariables</w:t>
      </w:r>
      <w:r>
        <w:rPr>
          <w:rFonts w:ascii="Roboto" w:eastAsia="Roboto" w:hAnsi="Roboto" w:cs="Roboto"/>
          <w:sz w:val="24"/>
          <w:szCs w:val="24"/>
        </w:rPr>
        <w:t>()</w:t>
      </w:r>
    </w:p>
    <w:p w14:paraId="01DCB1C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A9BCFB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$getVariables</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008000"/>
          <w:sz w:val="24"/>
          <w:szCs w:val="24"/>
        </w:rPr>
        <w:t>array_keys</w:t>
      </w:r>
      <w:r>
        <w:rPr>
          <w:rFonts w:ascii="Roboto" w:eastAsia="Roboto" w:hAnsi="Roboto" w:cs="Roboto"/>
          <w:sz w:val="24"/>
          <w:szCs w:val="24"/>
        </w:rPr>
        <w:t>(</w:t>
      </w:r>
      <w:r>
        <w:rPr>
          <w:rFonts w:ascii="Roboto" w:eastAsia="Roboto" w:hAnsi="Roboto" w:cs="Roboto"/>
          <w:color w:val="19177C"/>
          <w:sz w:val="24"/>
          <w:szCs w:val="24"/>
        </w:rPr>
        <w:t>$_GET</w:t>
      </w:r>
      <w:r>
        <w:rPr>
          <w:rFonts w:ascii="Roboto" w:eastAsia="Roboto" w:hAnsi="Roboto" w:cs="Roboto"/>
          <w:sz w:val="24"/>
          <w:szCs w:val="24"/>
        </w:rPr>
        <w:t>);</w:t>
      </w:r>
    </w:p>
    <w:p w14:paraId="167D8053" w14:textId="77777777" w:rsidR="007542A2" w:rsidRDefault="004E0924">
      <w:r>
        <w:rPr>
          <w:rFonts w:ascii="Roboto" w:eastAsia="Roboto" w:hAnsi="Roboto" w:cs="Roboto"/>
          <w:sz w:val="24"/>
          <w:szCs w:val="24"/>
        </w:rPr>
        <w:t xml:space="preserve"> </w:t>
      </w:r>
    </w:p>
    <w:p w14:paraId="67B0A18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foreach</w:t>
      </w:r>
      <w:r>
        <w:rPr>
          <w:rFonts w:ascii="Roboto" w:eastAsia="Roboto" w:hAnsi="Roboto" w:cs="Roboto"/>
          <w:sz w:val="24"/>
          <w:szCs w:val="24"/>
        </w:rPr>
        <w:t>(</w:t>
      </w:r>
      <w:r>
        <w:rPr>
          <w:rFonts w:ascii="Roboto" w:eastAsia="Roboto" w:hAnsi="Roboto" w:cs="Roboto"/>
          <w:color w:val="19177C"/>
          <w:sz w:val="24"/>
          <w:szCs w:val="24"/>
        </w:rPr>
        <w:t>$getVariables</w:t>
      </w:r>
      <w:r>
        <w:rPr>
          <w:rFonts w:ascii="Roboto" w:eastAsia="Roboto" w:hAnsi="Roboto" w:cs="Roboto"/>
          <w:sz w:val="24"/>
          <w:szCs w:val="24"/>
        </w:rPr>
        <w:t xml:space="preserve"> </w:t>
      </w:r>
      <w:r>
        <w:rPr>
          <w:rFonts w:ascii="Roboto" w:eastAsia="Roboto" w:hAnsi="Roboto" w:cs="Roboto"/>
          <w:b/>
          <w:color w:val="008000"/>
          <w:sz w:val="24"/>
          <w:szCs w:val="24"/>
        </w:rPr>
        <w:t>as</w:t>
      </w:r>
      <w:r>
        <w:rPr>
          <w:rFonts w:ascii="Roboto" w:eastAsia="Roboto" w:hAnsi="Roboto" w:cs="Roboto"/>
          <w:sz w:val="24"/>
          <w:szCs w:val="24"/>
        </w:rPr>
        <w:t xml:space="preserve"> </w:t>
      </w:r>
      <w:r>
        <w:rPr>
          <w:rFonts w:ascii="Roboto" w:eastAsia="Roboto" w:hAnsi="Roboto" w:cs="Roboto"/>
          <w:color w:val="19177C"/>
          <w:sz w:val="24"/>
          <w:szCs w:val="24"/>
        </w:rPr>
        <w:t>$singleGet</w:t>
      </w:r>
      <w:r>
        <w:rPr>
          <w:rFonts w:ascii="Roboto" w:eastAsia="Roboto" w:hAnsi="Roboto" w:cs="Roboto"/>
          <w:sz w:val="24"/>
          <w:szCs w:val="24"/>
        </w:rPr>
        <w:t>)</w:t>
      </w:r>
    </w:p>
    <w:p w14:paraId="7E3150C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4F5DD21"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color w:val="19177C"/>
          <w:sz w:val="24"/>
          <w:szCs w:val="24"/>
        </w:rPr>
        <w:t>$getVariablesWithValues</w:t>
      </w:r>
      <w:r>
        <w:rPr>
          <w:rFonts w:ascii="Roboto" w:eastAsia="Roboto" w:hAnsi="Roboto" w:cs="Roboto"/>
          <w:sz w:val="24"/>
          <w:szCs w:val="24"/>
        </w:rPr>
        <w:t>[</w:t>
      </w:r>
      <w:r>
        <w:rPr>
          <w:rFonts w:ascii="Roboto" w:eastAsia="Roboto" w:hAnsi="Roboto" w:cs="Roboto"/>
          <w:color w:val="19177C"/>
          <w:sz w:val="24"/>
          <w:szCs w:val="24"/>
        </w:rPr>
        <w:t>$singleGet</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19177C"/>
          <w:sz w:val="24"/>
          <w:szCs w:val="24"/>
        </w:rPr>
        <w:t>$_GET</w:t>
      </w:r>
      <w:r>
        <w:rPr>
          <w:rFonts w:ascii="Roboto" w:eastAsia="Roboto" w:hAnsi="Roboto" w:cs="Roboto"/>
          <w:sz w:val="24"/>
          <w:szCs w:val="24"/>
        </w:rPr>
        <w:t>[</w:t>
      </w:r>
      <w:r>
        <w:rPr>
          <w:rFonts w:ascii="Roboto" w:eastAsia="Roboto" w:hAnsi="Roboto" w:cs="Roboto"/>
          <w:color w:val="19177C"/>
          <w:sz w:val="24"/>
          <w:szCs w:val="24"/>
        </w:rPr>
        <w:t>$singleGet</w:t>
      </w:r>
      <w:r>
        <w:rPr>
          <w:rFonts w:ascii="Roboto" w:eastAsia="Roboto" w:hAnsi="Roboto" w:cs="Roboto"/>
          <w:sz w:val="24"/>
          <w:szCs w:val="24"/>
        </w:rPr>
        <w:t>];</w:t>
      </w:r>
    </w:p>
    <w:p w14:paraId="2731233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320C1DC" w14:textId="77777777" w:rsidR="007542A2" w:rsidRDefault="004E0924">
      <w:r>
        <w:rPr>
          <w:rFonts w:ascii="Roboto" w:eastAsia="Roboto" w:hAnsi="Roboto" w:cs="Roboto"/>
          <w:sz w:val="24"/>
          <w:szCs w:val="24"/>
        </w:rPr>
        <w:t xml:space="preserve"> </w:t>
      </w:r>
    </w:p>
    <w:p w14:paraId="3AB9D65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008000"/>
          <w:sz w:val="24"/>
          <w:szCs w:val="24"/>
        </w:rPr>
        <w:t>serialize</w:t>
      </w:r>
      <w:r>
        <w:rPr>
          <w:rFonts w:ascii="Roboto" w:eastAsia="Roboto" w:hAnsi="Roboto" w:cs="Roboto"/>
          <w:sz w:val="24"/>
          <w:szCs w:val="24"/>
        </w:rPr>
        <w:t>(</w:t>
      </w:r>
      <w:r>
        <w:rPr>
          <w:rFonts w:ascii="Roboto" w:eastAsia="Roboto" w:hAnsi="Roboto" w:cs="Roboto"/>
          <w:color w:val="19177C"/>
          <w:sz w:val="24"/>
          <w:szCs w:val="24"/>
        </w:rPr>
        <w:t>$getVariablesWithValues</w:t>
      </w:r>
      <w:r>
        <w:rPr>
          <w:rFonts w:ascii="Roboto" w:eastAsia="Roboto" w:hAnsi="Roboto" w:cs="Roboto"/>
          <w:sz w:val="24"/>
          <w:szCs w:val="24"/>
        </w:rPr>
        <w:t>);</w:t>
      </w:r>
    </w:p>
    <w:p w14:paraId="06606AA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BE922A0" w14:textId="77777777" w:rsidR="007542A2" w:rsidRDefault="004E0924">
      <w:r>
        <w:rPr>
          <w:rFonts w:ascii="Roboto" w:eastAsia="Roboto" w:hAnsi="Roboto" w:cs="Roboto"/>
          <w:sz w:val="24"/>
          <w:szCs w:val="24"/>
        </w:rPr>
        <w:t xml:space="preserve"> </w:t>
      </w:r>
    </w:p>
    <w:p w14:paraId="79E21B4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Destroys any user-login-related cookies</w:t>
      </w:r>
    </w:p>
    <w:p w14:paraId="723E6E9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destroyCookies</w:t>
      </w:r>
      <w:r>
        <w:rPr>
          <w:rFonts w:ascii="Roboto" w:eastAsia="Roboto" w:hAnsi="Roboto" w:cs="Roboto"/>
          <w:sz w:val="24"/>
          <w:szCs w:val="24"/>
        </w:rPr>
        <w:t>()</w:t>
      </w:r>
    </w:p>
    <w:p w14:paraId="6026001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CDEF6E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setcookie(</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 xml:space="preserve">, </w:t>
      </w:r>
      <w:r>
        <w:rPr>
          <w:rFonts w:ascii="Roboto" w:eastAsia="Roboto" w:hAnsi="Roboto" w:cs="Roboto"/>
          <w:color w:val="008000"/>
          <w:sz w:val="24"/>
          <w:szCs w:val="24"/>
        </w:rPr>
        <w:t>time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60*60*24*3</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00B2053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setcookie(</w:t>
      </w:r>
      <w:r>
        <w:rPr>
          <w:rFonts w:ascii="Roboto" w:eastAsia="Roboto" w:hAnsi="Roboto" w:cs="Roboto"/>
          <w:color w:val="BA2121"/>
          <w:sz w:val="24"/>
          <w:szCs w:val="24"/>
        </w:rPr>
        <w:t>"userPassword"</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 xml:space="preserve">, </w:t>
      </w:r>
      <w:r>
        <w:rPr>
          <w:rFonts w:ascii="Roboto" w:eastAsia="Roboto" w:hAnsi="Roboto" w:cs="Roboto"/>
          <w:color w:val="008000"/>
          <w:sz w:val="24"/>
          <w:szCs w:val="24"/>
        </w:rPr>
        <w:t>time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60*60*24*3</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487F8D1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053767A" w14:textId="77777777" w:rsidR="007542A2" w:rsidRDefault="004E0924">
      <w:r>
        <w:rPr>
          <w:rFonts w:ascii="Roboto" w:eastAsia="Roboto" w:hAnsi="Roboto" w:cs="Roboto"/>
          <w:sz w:val="24"/>
          <w:szCs w:val="24"/>
        </w:rPr>
        <w:t xml:space="preserve"> </w:t>
      </w:r>
    </w:p>
    <w:p w14:paraId="7CF51F8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Checks to make sure that the user's details are still relevant</w:t>
      </w:r>
    </w:p>
    <w:p w14:paraId="62C8606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checkUserLogin</w:t>
      </w:r>
      <w:r>
        <w:rPr>
          <w:rFonts w:ascii="Roboto" w:eastAsia="Roboto" w:hAnsi="Roboto" w:cs="Roboto"/>
          <w:sz w:val="24"/>
          <w:szCs w:val="24"/>
        </w:rPr>
        <w:t>(</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$userID</w:t>
      </w:r>
      <w:r>
        <w:rPr>
          <w:rFonts w:ascii="Roboto" w:eastAsia="Roboto" w:hAnsi="Roboto" w:cs="Roboto"/>
          <w:sz w:val="24"/>
          <w:szCs w:val="24"/>
        </w:rPr>
        <w:t xml:space="preserve">, </w:t>
      </w:r>
      <w:r>
        <w:rPr>
          <w:rFonts w:ascii="Roboto" w:eastAsia="Roboto" w:hAnsi="Roboto" w:cs="Roboto"/>
          <w:color w:val="19177C"/>
          <w:sz w:val="24"/>
          <w:szCs w:val="24"/>
        </w:rPr>
        <w:t>$userPassword</w:t>
      </w:r>
      <w:r>
        <w:rPr>
          <w:rFonts w:ascii="Roboto" w:eastAsia="Roboto" w:hAnsi="Roboto" w:cs="Roboto"/>
          <w:sz w:val="24"/>
          <w:szCs w:val="24"/>
        </w:rPr>
        <w:t>)</w:t>
      </w:r>
    </w:p>
    <w:p w14:paraId="3C26425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2CB693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queryTable</w:t>
      </w:r>
      <w:r>
        <w:rPr>
          <w:rFonts w:ascii="Roboto" w:eastAsia="Roboto" w:hAnsi="Roboto" w:cs="Roboto"/>
          <w:sz w:val="24"/>
          <w:szCs w:val="24"/>
        </w:rPr>
        <w:t>(</w:t>
      </w:r>
      <w:r>
        <w:rPr>
          <w:rFonts w:ascii="Roboto" w:eastAsia="Roboto" w:hAnsi="Roboto" w:cs="Roboto"/>
          <w:color w:val="BA2121"/>
          <w:sz w:val="24"/>
          <w:szCs w:val="24"/>
        </w:rPr>
        <w:t>"Users"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color w:val="666666"/>
          <w:sz w:val="24"/>
          <w:szCs w:val="24"/>
        </w:rPr>
        <w:t>=&gt;</w:t>
      </w:r>
      <w:r>
        <w:rPr>
          <w:rFonts w:ascii="Roboto" w:eastAsia="Roboto" w:hAnsi="Roboto" w:cs="Roboto"/>
          <w:color w:val="19177C"/>
          <w:sz w:val="24"/>
          <w:szCs w:val="24"/>
        </w:rPr>
        <w:t>$userID</w:t>
      </w:r>
      <w:r>
        <w:rPr>
          <w:rFonts w:ascii="Roboto" w:eastAsia="Roboto" w:hAnsi="Roboto" w:cs="Roboto"/>
          <w:sz w:val="24"/>
          <w:szCs w:val="24"/>
        </w:rPr>
        <w:t xml:space="preserve">, </w:t>
      </w:r>
      <w:r>
        <w:rPr>
          <w:rFonts w:ascii="Roboto" w:eastAsia="Roboto" w:hAnsi="Roboto" w:cs="Roboto"/>
          <w:color w:val="BA2121"/>
          <w:sz w:val="24"/>
          <w:szCs w:val="24"/>
        </w:rPr>
        <w:t>"password"</w:t>
      </w:r>
      <w:r>
        <w:rPr>
          <w:rFonts w:ascii="Roboto" w:eastAsia="Roboto" w:hAnsi="Roboto" w:cs="Roboto"/>
          <w:color w:val="666666"/>
          <w:sz w:val="24"/>
          <w:szCs w:val="24"/>
        </w:rPr>
        <w:t>=&gt;</w:t>
      </w:r>
      <w:r>
        <w:rPr>
          <w:rFonts w:ascii="Roboto" w:eastAsia="Roboto" w:hAnsi="Roboto" w:cs="Roboto"/>
          <w:color w:val="19177C"/>
          <w:sz w:val="24"/>
          <w:szCs w:val="24"/>
        </w:rPr>
        <w:t>$userPassword</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color w:val="BA2121"/>
          <w:sz w:val="24"/>
          <w:szCs w:val="24"/>
        </w:rPr>
        <w:t>"userLevel"</w:t>
      </w:r>
      <w:r>
        <w:rPr>
          <w:rFonts w:ascii="Roboto" w:eastAsia="Roboto" w:hAnsi="Roboto" w:cs="Roboto"/>
          <w:sz w:val="24"/>
          <w:szCs w:val="24"/>
        </w:rPr>
        <w:t xml:space="preserve">, </w:t>
      </w:r>
      <w:r>
        <w:rPr>
          <w:rFonts w:ascii="Roboto" w:eastAsia="Roboto" w:hAnsi="Roboto" w:cs="Roboto"/>
          <w:color w:val="BA2121"/>
          <w:sz w:val="24"/>
          <w:szCs w:val="24"/>
        </w:rPr>
        <w:t>"ASC"</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w:t>
      </w:r>
    </w:p>
    <w:p w14:paraId="7090D8A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b/>
          <w:color w:val="008000"/>
          <w:sz w:val="24"/>
          <w:szCs w:val="24"/>
        </w:rPr>
        <w:t>true</w:t>
      </w:r>
      <w:r>
        <w:rPr>
          <w:rFonts w:ascii="Roboto" w:eastAsia="Roboto" w:hAnsi="Roboto" w:cs="Roboto"/>
          <w:sz w:val="24"/>
          <w:szCs w:val="24"/>
        </w:rPr>
        <w:t>;</w:t>
      </w:r>
    </w:p>
    <w:p w14:paraId="7FD508F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p>
    <w:p w14:paraId="2AC5B47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w:t>
      </w:r>
    </w:p>
    <w:p w14:paraId="7DA9E14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7934074E" w14:textId="77777777" w:rsidR="007542A2" w:rsidRDefault="004E0924">
      <w:r>
        <w:rPr>
          <w:rFonts w:ascii="Roboto" w:eastAsia="Roboto" w:hAnsi="Roboto" w:cs="Roboto"/>
          <w:sz w:val="24"/>
          <w:szCs w:val="24"/>
        </w:rPr>
        <w:t xml:space="preserve"> </w:t>
      </w:r>
    </w:p>
    <w:p w14:paraId="5C09234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Returns an error message containing the name of the user level that a user must be to view the page</w:t>
      </w:r>
    </w:p>
    <w:p w14:paraId="659A98C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returnUserLevelError</w:t>
      </w:r>
      <w:r>
        <w:rPr>
          <w:rFonts w:ascii="Roboto" w:eastAsia="Roboto" w:hAnsi="Roboto" w:cs="Roboto"/>
          <w:sz w:val="24"/>
          <w:szCs w:val="24"/>
        </w:rPr>
        <w:t>(</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$userLevelNeeded</w:t>
      </w:r>
      <w:r>
        <w:rPr>
          <w:rFonts w:ascii="Roboto" w:eastAsia="Roboto" w:hAnsi="Roboto" w:cs="Roboto"/>
          <w:sz w:val="24"/>
          <w:szCs w:val="24"/>
        </w:rPr>
        <w:t>)</w:t>
      </w:r>
    </w:p>
    <w:p w14:paraId="76E4098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54E1D7E"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19177C"/>
          <w:sz w:val="24"/>
          <w:szCs w:val="24"/>
        </w:rPr>
        <w:t>$userLevelTitle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queryTable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w:t>
      </w:r>
      <w:r>
        <w:rPr>
          <w:rFonts w:ascii="Roboto" w:eastAsia="Roboto" w:hAnsi="Roboto" w:cs="Roboto"/>
          <w:color w:val="19177C"/>
          <w:sz w:val="24"/>
          <w:szCs w:val="24"/>
        </w:rPr>
        <w:t>$userLevelNeeded</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color w:val="BA2121"/>
          <w:sz w:val="24"/>
          <w:szCs w:val="24"/>
        </w:rPr>
        <w:t>"userLevel"</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w:t>
      </w:r>
      <w:r>
        <w:rPr>
          <w:rFonts w:ascii="Roboto" w:eastAsia="Roboto" w:hAnsi="Roboto" w:cs="Roboto"/>
          <w:color w:val="BA2121"/>
          <w:sz w:val="24"/>
          <w:szCs w:val="24"/>
        </w:rPr>
        <w:t>'title'</w:t>
      </w:r>
      <w:r>
        <w:rPr>
          <w:rFonts w:ascii="Roboto" w:eastAsia="Roboto" w:hAnsi="Roboto" w:cs="Roboto"/>
          <w:sz w:val="24"/>
          <w:szCs w:val="24"/>
        </w:rPr>
        <w:t>];</w:t>
      </w:r>
    </w:p>
    <w:p w14:paraId="40CE2D16" w14:textId="77777777" w:rsidR="007542A2" w:rsidRDefault="004E0924">
      <w:r>
        <w:rPr>
          <w:rFonts w:ascii="Roboto" w:eastAsia="Roboto" w:hAnsi="Roboto" w:cs="Roboto"/>
          <w:sz w:val="24"/>
          <w:szCs w:val="24"/>
        </w:rPr>
        <w:t xml:space="preserve"> </w:t>
      </w:r>
    </w:p>
    <w:p w14:paraId="40A4755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008000"/>
          <w:sz w:val="24"/>
          <w:szCs w:val="24"/>
        </w:rPr>
        <w:t>in_array</w:t>
      </w:r>
      <w:r>
        <w:rPr>
          <w:rFonts w:ascii="Roboto" w:eastAsia="Roboto" w:hAnsi="Roboto" w:cs="Roboto"/>
          <w:sz w:val="24"/>
          <w:szCs w:val="24"/>
        </w:rPr>
        <w:t>(substr(</w:t>
      </w:r>
      <w:r>
        <w:rPr>
          <w:rFonts w:ascii="Roboto" w:eastAsia="Roboto" w:hAnsi="Roboto" w:cs="Roboto"/>
          <w:color w:val="19177C"/>
          <w:sz w:val="24"/>
          <w:szCs w:val="24"/>
        </w:rPr>
        <w:t>$userLevelTitle</w:t>
      </w:r>
      <w:r>
        <w:rPr>
          <w:rFonts w:ascii="Roboto" w:eastAsia="Roboto" w:hAnsi="Roboto" w:cs="Roboto"/>
          <w:sz w:val="24"/>
          <w:szCs w:val="24"/>
        </w:rPr>
        <w:t xml:space="preserve">, </w:t>
      </w:r>
      <w:r>
        <w:rPr>
          <w:rFonts w:ascii="Roboto" w:eastAsia="Roboto" w:hAnsi="Roboto" w:cs="Roboto"/>
          <w:color w:val="666666"/>
          <w:sz w:val="24"/>
          <w:szCs w:val="24"/>
        </w:rPr>
        <w:t>0</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"A"</w:t>
      </w:r>
      <w:r>
        <w:rPr>
          <w:rFonts w:ascii="Roboto" w:eastAsia="Roboto" w:hAnsi="Roboto" w:cs="Roboto"/>
          <w:sz w:val="24"/>
          <w:szCs w:val="24"/>
        </w:rPr>
        <w:t xml:space="preserve">, </w:t>
      </w:r>
      <w:r>
        <w:rPr>
          <w:rFonts w:ascii="Roboto" w:eastAsia="Roboto" w:hAnsi="Roboto" w:cs="Roboto"/>
          <w:color w:val="BA2121"/>
          <w:sz w:val="24"/>
          <w:szCs w:val="24"/>
        </w:rPr>
        <w:t>"E"</w:t>
      </w:r>
      <w:r>
        <w:rPr>
          <w:rFonts w:ascii="Roboto" w:eastAsia="Roboto" w:hAnsi="Roboto" w:cs="Roboto"/>
          <w:sz w:val="24"/>
          <w:szCs w:val="24"/>
        </w:rPr>
        <w:t xml:space="preserve">, </w:t>
      </w:r>
      <w:r>
        <w:rPr>
          <w:rFonts w:ascii="Roboto" w:eastAsia="Roboto" w:hAnsi="Roboto" w:cs="Roboto"/>
          <w:color w:val="BA2121"/>
          <w:sz w:val="24"/>
          <w:szCs w:val="24"/>
        </w:rPr>
        <w:t>"I"</w:t>
      </w:r>
      <w:r>
        <w:rPr>
          <w:rFonts w:ascii="Roboto" w:eastAsia="Roboto" w:hAnsi="Roboto" w:cs="Roboto"/>
          <w:sz w:val="24"/>
          <w:szCs w:val="24"/>
        </w:rPr>
        <w:t xml:space="preserve">, </w:t>
      </w:r>
      <w:r>
        <w:rPr>
          <w:rFonts w:ascii="Roboto" w:eastAsia="Roboto" w:hAnsi="Roboto" w:cs="Roboto"/>
          <w:color w:val="BA2121"/>
          <w:sz w:val="24"/>
          <w:szCs w:val="24"/>
        </w:rPr>
        <w:t>"O"</w:t>
      </w:r>
      <w:r>
        <w:rPr>
          <w:rFonts w:ascii="Roboto" w:eastAsia="Roboto" w:hAnsi="Roboto" w:cs="Roboto"/>
          <w:sz w:val="24"/>
          <w:szCs w:val="24"/>
        </w:rPr>
        <w:t xml:space="preserve">, </w:t>
      </w:r>
      <w:r>
        <w:rPr>
          <w:rFonts w:ascii="Roboto" w:eastAsia="Roboto" w:hAnsi="Roboto" w:cs="Roboto"/>
          <w:color w:val="BA2121"/>
          <w:sz w:val="24"/>
          <w:szCs w:val="24"/>
        </w:rPr>
        <w:t>"U"</w:t>
      </w:r>
      <w:r>
        <w:rPr>
          <w:rFonts w:ascii="Roboto" w:eastAsia="Roboto" w:hAnsi="Roboto" w:cs="Roboto"/>
          <w:sz w:val="24"/>
          <w:szCs w:val="24"/>
        </w:rPr>
        <w:t xml:space="preserve">))) </w:t>
      </w:r>
      <w:r>
        <w:rPr>
          <w:rFonts w:ascii="Roboto" w:eastAsia="Roboto" w:hAnsi="Roboto" w:cs="Roboto"/>
          <w:i/>
          <w:color w:val="408080"/>
          <w:sz w:val="24"/>
          <w:szCs w:val="24"/>
        </w:rPr>
        <w:t>// Checks to see if the first letter is vowel</w:t>
      </w:r>
    </w:p>
    <w:p w14:paraId="0035737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$aOrAn</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"an"</w:t>
      </w:r>
      <w:r>
        <w:rPr>
          <w:rFonts w:ascii="Roboto" w:eastAsia="Roboto" w:hAnsi="Roboto" w:cs="Roboto"/>
          <w:sz w:val="24"/>
          <w:szCs w:val="24"/>
        </w:rPr>
        <w:t>;</w:t>
      </w:r>
    </w:p>
    <w:p w14:paraId="1D9BDB0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p>
    <w:p w14:paraId="7F2D540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$aOrAn</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"a"</w:t>
      </w:r>
      <w:r>
        <w:rPr>
          <w:rFonts w:ascii="Roboto" w:eastAsia="Roboto" w:hAnsi="Roboto" w:cs="Roboto"/>
          <w:sz w:val="24"/>
          <w:szCs w:val="24"/>
        </w:rPr>
        <w:t>;</w:t>
      </w:r>
    </w:p>
    <w:p w14:paraId="08FCC41F" w14:textId="77777777" w:rsidR="007542A2" w:rsidRDefault="004E0924">
      <w:r>
        <w:rPr>
          <w:rFonts w:ascii="Roboto" w:eastAsia="Roboto" w:hAnsi="Roboto" w:cs="Roboto"/>
          <w:sz w:val="24"/>
          <w:szCs w:val="24"/>
        </w:rPr>
        <w:t xml:space="preserve"> </w:t>
      </w:r>
    </w:p>
    <w:p w14:paraId="63FC823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BA2121"/>
          <w:sz w:val="24"/>
          <w:szCs w:val="24"/>
        </w:rPr>
        <w:t>"You need to be "</w:t>
      </w:r>
      <w:r>
        <w:rPr>
          <w:rFonts w:ascii="Roboto" w:eastAsia="Roboto" w:hAnsi="Roboto" w:cs="Roboto"/>
          <w:color w:val="666666"/>
          <w:sz w:val="24"/>
          <w:szCs w:val="24"/>
        </w:rPr>
        <w:t>.</w:t>
      </w:r>
      <w:r>
        <w:rPr>
          <w:rFonts w:ascii="Roboto" w:eastAsia="Roboto" w:hAnsi="Roboto" w:cs="Roboto"/>
          <w:color w:val="19177C"/>
          <w:sz w:val="24"/>
          <w:szCs w:val="24"/>
        </w:rPr>
        <w:t>$aOrAn</w:t>
      </w:r>
      <w:r>
        <w:rPr>
          <w:rFonts w:ascii="Roboto" w:eastAsia="Roboto" w:hAnsi="Roboto" w:cs="Roboto"/>
          <w:color w:val="666666"/>
          <w:sz w:val="24"/>
          <w:szCs w:val="24"/>
        </w:rPr>
        <w:t>.</w:t>
      </w:r>
      <w:r>
        <w:rPr>
          <w:rFonts w:ascii="Roboto" w:eastAsia="Roboto" w:hAnsi="Roboto" w:cs="Roboto"/>
          <w:color w:val="BA2121"/>
          <w:sz w:val="24"/>
          <w:szCs w:val="24"/>
        </w:rPr>
        <w:t>" '"</w:t>
      </w:r>
      <w:r>
        <w:rPr>
          <w:rFonts w:ascii="Roboto" w:eastAsia="Roboto" w:hAnsi="Roboto" w:cs="Roboto"/>
          <w:color w:val="666666"/>
          <w:sz w:val="24"/>
          <w:szCs w:val="24"/>
        </w:rPr>
        <w:t>.</w:t>
      </w:r>
      <w:r>
        <w:rPr>
          <w:rFonts w:ascii="Roboto" w:eastAsia="Roboto" w:hAnsi="Roboto" w:cs="Roboto"/>
          <w:color w:val="19177C"/>
          <w:sz w:val="24"/>
          <w:szCs w:val="24"/>
        </w:rPr>
        <w:t>$userLevelTitle</w:t>
      </w:r>
      <w:r>
        <w:rPr>
          <w:rFonts w:ascii="Roboto" w:eastAsia="Roboto" w:hAnsi="Roboto" w:cs="Roboto"/>
          <w:color w:val="666666"/>
          <w:sz w:val="24"/>
          <w:szCs w:val="24"/>
        </w:rPr>
        <w:t>.</w:t>
      </w:r>
      <w:r>
        <w:rPr>
          <w:rFonts w:ascii="Roboto" w:eastAsia="Roboto" w:hAnsi="Roboto" w:cs="Roboto"/>
          <w:color w:val="BA2121"/>
          <w:sz w:val="24"/>
          <w:szCs w:val="24"/>
        </w:rPr>
        <w:t>"' to view this content."</w:t>
      </w:r>
      <w:r>
        <w:rPr>
          <w:rFonts w:ascii="Roboto" w:eastAsia="Roboto" w:hAnsi="Roboto" w:cs="Roboto"/>
          <w:sz w:val="24"/>
          <w:szCs w:val="24"/>
        </w:rPr>
        <w:t>;</w:t>
      </w:r>
    </w:p>
    <w:p w14:paraId="691D926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E87AD94" w14:textId="77777777" w:rsidR="007542A2" w:rsidRDefault="004E0924">
      <w:r>
        <w:rPr>
          <w:rFonts w:ascii="Roboto" w:eastAsia="Roboto" w:hAnsi="Roboto" w:cs="Roboto"/>
          <w:sz w:val="24"/>
          <w:szCs w:val="24"/>
        </w:rPr>
        <w:t xml:space="preserve"> </w:t>
      </w:r>
    </w:p>
    <w:p w14:paraId="261AC6E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Salts and hashes the password, with the salt being the user ID (capitalised)</w:t>
      </w:r>
    </w:p>
    <w:p w14:paraId="6C4D785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saltAndHashPassword</w:t>
      </w:r>
      <w:r>
        <w:rPr>
          <w:rFonts w:ascii="Roboto" w:eastAsia="Roboto" w:hAnsi="Roboto" w:cs="Roboto"/>
          <w:sz w:val="24"/>
          <w:szCs w:val="24"/>
        </w:rPr>
        <w:t>(</w:t>
      </w:r>
      <w:r>
        <w:rPr>
          <w:rFonts w:ascii="Roboto" w:eastAsia="Roboto" w:hAnsi="Roboto" w:cs="Roboto"/>
          <w:color w:val="19177C"/>
          <w:sz w:val="24"/>
          <w:szCs w:val="24"/>
        </w:rPr>
        <w:t>$userID</w:t>
      </w:r>
      <w:r>
        <w:rPr>
          <w:rFonts w:ascii="Roboto" w:eastAsia="Roboto" w:hAnsi="Roboto" w:cs="Roboto"/>
          <w:sz w:val="24"/>
          <w:szCs w:val="24"/>
        </w:rPr>
        <w:t xml:space="preserve">, </w:t>
      </w:r>
      <w:r>
        <w:rPr>
          <w:rFonts w:ascii="Roboto" w:eastAsia="Roboto" w:hAnsi="Roboto" w:cs="Roboto"/>
          <w:color w:val="19177C"/>
          <w:sz w:val="24"/>
          <w:szCs w:val="24"/>
        </w:rPr>
        <w:t>$password</w:t>
      </w:r>
      <w:r>
        <w:rPr>
          <w:rFonts w:ascii="Roboto" w:eastAsia="Roboto" w:hAnsi="Roboto" w:cs="Roboto"/>
          <w:sz w:val="24"/>
          <w:szCs w:val="24"/>
        </w:rPr>
        <w:t>)</w:t>
      </w:r>
    </w:p>
    <w:p w14:paraId="730E751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 xml:space="preserve">{      </w:t>
      </w:r>
      <w:r>
        <w:rPr>
          <w:rFonts w:ascii="Roboto" w:eastAsia="Roboto" w:hAnsi="Roboto" w:cs="Roboto"/>
          <w:sz w:val="24"/>
          <w:szCs w:val="24"/>
        </w:rPr>
        <w:tab/>
      </w:r>
    </w:p>
    <w:p w14:paraId="0CAE413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008000"/>
          <w:sz w:val="24"/>
          <w:szCs w:val="24"/>
        </w:rPr>
        <w:t>hash</w:t>
      </w:r>
      <w:r>
        <w:rPr>
          <w:rFonts w:ascii="Roboto" w:eastAsia="Roboto" w:hAnsi="Roboto" w:cs="Roboto"/>
          <w:sz w:val="24"/>
          <w:szCs w:val="24"/>
        </w:rPr>
        <w:t>(</w:t>
      </w:r>
      <w:r>
        <w:rPr>
          <w:rFonts w:ascii="Roboto" w:eastAsia="Roboto" w:hAnsi="Roboto" w:cs="Roboto"/>
          <w:color w:val="BA2121"/>
          <w:sz w:val="24"/>
          <w:szCs w:val="24"/>
        </w:rPr>
        <w:t>"sha256"</w:t>
      </w:r>
      <w:r>
        <w:rPr>
          <w:rFonts w:ascii="Roboto" w:eastAsia="Roboto" w:hAnsi="Roboto" w:cs="Roboto"/>
          <w:sz w:val="24"/>
          <w:szCs w:val="24"/>
        </w:rPr>
        <w:t>, strtoupper(</w:t>
      </w:r>
      <w:r>
        <w:rPr>
          <w:rFonts w:ascii="Roboto" w:eastAsia="Roboto" w:hAnsi="Roboto" w:cs="Roboto"/>
          <w:color w:val="19177C"/>
          <w:sz w:val="24"/>
          <w:szCs w:val="24"/>
        </w:rPr>
        <w:t>$userID</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19177C"/>
          <w:sz w:val="24"/>
          <w:szCs w:val="24"/>
        </w:rPr>
        <w:t>$password</w:t>
      </w:r>
      <w:r>
        <w:rPr>
          <w:rFonts w:ascii="Roboto" w:eastAsia="Roboto" w:hAnsi="Roboto" w:cs="Roboto"/>
          <w:sz w:val="24"/>
          <w:szCs w:val="24"/>
        </w:rPr>
        <w:t>);</w:t>
      </w:r>
    </w:p>
    <w:p w14:paraId="14093A7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115C73E" w14:textId="77777777" w:rsidR="007542A2" w:rsidRDefault="004E0924">
      <w:r>
        <w:rPr>
          <w:rFonts w:ascii="Roboto" w:eastAsia="Roboto" w:hAnsi="Roboto" w:cs="Roboto"/>
          <w:sz w:val="24"/>
          <w:szCs w:val="24"/>
        </w:rPr>
        <w:t xml:space="preserve"> </w:t>
      </w:r>
    </w:p>
    <w:p w14:paraId="7B897CB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Checks to see if the current page is the page sought ($filename)</w:t>
      </w:r>
    </w:p>
    <w:p w14:paraId="6481BD6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isCurrentPage</w:t>
      </w:r>
      <w:r>
        <w:rPr>
          <w:rFonts w:ascii="Roboto" w:eastAsia="Roboto" w:hAnsi="Roboto" w:cs="Roboto"/>
          <w:sz w:val="24"/>
          <w:szCs w:val="24"/>
        </w:rPr>
        <w:t>(</w:t>
      </w:r>
      <w:r>
        <w:rPr>
          <w:rFonts w:ascii="Roboto" w:eastAsia="Roboto" w:hAnsi="Roboto" w:cs="Roboto"/>
          <w:color w:val="19177C"/>
          <w:sz w:val="24"/>
          <w:szCs w:val="24"/>
        </w:rPr>
        <w:t>$filename</w:t>
      </w:r>
      <w:r>
        <w:rPr>
          <w:rFonts w:ascii="Roboto" w:eastAsia="Roboto" w:hAnsi="Roboto" w:cs="Roboto"/>
          <w:sz w:val="24"/>
          <w:szCs w:val="24"/>
        </w:rPr>
        <w:t>)</w:t>
      </w:r>
    </w:p>
    <w:p w14:paraId="604D466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F93D48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$serverURL</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19177C"/>
          <w:sz w:val="24"/>
          <w:szCs w:val="24"/>
        </w:rPr>
        <w:t>$_SERVER</w:t>
      </w:r>
      <w:r>
        <w:rPr>
          <w:rFonts w:ascii="Roboto" w:eastAsia="Roboto" w:hAnsi="Roboto" w:cs="Roboto"/>
          <w:sz w:val="24"/>
          <w:szCs w:val="24"/>
        </w:rPr>
        <w:t>[</w:t>
      </w:r>
      <w:r>
        <w:rPr>
          <w:rFonts w:ascii="Roboto" w:eastAsia="Roboto" w:hAnsi="Roboto" w:cs="Roboto"/>
          <w:color w:val="BA2121"/>
          <w:sz w:val="24"/>
          <w:szCs w:val="24"/>
        </w:rPr>
        <w:t>'SCRIPT_FILENAME'</w:t>
      </w:r>
      <w:r>
        <w:rPr>
          <w:rFonts w:ascii="Roboto" w:eastAsia="Roboto" w:hAnsi="Roboto" w:cs="Roboto"/>
          <w:sz w:val="24"/>
          <w:szCs w:val="24"/>
        </w:rPr>
        <w:t>];</w:t>
      </w:r>
    </w:p>
    <w:p w14:paraId="354C644E" w14:textId="77777777" w:rsidR="007542A2" w:rsidRDefault="004E0924">
      <w:r>
        <w:rPr>
          <w:rFonts w:ascii="Roboto" w:eastAsia="Roboto" w:hAnsi="Roboto" w:cs="Roboto"/>
          <w:sz w:val="24"/>
          <w:szCs w:val="24"/>
        </w:rPr>
        <w:t xml:space="preserve"> </w:t>
      </w:r>
    </w:p>
    <w:p w14:paraId="4EB0DF7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If the filename is contained within the returned current page from the server</w:t>
      </w:r>
    </w:p>
    <w:p w14:paraId="727913D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008000"/>
          <w:sz w:val="24"/>
          <w:szCs w:val="24"/>
        </w:rPr>
        <w:t>strpos</w:t>
      </w:r>
      <w:r>
        <w:rPr>
          <w:rFonts w:ascii="Roboto" w:eastAsia="Roboto" w:hAnsi="Roboto" w:cs="Roboto"/>
          <w:sz w:val="24"/>
          <w:szCs w:val="24"/>
        </w:rPr>
        <w:t>(</w:t>
      </w:r>
      <w:r>
        <w:rPr>
          <w:rFonts w:ascii="Roboto" w:eastAsia="Roboto" w:hAnsi="Roboto" w:cs="Roboto"/>
          <w:color w:val="19177C"/>
          <w:sz w:val="24"/>
          <w:szCs w:val="24"/>
        </w:rPr>
        <w:t>$serverURL</w:t>
      </w:r>
      <w:r>
        <w:rPr>
          <w:rFonts w:ascii="Roboto" w:eastAsia="Roboto" w:hAnsi="Roboto" w:cs="Roboto"/>
          <w:sz w:val="24"/>
          <w:szCs w:val="24"/>
        </w:rPr>
        <w:t xml:space="preserve">, </w:t>
      </w:r>
      <w:r>
        <w:rPr>
          <w:rFonts w:ascii="Roboto" w:eastAsia="Roboto" w:hAnsi="Roboto" w:cs="Roboto"/>
          <w:color w:val="19177C"/>
          <w:sz w:val="24"/>
          <w:szCs w:val="24"/>
        </w:rPr>
        <w:t>$filename</w:t>
      </w:r>
      <w:r>
        <w:rPr>
          <w:rFonts w:ascii="Roboto" w:eastAsia="Roboto" w:hAnsi="Roboto" w:cs="Roboto"/>
          <w:sz w:val="24"/>
          <w:szCs w:val="24"/>
        </w:rPr>
        <w:t>))</w:t>
      </w:r>
    </w:p>
    <w:p w14:paraId="29FA3F5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b/>
          <w:color w:val="008000"/>
          <w:sz w:val="24"/>
          <w:szCs w:val="24"/>
        </w:rPr>
        <w:t>true</w:t>
      </w:r>
      <w:r>
        <w:rPr>
          <w:rFonts w:ascii="Roboto" w:eastAsia="Roboto" w:hAnsi="Roboto" w:cs="Roboto"/>
          <w:sz w:val="24"/>
          <w:szCs w:val="24"/>
        </w:rPr>
        <w:t>;</w:t>
      </w:r>
    </w:p>
    <w:p w14:paraId="005D0E1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p>
    <w:p w14:paraId="0CF1D974"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b/>
          <w:color w:val="008000"/>
          <w:sz w:val="24"/>
          <w:szCs w:val="24"/>
        </w:rPr>
        <w:t>false</w:t>
      </w:r>
      <w:r>
        <w:rPr>
          <w:rFonts w:ascii="Roboto" w:eastAsia="Roboto" w:hAnsi="Roboto" w:cs="Roboto"/>
          <w:sz w:val="24"/>
          <w:szCs w:val="24"/>
        </w:rPr>
        <w:t>;</w:t>
      </w:r>
    </w:p>
    <w:p w14:paraId="352FF5D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BF7BC0D" w14:textId="77777777" w:rsidR="007542A2" w:rsidRDefault="004E0924">
      <w:r>
        <w:rPr>
          <w:rFonts w:ascii="Roboto" w:eastAsia="Roboto" w:hAnsi="Roboto" w:cs="Roboto"/>
          <w:sz w:val="24"/>
          <w:szCs w:val="24"/>
        </w:rPr>
        <w:t xml:space="preserve"> </w:t>
      </w:r>
    </w:p>
    <w:p w14:paraId="39F5FFB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Generates the title for the page</w:t>
      </w:r>
    </w:p>
    <w:p w14:paraId="2D6038D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function</w:t>
      </w:r>
      <w:r>
        <w:rPr>
          <w:rFonts w:ascii="Roboto" w:eastAsia="Roboto" w:hAnsi="Roboto" w:cs="Roboto"/>
          <w:sz w:val="24"/>
          <w:szCs w:val="24"/>
        </w:rPr>
        <w:t xml:space="preserve"> </w:t>
      </w:r>
      <w:r>
        <w:rPr>
          <w:rFonts w:ascii="Roboto" w:eastAsia="Roboto" w:hAnsi="Roboto" w:cs="Roboto"/>
          <w:color w:val="0000FF"/>
          <w:sz w:val="24"/>
          <w:szCs w:val="24"/>
        </w:rPr>
        <w:t>generateTitle</w:t>
      </w:r>
      <w:r>
        <w:rPr>
          <w:rFonts w:ascii="Roboto" w:eastAsia="Roboto" w:hAnsi="Roboto" w:cs="Roboto"/>
          <w:sz w:val="24"/>
          <w:szCs w:val="24"/>
        </w:rPr>
        <w:t>()</w:t>
      </w:r>
    </w:p>
    <w:p w14:paraId="5F72073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48BCB2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A large relational array for holding relationships between pages to titles</w:t>
      </w:r>
    </w:p>
    <w:p w14:paraId="71FC9E6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"./includes/titleForFilenames.php"</w:t>
      </w:r>
      <w:r>
        <w:rPr>
          <w:rFonts w:ascii="Roboto" w:eastAsia="Roboto" w:hAnsi="Roboto" w:cs="Roboto"/>
          <w:sz w:val="24"/>
          <w:szCs w:val="24"/>
        </w:rPr>
        <w:t>;</w:t>
      </w:r>
    </w:p>
    <w:p w14:paraId="0354F6F0" w14:textId="77777777" w:rsidR="007542A2" w:rsidRDefault="004E0924">
      <w:r>
        <w:rPr>
          <w:rFonts w:ascii="Roboto" w:eastAsia="Roboto" w:hAnsi="Roboto" w:cs="Roboto"/>
          <w:sz w:val="24"/>
          <w:szCs w:val="24"/>
        </w:rPr>
        <w:t xml:space="preserve"> </w:t>
      </w:r>
    </w:p>
    <w:p w14:paraId="6D9206D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$basetitle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"KPS | RBS"</w:t>
      </w:r>
      <w:r>
        <w:rPr>
          <w:rFonts w:ascii="Roboto" w:eastAsia="Roboto" w:hAnsi="Roboto" w:cs="Roboto"/>
          <w:sz w:val="24"/>
          <w:szCs w:val="24"/>
        </w:rPr>
        <w:t>;</w:t>
      </w:r>
    </w:p>
    <w:p w14:paraId="161E368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$sep</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201F060E" w14:textId="77777777" w:rsidR="007542A2" w:rsidRDefault="004E0924">
      <w:r>
        <w:rPr>
          <w:rFonts w:ascii="Roboto" w:eastAsia="Roboto" w:hAnsi="Roboto" w:cs="Roboto"/>
          <w:sz w:val="24"/>
          <w:szCs w:val="24"/>
        </w:rPr>
        <w:t xml:space="preserve"> </w:t>
      </w:r>
    </w:p>
    <w:p w14:paraId="61380A3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Adds appropriate formating to each filename and returns the appropriate result</w:t>
      </w:r>
    </w:p>
    <w:p w14:paraId="3DECFCF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foreach</w:t>
      </w:r>
      <w:r>
        <w:rPr>
          <w:rFonts w:ascii="Roboto" w:eastAsia="Roboto" w:hAnsi="Roboto" w:cs="Roboto"/>
          <w:sz w:val="24"/>
          <w:szCs w:val="24"/>
        </w:rPr>
        <w:t xml:space="preserve"> (</w:t>
      </w:r>
      <w:r>
        <w:rPr>
          <w:rFonts w:ascii="Roboto" w:eastAsia="Roboto" w:hAnsi="Roboto" w:cs="Roboto"/>
          <w:color w:val="19177C"/>
          <w:sz w:val="24"/>
          <w:szCs w:val="24"/>
        </w:rPr>
        <w:t>$titleForFilenames</w:t>
      </w:r>
      <w:r>
        <w:rPr>
          <w:rFonts w:ascii="Roboto" w:eastAsia="Roboto" w:hAnsi="Roboto" w:cs="Roboto"/>
          <w:sz w:val="24"/>
          <w:szCs w:val="24"/>
        </w:rPr>
        <w:t xml:space="preserve"> </w:t>
      </w:r>
      <w:r>
        <w:rPr>
          <w:rFonts w:ascii="Roboto" w:eastAsia="Roboto" w:hAnsi="Roboto" w:cs="Roboto"/>
          <w:b/>
          <w:color w:val="008000"/>
          <w:sz w:val="24"/>
          <w:szCs w:val="24"/>
        </w:rPr>
        <w:t>as</w:t>
      </w:r>
      <w:r>
        <w:rPr>
          <w:rFonts w:ascii="Roboto" w:eastAsia="Roboto" w:hAnsi="Roboto" w:cs="Roboto"/>
          <w:sz w:val="24"/>
          <w:szCs w:val="24"/>
        </w:rPr>
        <w:t xml:space="preserve"> </w:t>
      </w:r>
      <w:r>
        <w:rPr>
          <w:rFonts w:ascii="Roboto" w:eastAsia="Roboto" w:hAnsi="Roboto" w:cs="Roboto"/>
          <w:color w:val="19177C"/>
          <w:sz w:val="24"/>
          <w:szCs w:val="24"/>
        </w:rPr>
        <w:t>$t</w:t>
      </w:r>
      <w:r>
        <w:rPr>
          <w:rFonts w:ascii="Roboto" w:eastAsia="Roboto" w:hAnsi="Roboto" w:cs="Roboto"/>
          <w:sz w:val="24"/>
          <w:szCs w:val="24"/>
        </w:rPr>
        <w:t xml:space="preserve"> </w:t>
      </w:r>
      <w:r>
        <w:rPr>
          <w:rFonts w:ascii="Roboto" w:eastAsia="Roboto" w:hAnsi="Roboto" w:cs="Roboto"/>
          <w:color w:val="666666"/>
          <w:sz w:val="24"/>
          <w:szCs w:val="24"/>
        </w:rPr>
        <w:t>=&gt;</w:t>
      </w:r>
      <w:r>
        <w:rPr>
          <w:rFonts w:ascii="Roboto" w:eastAsia="Roboto" w:hAnsi="Roboto" w:cs="Roboto"/>
          <w:sz w:val="24"/>
          <w:szCs w:val="24"/>
        </w:rPr>
        <w:t xml:space="preserve"> </w:t>
      </w:r>
      <w:r>
        <w:rPr>
          <w:rFonts w:ascii="Roboto" w:eastAsia="Roboto" w:hAnsi="Roboto" w:cs="Roboto"/>
          <w:color w:val="19177C"/>
          <w:sz w:val="24"/>
          <w:szCs w:val="24"/>
        </w:rPr>
        <w:t>$filename</w:t>
      </w:r>
      <w:r>
        <w:rPr>
          <w:rFonts w:ascii="Roboto" w:eastAsia="Roboto" w:hAnsi="Roboto" w:cs="Roboto"/>
          <w:sz w:val="24"/>
          <w:szCs w:val="24"/>
        </w:rPr>
        <w:t>)</w:t>
      </w:r>
    </w:p>
    <w:p w14:paraId="47B10B1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E031AC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Adds preceeding slash to filename</w:t>
      </w:r>
    </w:p>
    <w:p w14:paraId="0827A26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$filename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color w:val="666666"/>
          <w:sz w:val="24"/>
          <w:szCs w:val="24"/>
        </w:rPr>
        <w:t>.</w:t>
      </w:r>
      <w:r>
        <w:rPr>
          <w:rFonts w:ascii="Roboto" w:eastAsia="Roboto" w:hAnsi="Roboto" w:cs="Roboto"/>
          <w:color w:val="19177C"/>
          <w:sz w:val="24"/>
          <w:szCs w:val="24"/>
        </w:rPr>
        <w:t>$filename</w:t>
      </w:r>
      <w:r>
        <w:rPr>
          <w:rFonts w:ascii="Roboto" w:eastAsia="Roboto" w:hAnsi="Roboto" w:cs="Roboto"/>
          <w:sz w:val="24"/>
          <w:szCs w:val="24"/>
        </w:rPr>
        <w:t>;</w:t>
      </w:r>
    </w:p>
    <w:p w14:paraId="738D4BC3" w14:textId="77777777" w:rsidR="007542A2" w:rsidRDefault="004E0924">
      <w:r>
        <w:rPr>
          <w:rFonts w:ascii="Roboto" w:eastAsia="Roboto" w:hAnsi="Roboto" w:cs="Roboto"/>
          <w:sz w:val="24"/>
          <w:szCs w:val="24"/>
        </w:rPr>
        <w:t xml:space="preserve"> </w:t>
      </w:r>
    </w:p>
    <w:p w14:paraId="0EA0609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If the current filename is the same as the file that is currently being accessed</w:t>
      </w:r>
    </w:p>
    <w:p w14:paraId="39A6584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(isCurrentPage(</w:t>
      </w:r>
      <w:r>
        <w:rPr>
          <w:rFonts w:ascii="Roboto" w:eastAsia="Roboto" w:hAnsi="Roboto" w:cs="Roboto"/>
          <w:color w:val="19177C"/>
          <w:sz w:val="24"/>
          <w:szCs w:val="24"/>
        </w:rPr>
        <w:t>$filename</w:t>
      </w:r>
      <w:r>
        <w:rPr>
          <w:rFonts w:ascii="Roboto" w:eastAsia="Roboto" w:hAnsi="Roboto" w:cs="Roboto"/>
          <w:sz w:val="24"/>
          <w:szCs w:val="24"/>
        </w:rPr>
        <w:t>))</w:t>
      </w:r>
    </w:p>
    <w:p w14:paraId="3D96347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667F02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19177C"/>
          <w:sz w:val="24"/>
          <w:szCs w:val="24"/>
        </w:rPr>
        <w:t>$t</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"NOTITLE"</w:t>
      </w:r>
      <w:r>
        <w:rPr>
          <w:rFonts w:ascii="Roboto" w:eastAsia="Roboto" w:hAnsi="Roboto" w:cs="Roboto"/>
          <w:sz w:val="24"/>
          <w:szCs w:val="24"/>
        </w:rPr>
        <w:t>)</w:t>
      </w:r>
    </w:p>
    <w:p w14:paraId="1C740A9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AC70C3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Returns an empty string as this page doesn't require a title</w:t>
      </w:r>
    </w:p>
    <w:p w14:paraId="312C46C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0AA47EB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39CEE77"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elseif</w:t>
      </w:r>
      <w:r>
        <w:rPr>
          <w:rFonts w:ascii="Roboto" w:eastAsia="Roboto" w:hAnsi="Roboto" w:cs="Roboto"/>
          <w:sz w:val="24"/>
          <w:szCs w:val="24"/>
        </w:rPr>
        <w:t xml:space="preserve"> (</w:t>
      </w:r>
      <w:r>
        <w:rPr>
          <w:rFonts w:ascii="Roboto" w:eastAsia="Roboto" w:hAnsi="Roboto" w:cs="Roboto"/>
          <w:color w:val="19177C"/>
          <w:sz w:val="24"/>
          <w:szCs w:val="24"/>
        </w:rPr>
        <w:t>$t</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w:t>
      </w:r>
    </w:p>
    <w:p w14:paraId="167544D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BDEBE6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Returns just the basetitle</w:t>
      </w:r>
    </w:p>
    <w:p w14:paraId="1B3A53A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19177C"/>
          <w:sz w:val="24"/>
          <w:szCs w:val="24"/>
        </w:rPr>
        <w:t>$basetitle</w:t>
      </w:r>
      <w:r>
        <w:rPr>
          <w:rFonts w:ascii="Roboto" w:eastAsia="Roboto" w:hAnsi="Roboto" w:cs="Roboto"/>
          <w:sz w:val="24"/>
          <w:szCs w:val="24"/>
        </w:rPr>
        <w:t>;</w:t>
      </w:r>
    </w:p>
    <w:p w14:paraId="27A7DAE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D8684D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p>
    <w:p w14:paraId="5CA34F0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01A88A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Returns title after the basetitle</w:t>
      </w:r>
    </w:p>
    <w:p w14:paraId="14F8ED0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return</w:t>
      </w:r>
      <w:r>
        <w:rPr>
          <w:rFonts w:ascii="Roboto" w:eastAsia="Roboto" w:hAnsi="Roboto" w:cs="Roboto"/>
          <w:sz w:val="24"/>
          <w:szCs w:val="24"/>
        </w:rPr>
        <w:t xml:space="preserve"> </w:t>
      </w:r>
      <w:r>
        <w:rPr>
          <w:rFonts w:ascii="Roboto" w:eastAsia="Roboto" w:hAnsi="Roboto" w:cs="Roboto"/>
          <w:color w:val="19177C"/>
          <w:sz w:val="24"/>
          <w:szCs w:val="24"/>
        </w:rPr>
        <w:t>$basetitle</w:t>
      </w:r>
      <w:r>
        <w:rPr>
          <w:rFonts w:ascii="Roboto" w:eastAsia="Roboto" w:hAnsi="Roboto" w:cs="Roboto"/>
          <w:color w:val="666666"/>
          <w:sz w:val="24"/>
          <w:szCs w:val="24"/>
        </w:rPr>
        <w:t>.</w:t>
      </w:r>
      <w:r>
        <w:rPr>
          <w:rFonts w:ascii="Roboto" w:eastAsia="Roboto" w:hAnsi="Roboto" w:cs="Roboto"/>
          <w:color w:val="BA2121"/>
          <w:sz w:val="24"/>
          <w:szCs w:val="24"/>
        </w:rPr>
        <w:t>" "</w:t>
      </w:r>
      <w:r>
        <w:rPr>
          <w:rFonts w:ascii="Roboto" w:eastAsia="Roboto" w:hAnsi="Roboto" w:cs="Roboto"/>
          <w:color w:val="666666"/>
          <w:sz w:val="24"/>
          <w:szCs w:val="24"/>
        </w:rPr>
        <w:t>.</w:t>
      </w:r>
      <w:r>
        <w:rPr>
          <w:rFonts w:ascii="Roboto" w:eastAsia="Roboto" w:hAnsi="Roboto" w:cs="Roboto"/>
          <w:color w:val="19177C"/>
          <w:sz w:val="24"/>
          <w:szCs w:val="24"/>
        </w:rPr>
        <w:t>$sep</w:t>
      </w:r>
      <w:r>
        <w:rPr>
          <w:rFonts w:ascii="Roboto" w:eastAsia="Roboto" w:hAnsi="Roboto" w:cs="Roboto"/>
          <w:color w:val="666666"/>
          <w:sz w:val="24"/>
          <w:szCs w:val="24"/>
        </w:rPr>
        <w:t>.</w:t>
      </w:r>
      <w:r>
        <w:rPr>
          <w:rFonts w:ascii="Roboto" w:eastAsia="Roboto" w:hAnsi="Roboto" w:cs="Roboto"/>
          <w:color w:val="BA2121"/>
          <w:sz w:val="24"/>
          <w:szCs w:val="24"/>
        </w:rPr>
        <w:t>" "</w:t>
      </w:r>
      <w:r>
        <w:rPr>
          <w:rFonts w:ascii="Roboto" w:eastAsia="Roboto" w:hAnsi="Roboto" w:cs="Roboto"/>
          <w:color w:val="666666"/>
          <w:sz w:val="24"/>
          <w:szCs w:val="24"/>
        </w:rPr>
        <w:t>.</w:t>
      </w:r>
      <w:r>
        <w:rPr>
          <w:rFonts w:ascii="Roboto" w:eastAsia="Roboto" w:hAnsi="Roboto" w:cs="Roboto"/>
          <w:color w:val="19177C"/>
          <w:sz w:val="24"/>
          <w:szCs w:val="24"/>
        </w:rPr>
        <w:t>$t</w:t>
      </w:r>
      <w:r>
        <w:rPr>
          <w:rFonts w:ascii="Roboto" w:eastAsia="Roboto" w:hAnsi="Roboto" w:cs="Roboto"/>
          <w:sz w:val="24"/>
          <w:szCs w:val="24"/>
        </w:rPr>
        <w:t>;</w:t>
      </w:r>
    </w:p>
    <w:p w14:paraId="2CA9B2C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53D76D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203DDC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96021C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5472A567" w14:textId="3EE8F57D" w:rsidR="007542A2" w:rsidRDefault="004E0924" w:rsidP="006C65A3">
      <w:r>
        <w:rPr>
          <w:rFonts w:ascii="Roboto" w:eastAsia="Roboto" w:hAnsi="Roboto" w:cs="Roboto"/>
          <w:color w:val="BC7A00"/>
          <w:sz w:val="24"/>
          <w:szCs w:val="24"/>
        </w:rPr>
        <w:t>?&gt;</w:t>
      </w:r>
      <w:bookmarkStart w:id="199" w:name="h.5fe9zsoyg366" w:colFirst="0" w:colLast="0"/>
      <w:bookmarkEnd w:id="199"/>
    </w:p>
    <w:p w14:paraId="37018561" w14:textId="1D6FF587" w:rsidR="007542A2" w:rsidRDefault="004E0924" w:rsidP="006C65A3">
      <w:r>
        <w:br w:type="page"/>
      </w:r>
      <w:bookmarkStart w:id="200" w:name="h.7h4k8l2jxyzd" w:colFirst="0" w:colLast="0"/>
      <w:bookmarkEnd w:id="200"/>
    </w:p>
    <w:p w14:paraId="5066A1B8" w14:textId="77777777" w:rsidR="007542A2" w:rsidRDefault="004E0924">
      <w:pPr>
        <w:pStyle w:val="Heading3"/>
        <w:contextualSpacing w:val="0"/>
      </w:pPr>
      <w:bookmarkStart w:id="201" w:name="h.9w16x24bx2v7" w:colFirst="0" w:colLast="0"/>
      <w:bookmarkStart w:id="202" w:name="_Toc448908042"/>
      <w:bookmarkEnd w:id="201"/>
      <w:r>
        <w:lastRenderedPageBreak/>
        <w:t>header.php</w:t>
      </w:r>
      <w:bookmarkEnd w:id="202"/>
    </w:p>
    <w:p w14:paraId="0C56F4A0"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7EF35D5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w:t>
      </w:r>
    </w:p>
    <w:p w14:paraId="59519E5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This file will be included on every page</w:t>
      </w:r>
    </w:p>
    <w:p w14:paraId="2B3341B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w:t>
      </w:r>
    </w:p>
    <w:p w14:paraId="686C3350" w14:textId="77777777" w:rsidR="007542A2" w:rsidRDefault="004E0924">
      <w:r>
        <w:rPr>
          <w:rFonts w:ascii="Roboto" w:eastAsia="Roboto" w:hAnsi="Roboto" w:cs="Roboto"/>
          <w:sz w:val="24"/>
          <w:szCs w:val="24"/>
        </w:rPr>
        <w:t xml:space="preserve"> </w:t>
      </w:r>
    </w:p>
    <w:p w14:paraId="19F9624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"./includes/createTables.php"</w:t>
      </w:r>
      <w:r>
        <w:rPr>
          <w:rFonts w:ascii="Roboto" w:eastAsia="Roboto" w:hAnsi="Roboto" w:cs="Roboto"/>
          <w:sz w:val="24"/>
          <w:szCs w:val="24"/>
        </w:rPr>
        <w:t>;</w:t>
      </w:r>
    </w:p>
    <w:p w14:paraId="0F3AF11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"./includes/SQLDetails.php"</w:t>
      </w:r>
      <w:r>
        <w:rPr>
          <w:rFonts w:ascii="Roboto" w:eastAsia="Roboto" w:hAnsi="Roboto" w:cs="Roboto"/>
          <w:sz w:val="24"/>
          <w:szCs w:val="24"/>
        </w:rPr>
        <w:t>;</w:t>
      </w:r>
    </w:p>
    <w:p w14:paraId="633FCFE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"./includes/functions.php"</w:t>
      </w:r>
      <w:r>
        <w:rPr>
          <w:rFonts w:ascii="Roboto" w:eastAsia="Roboto" w:hAnsi="Roboto" w:cs="Roboto"/>
          <w:sz w:val="24"/>
          <w:szCs w:val="24"/>
        </w:rPr>
        <w:t>;</w:t>
      </w:r>
    </w:p>
    <w:p w14:paraId="2217B4E0" w14:textId="77777777" w:rsidR="007542A2" w:rsidRDefault="004E0924">
      <w:r>
        <w:rPr>
          <w:rFonts w:ascii="Roboto" w:eastAsia="Roboto" w:hAnsi="Roboto" w:cs="Roboto"/>
          <w:sz w:val="24"/>
          <w:szCs w:val="24"/>
        </w:rPr>
        <w:t xml:space="preserve"> </w:t>
      </w:r>
    </w:p>
    <w:p w14:paraId="0282B4B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Checks to see if the user is logged in (but doens't check on the login page), and destroys the cookies if they're not logged in</w:t>
      </w:r>
    </w:p>
    <w:p w14:paraId="6B5AB06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checkUserLogin(</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'userPassword'</w:t>
      </w:r>
      <w:r>
        <w:rPr>
          <w:rFonts w:ascii="Roboto" w:eastAsia="Roboto" w:hAnsi="Roboto" w:cs="Roboto"/>
          <w:sz w:val="24"/>
          <w:szCs w:val="24"/>
        </w:rPr>
        <w:t xml:space="preserve">]) </w:t>
      </w:r>
      <w:r>
        <w:rPr>
          <w:rFonts w:ascii="Roboto" w:eastAsia="Roboto" w:hAnsi="Roboto" w:cs="Roboto"/>
          <w:b/>
          <w:color w:val="008000"/>
          <w:sz w:val="24"/>
          <w:szCs w:val="24"/>
        </w:rPr>
        <w:t>AND</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color w:val="008000"/>
          <w:sz w:val="24"/>
          <w:szCs w:val="24"/>
        </w:rPr>
        <w:t>strpos</w:t>
      </w:r>
      <w:r>
        <w:rPr>
          <w:rFonts w:ascii="Roboto" w:eastAsia="Roboto" w:hAnsi="Roboto" w:cs="Roboto"/>
          <w:sz w:val="24"/>
          <w:szCs w:val="24"/>
        </w:rPr>
        <w:t>(</w:t>
      </w:r>
      <w:r>
        <w:rPr>
          <w:rFonts w:ascii="Roboto" w:eastAsia="Roboto" w:hAnsi="Roboto" w:cs="Roboto"/>
          <w:color w:val="19177C"/>
          <w:sz w:val="24"/>
          <w:szCs w:val="24"/>
        </w:rPr>
        <w:t>$_SERVER</w:t>
      </w:r>
      <w:r>
        <w:rPr>
          <w:rFonts w:ascii="Roboto" w:eastAsia="Roboto" w:hAnsi="Roboto" w:cs="Roboto"/>
          <w:sz w:val="24"/>
          <w:szCs w:val="24"/>
        </w:rPr>
        <w:t>[</w:t>
      </w:r>
      <w:r>
        <w:rPr>
          <w:rFonts w:ascii="Roboto" w:eastAsia="Roboto" w:hAnsi="Roboto" w:cs="Roboto"/>
          <w:color w:val="BA2121"/>
          <w:sz w:val="24"/>
          <w:szCs w:val="24"/>
        </w:rPr>
        <w:t>'SCRIPT_FILENAME'</w:t>
      </w:r>
      <w:r>
        <w:rPr>
          <w:rFonts w:ascii="Roboto" w:eastAsia="Roboto" w:hAnsi="Roboto" w:cs="Roboto"/>
          <w:sz w:val="24"/>
          <w:szCs w:val="24"/>
        </w:rPr>
        <w:t xml:space="preserve">], </w:t>
      </w:r>
      <w:r>
        <w:rPr>
          <w:rFonts w:ascii="Roboto" w:eastAsia="Roboto" w:hAnsi="Roboto" w:cs="Roboto"/>
          <w:color w:val="BA2121"/>
          <w:sz w:val="24"/>
          <w:szCs w:val="24"/>
        </w:rPr>
        <w:t>"login.php"</w:t>
      </w:r>
      <w:r>
        <w:rPr>
          <w:rFonts w:ascii="Roboto" w:eastAsia="Roboto" w:hAnsi="Roboto" w:cs="Roboto"/>
          <w:sz w:val="24"/>
          <w:szCs w:val="24"/>
        </w:rPr>
        <w:t>))</w:t>
      </w:r>
    </w:p>
    <w:p w14:paraId="112F6CC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36C6EE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destroyCookies();</w:t>
      </w:r>
    </w:p>
    <w:p w14:paraId="51E7434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00CA67A" w14:textId="77777777" w:rsidR="007542A2" w:rsidRDefault="004E0924">
      <w:r>
        <w:rPr>
          <w:rFonts w:ascii="Roboto" w:eastAsia="Roboto" w:hAnsi="Roboto" w:cs="Roboto"/>
          <w:sz w:val="24"/>
          <w:szCs w:val="24"/>
        </w:rPr>
        <w:t xml:space="preserve"> </w:t>
      </w:r>
    </w:p>
    <w:p w14:paraId="705B6C2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"&lt;title&gt;"</w:t>
      </w:r>
      <w:r>
        <w:rPr>
          <w:rFonts w:ascii="Roboto" w:eastAsia="Roboto" w:hAnsi="Roboto" w:cs="Roboto"/>
          <w:color w:val="666666"/>
          <w:sz w:val="24"/>
          <w:szCs w:val="24"/>
        </w:rPr>
        <w:t>.</w:t>
      </w:r>
      <w:r>
        <w:rPr>
          <w:rFonts w:ascii="Roboto" w:eastAsia="Roboto" w:hAnsi="Roboto" w:cs="Roboto"/>
          <w:sz w:val="24"/>
          <w:szCs w:val="24"/>
        </w:rPr>
        <w:t>generateTitle()</w:t>
      </w:r>
      <w:r>
        <w:rPr>
          <w:rFonts w:ascii="Roboto" w:eastAsia="Roboto" w:hAnsi="Roboto" w:cs="Roboto"/>
          <w:color w:val="666666"/>
          <w:sz w:val="24"/>
          <w:szCs w:val="24"/>
        </w:rPr>
        <w:t>.</w:t>
      </w:r>
      <w:r>
        <w:rPr>
          <w:rFonts w:ascii="Roboto" w:eastAsia="Roboto" w:hAnsi="Roboto" w:cs="Roboto"/>
          <w:color w:val="BA2121"/>
          <w:sz w:val="24"/>
          <w:szCs w:val="24"/>
        </w:rPr>
        <w:t>"&lt;/title&gt;"</w:t>
      </w:r>
      <w:r>
        <w:rPr>
          <w:rFonts w:ascii="Roboto" w:eastAsia="Roboto" w:hAnsi="Roboto" w:cs="Roboto"/>
          <w:sz w:val="24"/>
          <w:szCs w:val="24"/>
        </w:rPr>
        <w:t>;</w:t>
      </w:r>
    </w:p>
    <w:p w14:paraId="7E524D6B" w14:textId="77777777" w:rsidR="007542A2" w:rsidRDefault="004E0924">
      <w:r>
        <w:rPr>
          <w:rFonts w:ascii="Roboto" w:eastAsia="Roboto" w:hAnsi="Roboto" w:cs="Roboto"/>
          <w:color w:val="BC7A00"/>
          <w:sz w:val="24"/>
          <w:szCs w:val="24"/>
        </w:rPr>
        <w:t>?&gt;</w:t>
      </w:r>
    </w:p>
    <w:p w14:paraId="3670F5F0" w14:textId="77777777" w:rsidR="007542A2" w:rsidRDefault="004E0924">
      <w:r>
        <w:br w:type="page"/>
      </w:r>
    </w:p>
    <w:p w14:paraId="2697B99A" w14:textId="77777777" w:rsidR="007542A2" w:rsidRDefault="007542A2"/>
    <w:p w14:paraId="25B81261" w14:textId="77777777" w:rsidR="007542A2" w:rsidRDefault="004E0924">
      <w:pPr>
        <w:pStyle w:val="Heading3"/>
        <w:contextualSpacing w:val="0"/>
      </w:pPr>
      <w:bookmarkStart w:id="203" w:name="h.do1z4ksgm0ee" w:colFirst="0" w:colLast="0"/>
      <w:bookmarkStart w:id="204" w:name="_Toc448908043"/>
      <w:bookmarkEnd w:id="203"/>
      <w:r>
        <w:t>loginInformation.php</w:t>
      </w:r>
      <w:bookmarkEnd w:id="204"/>
    </w:p>
    <w:p w14:paraId="21A5C704"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6FD0ABA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"./includes/functions.php"</w:t>
      </w:r>
      <w:r>
        <w:rPr>
          <w:rFonts w:ascii="Roboto" w:eastAsia="Roboto" w:hAnsi="Roboto" w:cs="Roboto"/>
          <w:sz w:val="24"/>
          <w:szCs w:val="24"/>
        </w:rPr>
        <w:t>;</w:t>
      </w:r>
    </w:p>
    <w:p w14:paraId="3355551F" w14:textId="77777777" w:rsidR="007542A2" w:rsidRDefault="004E0924">
      <w:r>
        <w:rPr>
          <w:rFonts w:ascii="Roboto" w:eastAsia="Roboto" w:hAnsi="Roboto" w:cs="Roboto"/>
          <w:sz w:val="24"/>
          <w:szCs w:val="24"/>
        </w:rPr>
        <w:t xml:space="preserve"> </w:t>
      </w:r>
    </w:p>
    <w:p w14:paraId="6BAF560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If the user ID cookie is set:</w:t>
      </w:r>
    </w:p>
    <w:p w14:paraId="4085687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w:t>
      </w:r>
      <w:r>
        <w:rPr>
          <w:rFonts w:ascii="Roboto" w:eastAsia="Roboto" w:hAnsi="Roboto" w:cs="Roboto"/>
          <w:color w:val="008000"/>
          <w:sz w:val="24"/>
          <w:szCs w:val="24"/>
        </w:rPr>
        <w:t>isset</w:t>
      </w:r>
      <w:r>
        <w:rPr>
          <w:rFonts w:ascii="Roboto" w:eastAsia="Roboto" w:hAnsi="Roboto" w:cs="Roboto"/>
          <w:sz w:val="24"/>
          <w:szCs w:val="24"/>
        </w:rPr>
        <w:t>(</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w:t>
      </w:r>
    </w:p>
    <w:p w14:paraId="5904C5F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72A70F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Finds the user's user ID (to make sure that it's valid) and user level</w:t>
      </w:r>
    </w:p>
    <w:p w14:paraId="223B7E7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$userIDResponse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queryTable</w:t>
      </w:r>
      <w:r>
        <w:rPr>
          <w:rFonts w:ascii="Roboto" w:eastAsia="Roboto" w:hAnsi="Roboto" w:cs="Roboto"/>
          <w:sz w:val="24"/>
          <w:szCs w:val="24"/>
        </w:rPr>
        <w:t>(</w:t>
      </w:r>
      <w:r>
        <w:rPr>
          <w:rFonts w:ascii="Roboto" w:eastAsia="Roboto" w:hAnsi="Roboto" w:cs="Roboto"/>
          <w:color w:val="BA2121"/>
          <w:sz w:val="24"/>
          <w:szCs w:val="24"/>
        </w:rPr>
        <w:t>"Users"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color w:val="666666"/>
          <w:sz w:val="24"/>
          <w:szCs w:val="24"/>
        </w:rPr>
        <w:t>=&gt;</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color w:val="BA2121"/>
          <w:sz w:val="24"/>
          <w:szCs w:val="24"/>
        </w:rPr>
        <w:t>"userID"</w:t>
      </w:r>
      <w:r>
        <w:rPr>
          <w:rFonts w:ascii="Roboto" w:eastAsia="Roboto" w:hAnsi="Roboto" w:cs="Roboto"/>
          <w:sz w:val="24"/>
          <w:szCs w:val="24"/>
        </w:rPr>
        <w:t>);</w:t>
      </w:r>
    </w:p>
    <w:p w14:paraId="5F6FFF9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$userLevelResponse</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19177C"/>
          <w:sz w:val="24"/>
          <w:szCs w:val="24"/>
        </w:rPr>
        <w:t>$bookingSystem</w:t>
      </w:r>
      <w:r>
        <w:rPr>
          <w:rFonts w:ascii="Roboto" w:eastAsia="Roboto" w:hAnsi="Roboto" w:cs="Roboto"/>
          <w:color w:val="666666"/>
          <w:sz w:val="24"/>
          <w:szCs w:val="24"/>
        </w:rPr>
        <w:t>-&gt;</w:t>
      </w:r>
      <w:r>
        <w:rPr>
          <w:rFonts w:ascii="Roboto" w:eastAsia="Roboto" w:hAnsi="Roboto" w:cs="Roboto"/>
          <w:color w:val="7D9029"/>
          <w:sz w:val="24"/>
          <w:szCs w:val="24"/>
        </w:rPr>
        <w:t>queryTable</w:t>
      </w:r>
      <w:r>
        <w:rPr>
          <w:rFonts w:ascii="Roboto" w:eastAsia="Roboto" w:hAnsi="Roboto" w:cs="Roboto"/>
          <w:sz w:val="24"/>
          <w:szCs w:val="24"/>
        </w:rPr>
        <w:t>(</w:t>
      </w:r>
      <w:r>
        <w:rPr>
          <w:rFonts w:ascii="Roboto" w:eastAsia="Roboto" w:hAnsi="Roboto" w:cs="Roboto"/>
          <w:color w:val="BA2121"/>
          <w:sz w:val="24"/>
          <w:szCs w:val="24"/>
        </w:rPr>
        <w:t>"UserLevels"</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color w:val="666666"/>
          <w:sz w:val="24"/>
          <w:szCs w:val="24"/>
        </w:rPr>
        <w:t>=&gt;</w:t>
      </w:r>
      <w:r>
        <w:rPr>
          <w:rFonts w:ascii="Roboto" w:eastAsia="Roboto" w:hAnsi="Roboto" w:cs="Roboto"/>
          <w:color w:val="19177C"/>
          <w:sz w:val="24"/>
          <w:szCs w:val="24"/>
        </w:rPr>
        <w:t>$userIDResponse</w:t>
      </w:r>
      <w:r>
        <w:rPr>
          <w:rFonts w:ascii="Roboto" w:eastAsia="Roboto" w:hAnsi="Roboto" w:cs="Roboto"/>
          <w:sz w:val="24"/>
          <w:szCs w:val="24"/>
        </w:rPr>
        <w:t>[</w:t>
      </w:r>
      <w:r>
        <w:rPr>
          <w:rFonts w:ascii="Roboto" w:eastAsia="Roboto" w:hAnsi="Roboto" w:cs="Roboto"/>
          <w:color w:val="BA2121"/>
          <w:sz w:val="24"/>
          <w:szCs w:val="24"/>
        </w:rPr>
        <w:t>'userLevel'</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 xml:space="preserve">, </w:t>
      </w:r>
      <w:r>
        <w:rPr>
          <w:rFonts w:ascii="Roboto" w:eastAsia="Roboto" w:hAnsi="Roboto" w:cs="Roboto"/>
          <w:color w:val="BA2121"/>
          <w:sz w:val="24"/>
          <w:szCs w:val="24"/>
        </w:rPr>
        <w:t>"userLevel"</w:t>
      </w:r>
      <w:r>
        <w:rPr>
          <w:rFonts w:ascii="Roboto" w:eastAsia="Roboto" w:hAnsi="Roboto" w:cs="Roboto"/>
          <w:sz w:val="24"/>
          <w:szCs w:val="24"/>
        </w:rPr>
        <w:t>);</w:t>
      </w:r>
    </w:p>
    <w:p w14:paraId="66ADF616" w14:textId="77777777" w:rsidR="007542A2" w:rsidRDefault="004E0924">
      <w:r>
        <w:rPr>
          <w:rFonts w:ascii="Roboto" w:eastAsia="Roboto" w:hAnsi="Roboto" w:cs="Roboto"/>
          <w:sz w:val="24"/>
          <w:szCs w:val="24"/>
        </w:rPr>
        <w:t xml:space="preserve"> </w:t>
      </w:r>
    </w:p>
    <w:p w14:paraId="3AC691D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Outputs a message to tell the user their user ID and user level</w:t>
      </w:r>
    </w:p>
    <w:p w14:paraId="6ED5DBD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"&lt;div id='headerUsername' name='headerUsername'&gt;&lt;i&gt;You are logged in as: &lt;strong&gt;"</w:t>
      </w:r>
      <w:r>
        <w:rPr>
          <w:rFonts w:ascii="Roboto" w:eastAsia="Roboto" w:hAnsi="Roboto" w:cs="Roboto"/>
          <w:color w:val="666666"/>
          <w:sz w:val="24"/>
          <w:szCs w:val="24"/>
        </w:rPr>
        <w:t>.</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"&lt;/strong&gt; (&lt;strong&gt;"</w:t>
      </w:r>
      <w:r>
        <w:rPr>
          <w:rFonts w:ascii="Roboto" w:eastAsia="Roboto" w:hAnsi="Roboto" w:cs="Roboto"/>
          <w:color w:val="666666"/>
          <w:sz w:val="24"/>
          <w:szCs w:val="24"/>
        </w:rPr>
        <w:t>.</w:t>
      </w:r>
      <w:r>
        <w:rPr>
          <w:rFonts w:ascii="Roboto" w:eastAsia="Roboto" w:hAnsi="Roboto" w:cs="Roboto"/>
          <w:color w:val="19177C"/>
          <w:sz w:val="24"/>
          <w:szCs w:val="24"/>
        </w:rPr>
        <w:t>$userLevelResponse</w:t>
      </w:r>
      <w:r>
        <w:rPr>
          <w:rFonts w:ascii="Roboto" w:eastAsia="Roboto" w:hAnsi="Roboto" w:cs="Roboto"/>
          <w:sz w:val="24"/>
          <w:szCs w:val="24"/>
        </w:rPr>
        <w:t>[</w:t>
      </w:r>
      <w:r>
        <w:rPr>
          <w:rFonts w:ascii="Roboto" w:eastAsia="Roboto" w:hAnsi="Roboto" w:cs="Roboto"/>
          <w:color w:val="BA2121"/>
          <w:sz w:val="24"/>
          <w:szCs w:val="24"/>
        </w:rPr>
        <w:t>'title'</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"&lt;/strong&gt;)&lt;/i&gt;&lt;/div&gt;"</w:t>
      </w:r>
      <w:r>
        <w:rPr>
          <w:rFonts w:ascii="Roboto" w:eastAsia="Roboto" w:hAnsi="Roboto" w:cs="Roboto"/>
          <w:sz w:val="24"/>
          <w:szCs w:val="24"/>
        </w:rPr>
        <w:t>;</w:t>
      </w:r>
    </w:p>
    <w:p w14:paraId="1D60A9A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2059CCAE" w14:textId="77777777" w:rsidR="007542A2" w:rsidRDefault="004E0924">
      <w:r>
        <w:rPr>
          <w:rFonts w:ascii="Roboto" w:eastAsia="Roboto" w:hAnsi="Roboto" w:cs="Roboto"/>
          <w:color w:val="BC7A00"/>
          <w:sz w:val="24"/>
          <w:szCs w:val="24"/>
        </w:rPr>
        <w:t>?&gt;</w:t>
      </w:r>
    </w:p>
    <w:p w14:paraId="300DF499" w14:textId="77777777" w:rsidR="007542A2" w:rsidRDefault="004E0924">
      <w:r>
        <w:br w:type="page"/>
      </w:r>
    </w:p>
    <w:p w14:paraId="226D4CB4" w14:textId="77777777" w:rsidR="007542A2" w:rsidRDefault="007542A2"/>
    <w:p w14:paraId="562454EE" w14:textId="77777777" w:rsidR="007542A2" w:rsidRDefault="004E0924">
      <w:pPr>
        <w:pStyle w:val="Heading3"/>
        <w:contextualSpacing w:val="0"/>
      </w:pPr>
      <w:bookmarkStart w:id="205" w:name="h.61h9zyse89u0" w:colFirst="0" w:colLast="0"/>
      <w:bookmarkStart w:id="206" w:name="_Toc448908044"/>
      <w:bookmarkEnd w:id="205"/>
      <w:r>
        <w:t>menu.php</w:t>
      </w:r>
      <w:bookmarkEnd w:id="206"/>
    </w:p>
    <w:p w14:paraId="4ADB0980"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5008419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Builds the list of buttons in the first array, with a list of what user level is needed in the second array</w:t>
      </w:r>
    </w:p>
    <w:p w14:paraId="67C8889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$buttons</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'Home'</w:t>
      </w:r>
      <w:r>
        <w:rPr>
          <w:rFonts w:ascii="Roboto" w:eastAsia="Roboto" w:hAnsi="Roboto" w:cs="Roboto"/>
          <w:sz w:val="24"/>
          <w:szCs w:val="24"/>
        </w:rPr>
        <w:t xml:space="preserve">, </w:t>
      </w:r>
      <w:r>
        <w:rPr>
          <w:rFonts w:ascii="Roboto" w:eastAsia="Roboto" w:hAnsi="Roboto" w:cs="Roboto"/>
          <w:color w:val="BA2121"/>
          <w:sz w:val="24"/>
          <w:szCs w:val="24"/>
        </w:rPr>
        <w:t>'View All Events'</w:t>
      </w:r>
      <w:r>
        <w:rPr>
          <w:rFonts w:ascii="Roboto" w:eastAsia="Roboto" w:hAnsi="Roboto" w:cs="Roboto"/>
          <w:sz w:val="24"/>
          <w:szCs w:val="24"/>
        </w:rPr>
        <w:t xml:space="preserve">, </w:t>
      </w:r>
      <w:r>
        <w:rPr>
          <w:rFonts w:ascii="Roboto" w:eastAsia="Roboto" w:hAnsi="Roboto" w:cs="Roboto"/>
          <w:color w:val="BA2121"/>
          <w:sz w:val="24"/>
          <w:szCs w:val="24"/>
        </w:rPr>
        <w:t>'Add Event'</w:t>
      </w:r>
      <w:r>
        <w:rPr>
          <w:rFonts w:ascii="Roboto" w:eastAsia="Roboto" w:hAnsi="Roboto" w:cs="Roboto"/>
          <w:sz w:val="24"/>
          <w:szCs w:val="24"/>
        </w:rPr>
        <w:t xml:space="preserve">, </w:t>
      </w:r>
      <w:r>
        <w:rPr>
          <w:rFonts w:ascii="Roboto" w:eastAsia="Roboto" w:hAnsi="Roboto" w:cs="Roboto"/>
          <w:color w:val="BA2121"/>
          <w:sz w:val="24"/>
          <w:szCs w:val="24"/>
        </w:rPr>
        <w:t>'Admin Panel'</w:t>
      </w:r>
      <w:r>
        <w:rPr>
          <w:rFonts w:ascii="Roboto" w:eastAsia="Roboto" w:hAnsi="Roboto" w:cs="Roboto"/>
          <w:sz w:val="24"/>
          <w:szCs w:val="24"/>
        </w:rPr>
        <w:t xml:space="preserve">, </w:t>
      </w:r>
      <w:r>
        <w:rPr>
          <w:rFonts w:ascii="Roboto" w:eastAsia="Roboto" w:hAnsi="Roboto" w:cs="Roboto"/>
          <w:color w:val="BA2121"/>
          <w:sz w:val="24"/>
          <w:szCs w:val="24"/>
        </w:rPr>
        <w:t>'Login'</w:t>
      </w:r>
      <w:r>
        <w:rPr>
          <w:rFonts w:ascii="Roboto" w:eastAsia="Roboto" w:hAnsi="Roboto" w:cs="Roboto"/>
          <w:sz w:val="24"/>
          <w:szCs w:val="24"/>
        </w:rPr>
        <w:t>);</w:t>
      </w:r>
    </w:p>
    <w:p w14:paraId="132C905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$userLevelForButtons</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r>
        <w:rPr>
          <w:rFonts w:ascii="Roboto" w:eastAsia="Roboto" w:hAnsi="Roboto" w:cs="Roboto"/>
          <w:color w:val="BA2121"/>
          <w:sz w:val="24"/>
          <w:szCs w:val="24"/>
        </w:rPr>
        <w:t>'Home'</w:t>
      </w:r>
      <w:r>
        <w:rPr>
          <w:rFonts w:ascii="Roboto" w:eastAsia="Roboto" w:hAnsi="Roboto" w:cs="Roboto"/>
          <w:color w:val="666666"/>
          <w:sz w:val="24"/>
          <w:szCs w:val="24"/>
        </w:rPr>
        <w:t>=&gt;0</w:t>
      </w:r>
      <w:r>
        <w:rPr>
          <w:rFonts w:ascii="Roboto" w:eastAsia="Roboto" w:hAnsi="Roboto" w:cs="Roboto"/>
          <w:sz w:val="24"/>
          <w:szCs w:val="24"/>
        </w:rPr>
        <w:t xml:space="preserve">, </w:t>
      </w:r>
      <w:r>
        <w:rPr>
          <w:rFonts w:ascii="Roboto" w:eastAsia="Roboto" w:hAnsi="Roboto" w:cs="Roboto"/>
          <w:color w:val="BA2121"/>
          <w:sz w:val="24"/>
          <w:szCs w:val="24"/>
        </w:rPr>
        <w:t>'View All Events'</w:t>
      </w:r>
      <w:r>
        <w:rPr>
          <w:rFonts w:ascii="Roboto" w:eastAsia="Roboto" w:hAnsi="Roboto" w:cs="Roboto"/>
          <w:color w:val="666666"/>
          <w:sz w:val="24"/>
          <w:szCs w:val="24"/>
        </w:rPr>
        <w:t>=&gt;1</w:t>
      </w:r>
      <w:r>
        <w:rPr>
          <w:rFonts w:ascii="Roboto" w:eastAsia="Roboto" w:hAnsi="Roboto" w:cs="Roboto"/>
          <w:sz w:val="24"/>
          <w:szCs w:val="24"/>
        </w:rPr>
        <w:t xml:space="preserve">, </w:t>
      </w:r>
      <w:r>
        <w:rPr>
          <w:rFonts w:ascii="Roboto" w:eastAsia="Roboto" w:hAnsi="Roboto" w:cs="Roboto"/>
          <w:color w:val="BA2121"/>
          <w:sz w:val="24"/>
          <w:szCs w:val="24"/>
        </w:rPr>
        <w:t>'Add Event'</w:t>
      </w:r>
      <w:r>
        <w:rPr>
          <w:rFonts w:ascii="Roboto" w:eastAsia="Roboto" w:hAnsi="Roboto" w:cs="Roboto"/>
          <w:color w:val="666666"/>
          <w:sz w:val="24"/>
          <w:szCs w:val="24"/>
        </w:rPr>
        <w:t>=&gt;2</w:t>
      </w:r>
      <w:r>
        <w:rPr>
          <w:rFonts w:ascii="Roboto" w:eastAsia="Roboto" w:hAnsi="Roboto" w:cs="Roboto"/>
          <w:sz w:val="24"/>
          <w:szCs w:val="24"/>
        </w:rPr>
        <w:t xml:space="preserve">, </w:t>
      </w:r>
      <w:r>
        <w:rPr>
          <w:rFonts w:ascii="Roboto" w:eastAsia="Roboto" w:hAnsi="Roboto" w:cs="Roboto"/>
          <w:color w:val="BA2121"/>
          <w:sz w:val="24"/>
          <w:szCs w:val="24"/>
        </w:rPr>
        <w:t>'Admin Panel'</w:t>
      </w:r>
      <w:r>
        <w:rPr>
          <w:rFonts w:ascii="Roboto" w:eastAsia="Roboto" w:hAnsi="Roboto" w:cs="Roboto"/>
          <w:color w:val="666666"/>
          <w:sz w:val="24"/>
          <w:szCs w:val="24"/>
        </w:rPr>
        <w:t>=&gt;3</w:t>
      </w:r>
      <w:r>
        <w:rPr>
          <w:rFonts w:ascii="Roboto" w:eastAsia="Roboto" w:hAnsi="Roboto" w:cs="Roboto"/>
          <w:sz w:val="24"/>
          <w:szCs w:val="24"/>
        </w:rPr>
        <w:t xml:space="preserve">, </w:t>
      </w:r>
      <w:r>
        <w:rPr>
          <w:rFonts w:ascii="Roboto" w:eastAsia="Roboto" w:hAnsi="Roboto" w:cs="Roboto"/>
          <w:color w:val="BA2121"/>
          <w:sz w:val="24"/>
          <w:szCs w:val="24"/>
        </w:rPr>
        <w:t>'Login'</w:t>
      </w:r>
      <w:r>
        <w:rPr>
          <w:rFonts w:ascii="Roboto" w:eastAsia="Roboto" w:hAnsi="Roboto" w:cs="Roboto"/>
          <w:color w:val="666666"/>
          <w:sz w:val="24"/>
          <w:szCs w:val="24"/>
        </w:rPr>
        <w:t>=&gt;0</w:t>
      </w:r>
      <w:r>
        <w:rPr>
          <w:rFonts w:ascii="Roboto" w:eastAsia="Roboto" w:hAnsi="Roboto" w:cs="Roboto"/>
          <w:sz w:val="24"/>
          <w:szCs w:val="24"/>
        </w:rPr>
        <w:t xml:space="preserve">, </w:t>
      </w:r>
      <w:r>
        <w:rPr>
          <w:rFonts w:ascii="Roboto" w:eastAsia="Roboto" w:hAnsi="Roboto" w:cs="Roboto"/>
          <w:color w:val="BA2121"/>
          <w:sz w:val="24"/>
          <w:szCs w:val="24"/>
        </w:rPr>
        <w:t>'Logout'</w:t>
      </w:r>
      <w:r>
        <w:rPr>
          <w:rFonts w:ascii="Roboto" w:eastAsia="Roboto" w:hAnsi="Roboto" w:cs="Roboto"/>
          <w:color w:val="666666"/>
          <w:sz w:val="24"/>
          <w:szCs w:val="24"/>
        </w:rPr>
        <w:t>=&gt;1</w:t>
      </w:r>
      <w:r>
        <w:rPr>
          <w:rFonts w:ascii="Roboto" w:eastAsia="Roboto" w:hAnsi="Roboto" w:cs="Roboto"/>
          <w:sz w:val="24"/>
          <w:szCs w:val="24"/>
        </w:rPr>
        <w:t>);</w:t>
      </w:r>
    </w:p>
    <w:p w14:paraId="2FAA867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w:t>
      </w:r>
      <w:r>
        <w:rPr>
          <w:rFonts w:ascii="Roboto" w:eastAsia="Roboto" w:hAnsi="Roboto" w:cs="Roboto"/>
          <w:sz w:val="24"/>
          <w:szCs w:val="24"/>
        </w:rPr>
        <w:t xml:space="preserve"> </w:t>
      </w:r>
      <w:r>
        <w:rPr>
          <w:rFonts w:ascii="Roboto" w:eastAsia="Roboto" w:hAnsi="Roboto" w:cs="Roboto"/>
          <w:color w:val="BA2121"/>
          <w:sz w:val="24"/>
          <w:szCs w:val="24"/>
        </w:rPr>
        <w:t>"./includes/titleForFilenames.php"</w:t>
      </w:r>
      <w:r>
        <w:rPr>
          <w:rFonts w:ascii="Roboto" w:eastAsia="Roboto" w:hAnsi="Roboto" w:cs="Roboto"/>
          <w:sz w:val="24"/>
          <w:szCs w:val="24"/>
        </w:rPr>
        <w:t>;</w:t>
      </w:r>
    </w:p>
    <w:p w14:paraId="3BF55ECB" w14:textId="77777777" w:rsidR="007542A2" w:rsidRDefault="004E0924">
      <w:r>
        <w:rPr>
          <w:rFonts w:ascii="Roboto" w:eastAsia="Roboto" w:hAnsi="Roboto" w:cs="Roboto"/>
          <w:sz w:val="24"/>
          <w:szCs w:val="24"/>
        </w:rPr>
        <w:t xml:space="preserve"> </w:t>
      </w:r>
    </w:p>
    <w:p w14:paraId="4F426A3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The heading that will be shown at the top of every page</w:t>
      </w:r>
    </w:p>
    <w:p w14:paraId="41F26D7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"&lt;h1 align='center'&gt;Kings Priory School Room Booking System&lt;/h1&gt;"</w:t>
      </w:r>
      <w:r>
        <w:rPr>
          <w:rFonts w:ascii="Roboto" w:eastAsia="Roboto" w:hAnsi="Roboto" w:cs="Roboto"/>
          <w:sz w:val="24"/>
          <w:szCs w:val="24"/>
        </w:rPr>
        <w:t>;</w:t>
      </w:r>
    </w:p>
    <w:p w14:paraId="0C5F519E" w14:textId="77777777" w:rsidR="007542A2" w:rsidRDefault="004E0924">
      <w:r>
        <w:rPr>
          <w:rFonts w:ascii="Roboto" w:eastAsia="Roboto" w:hAnsi="Roboto" w:cs="Roboto"/>
          <w:sz w:val="24"/>
          <w:szCs w:val="24"/>
        </w:rPr>
        <w:t xml:space="preserve"> </w:t>
      </w:r>
    </w:p>
    <w:p w14:paraId="3FCAE1E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Builds the menu inside of this container</w:t>
      </w:r>
    </w:p>
    <w:p w14:paraId="6548598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"&lt;menu id='headerMenu' name='headerMenu'&gt;"</w:t>
      </w:r>
      <w:r>
        <w:rPr>
          <w:rFonts w:ascii="Roboto" w:eastAsia="Roboto" w:hAnsi="Roboto" w:cs="Roboto"/>
          <w:sz w:val="24"/>
          <w:szCs w:val="24"/>
        </w:rPr>
        <w:t>;</w:t>
      </w:r>
    </w:p>
    <w:p w14:paraId="239F028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foreach</w:t>
      </w:r>
      <w:r>
        <w:rPr>
          <w:rFonts w:ascii="Roboto" w:eastAsia="Roboto" w:hAnsi="Roboto" w:cs="Roboto"/>
          <w:sz w:val="24"/>
          <w:szCs w:val="24"/>
        </w:rPr>
        <w:t>(</w:t>
      </w:r>
      <w:r>
        <w:rPr>
          <w:rFonts w:ascii="Roboto" w:eastAsia="Roboto" w:hAnsi="Roboto" w:cs="Roboto"/>
          <w:color w:val="19177C"/>
          <w:sz w:val="24"/>
          <w:szCs w:val="24"/>
        </w:rPr>
        <w:t>$buttons</w:t>
      </w:r>
      <w:r>
        <w:rPr>
          <w:rFonts w:ascii="Roboto" w:eastAsia="Roboto" w:hAnsi="Roboto" w:cs="Roboto"/>
          <w:sz w:val="24"/>
          <w:szCs w:val="24"/>
        </w:rPr>
        <w:t xml:space="preserve"> </w:t>
      </w:r>
      <w:r>
        <w:rPr>
          <w:rFonts w:ascii="Roboto" w:eastAsia="Roboto" w:hAnsi="Roboto" w:cs="Roboto"/>
          <w:b/>
          <w:color w:val="008000"/>
          <w:sz w:val="24"/>
          <w:szCs w:val="24"/>
        </w:rPr>
        <w:t>as</w:t>
      </w:r>
      <w:r>
        <w:rPr>
          <w:rFonts w:ascii="Roboto" w:eastAsia="Roboto" w:hAnsi="Roboto" w:cs="Roboto"/>
          <w:sz w:val="24"/>
          <w:szCs w:val="24"/>
        </w:rPr>
        <w:t xml:space="preserve"> </w:t>
      </w:r>
      <w:r>
        <w:rPr>
          <w:rFonts w:ascii="Roboto" w:eastAsia="Roboto" w:hAnsi="Roboto" w:cs="Roboto"/>
          <w:color w:val="19177C"/>
          <w:sz w:val="24"/>
          <w:szCs w:val="24"/>
        </w:rPr>
        <w:t>$buttonItem</w:t>
      </w:r>
      <w:r>
        <w:rPr>
          <w:rFonts w:ascii="Roboto" w:eastAsia="Roboto" w:hAnsi="Roboto" w:cs="Roboto"/>
          <w:sz w:val="24"/>
          <w:szCs w:val="24"/>
        </w:rPr>
        <w:t>)</w:t>
      </w:r>
    </w:p>
    <w:p w14:paraId="2631E71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37C221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Changes login to logout if the user isn't logged in</w:t>
      </w:r>
    </w:p>
    <w:p w14:paraId="2C34D56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 xml:space="preserve"> (</w:t>
      </w:r>
      <w:r>
        <w:rPr>
          <w:rFonts w:ascii="Roboto" w:eastAsia="Roboto" w:hAnsi="Roboto" w:cs="Roboto"/>
          <w:color w:val="19177C"/>
          <w:sz w:val="24"/>
          <w:szCs w:val="24"/>
        </w:rPr>
        <w:t>$buttonItem</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BA2121"/>
          <w:sz w:val="24"/>
          <w:szCs w:val="24"/>
        </w:rPr>
        <w:t>'Login'</w:t>
      </w:r>
      <w:r>
        <w:rPr>
          <w:rFonts w:ascii="Roboto" w:eastAsia="Roboto" w:hAnsi="Roboto" w:cs="Roboto"/>
          <w:sz w:val="24"/>
          <w:szCs w:val="24"/>
        </w:rPr>
        <w:t>)</w:t>
      </w:r>
    </w:p>
    <w:p w14:paraId="01EB8C5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4748B4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if</w:t>
      </w:r>
      <w:r>
        <w:rPr>
          <w:rFonts w:ascii="Roboto" w:eastAsia="Roboto" w:hAnsi="Roboto" w:cs="Roboto"/>
          <w:sz w:val="24"/>
          <w:szCs w:val="24"/>
        </w:rPr>
        <w:t>(getUserLevel(</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 xml:space="preserve">]) </w:t>
      </w:r>
      <w:r>
        <w:rPr>
          <w:rFonts w:ascii="Roboto" w:eastAsia="Roboto" w:hAnsi="Roboto" w:cs="Roboto"/>
          <w:color w:val="666666"/>
          <w:sz w:val="24"/>
          <w:szCs w:val="24"/>
        </w:rPr>
        <w:t>&lt;</w:t>
      </w:r>
      <w:r>
        <w:rPr>
          <w:rFonts w:ascii="Roboto" w:eastAsia="Roboto" w:hAnsi="Roboto" w:cs="Roboto"/>
          <w:sz w:val="24"/>
          <w:szCs w:val="24"/>
        </w:rPr>
        <w:t xml:space="preserve"> </w:t>
      </w:r>
      <w:r>
        <w:rPr>
          <w:rFonts w:ascii="Roboto" w:eastAsia="Roboto" w:hAnsi="Roboto" w:cs="Roboto"/>
          <w:color w:val="666666"/>
          <w:sz w:val="24"/>
          <w:szCs w:val="24"/>
        </w:rPr>
        <w:t>1</w:t>
      </w:r>
      <w:r>
        <w:rPr>
          <w:rFonts w:ascii="Roboto" w:eastAsia="Roboto" w:hAnsi="Roboto" w:cs="Roboto"/>
          <w:sz w:val="24"/>
          <w:szCs w:val="24"/>
        </w:rPr>
        <w:t>)</w:t>
      </w:r>
    </w:p>
    <w:p w14:paraId="460EEA5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54034F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"&lt;a id='headerMenuLogin' href='"</w:t>
      </w:r>
      <w:r>
        <w:rPr>
          <w:rFonts w:ascii="Roboto" w:eastAsia="Roboto" w:hAnsi="Roboto" w:cs="Roboto"/>
          <w:color w:val="666666"/>
          <w:sz w:val="24"/>
          <w:szCs w:val="24"/>
        </w:rPr>
        <w:t>.</w:t>
      </w:r>
      <w:r>
        <w:rPr>
          <w:rFonts w:ascii="Roboto" w:eastAsia="Roboto" w:hAnsi="Roboto" w:cs="Roboto"/>
          <w:color w:val="19177C"/>
          <w:sz w:val="24"/>
          <w:szCs w:val="24"/>
        </w:rPr>
        <w:t>$titleForFilenames</w:t>
      </w:r>
      <w:r>
        <w:rPr>
          <w:rFonts w:ascii="Roboto" w:eastAsia="Roboto" w:hAnsi="Roboto" w:cs="Roboto"/>
          <w:sz w:val="24"/>
          <w:szCs w:val="24"/>
        </w:rPr>
        <w:t>[</w:t>
      </w:r>
      <w:r>
        <w:rPr>
          <w:rFonts w:ascii="Roboto" w:eastAsia="Roboto" w:hAnsi="Roboto" w:cs="Roboto"/>
          <w:color w:val="BA2121"/>
          <w:sz w:val="24"/>
          <w:szCs w:val="24"/>
        </w:rPr>
        <w:t>'Login'</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"'&gt;Login&lt;/a&gt;"</w:t>
      </w:r>
      <w:r>
        <w:rPr>
          <w:rFonts w:ascii="Roboto" w:eastAsia="Roboto" w:hAnsi="Roboto" w:cs="Roboto"/>
          <w:sz w:val="24"/>
          <w:szCs w:val="24"/>
        </w:rPr>
        <w:t>;</w:t>
      </w:r>
    </w:p>
    <w:p w14:paraId="4B3DA8A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177BC0D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p>
    <w:p w14:paraId="01A2F95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644344C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"&lt;a id='headerMenuLogout' href='"</w:t>
      </w:r>
      <w:r>
        <w:rPr>
          <w:rFonts w:ascii="Roboto" w:eastAsia="Roboto" w:hAnsi="Roboto" w:cs="Roboto"/>
          <w:color w:val="666666"/>
          <w:sz w:val="24"/>
          <w:szCs w:val="24"/>
        </w:rPr>
        <w:t>.</w:t>
      </w:r>
      <w:r>
        <w:rPr>
          <w:rFonts w:ascii="Roboto" w:eastAsia="Roboto" w:hAnsi="Roboto" w:cs="Roboto"/>
          <w:color w:val="19177C"/>
          <w:sz w:val="24"/>
          <w:szCs w:val="24"/>
        </w:rPr>
        <w:t>$titleForFilenames</w:t>
      </w:r>
      <w:r>
        <w:rPr>
          <w:rFonts w:ascii="Roboto" w:eastAsia="Roboto" w:hAnsi="Roboto" w:cs="Roboto"/>
          <w:sz w:val="24"/>
          <w:szCs w:val="24"/>
        </w:rPr>
        <w:t>[</w:t>
      </w:r>
      <w:r>
        <w:rPr>
          <w:rFonts w:ascii="Roboto" w:eastAsia="Roboto" w:hAnsi="Roboto" w:cs="Roboto"/>
          <w:color w:val="BA2121"/>
          <w:sz w:val="24"/>
          <w:szCs w:val="24"/>
        </w:rPr>
        <w:t>'Logout'</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"'&gt;Logout&lt;/a&gt;"</w:t>
      </w:r>
      <w:r>
        <w:rPr>
          <w:rFonts w:ascii="Roboto" w:eastAsia="Roboto" w:hAnsi="Roboto" w:cs="Roboto"/>
          <w:sz w:val="24"/>
          <w:szCs w:val="24"/>
        </w:rPr>
        <w:t>;</w:t>
      </w:r>
    </w:p>
    <w:p w14:paraId="03B29AE2"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t>}</w:t>
      </w:r>
    </w:p>
    <w:p w14:paraId="75EC701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0A95381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If the level needed is less than the user that is logged in then the button is shown</w:t>
      </w:r>
    </w:p>
    <w:p w14:paraId="199494A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else</w:t>
      </w:r>
      <w:r>
        <w:rPr>
          <w:rFonts w:ascii="Roboto" w:eastAsia="Roboto" w:hAnsi="Roboto" w:cs="Roboto"/>
          <w:sz w:val="24"/>
          <w:szCs w:val="24"/>
        </w:rPr>
        <w:t xml:space="preserve"> </w:t>
      </w:r>
      <w:r>
        <w:rPr>
          <w:rFonts w:ascii="Roboto" w:eastAsia="Roboto" w:hAnsi="Roboto" w:cs="Roboto"/>
          <w:b/>
          <w:color w:val="008000"/>
          <w:sz w:val="24"/>
          <w:szCs w:val="24"/>
        </w:rPr>
        <w:t>if</w:t>
      </w:r>
      <w:r>
        <w:rPr>
          <w:rFonts w:ascii="Roboto" w:eastAsia="Roboto" w:hAnsi="Roboto" w:cs="Roboto"/>
          <w:sz w:val="24"/>
          <w:szCs w:val="24"/>
        </w:rPr>
        <w:t>(</w:t>
      </w:r>
      <w:r>
        <w:rPr>
          <w:rFonts w:ascii="Roboto" w:eastAsia="Roboto" w:hAnsi="Roboto" w:cs="Roboto"/>
          <w:color w:val="19177C"/>
          <w:sz w:val="24"/>
          <w:szCs w:val="24"/>
        </w:rPr>
        <w:t>$userLevelForButtons</w:t>
      </w:r>
      <w:r>
        <w:rPr>
          <w:rFonts w:ascii="Roboto" w:eastAsia="Roboto" w:hAnsi="Roboto" w:cs="Roboto"/>
          <w:sz w:val="24"/>
          <w:szCs w:val="24"/>
        </w:rPr>
        <w:t>[</w:t>
      </w:r>
      <w:r>
        <w:rPr>
          <w:rFonts w:ascii="Roboto" w:eastAsia="Roboto" w:hAnsi="Roboto" w:cs="Roboto"/>
          <w:color w:val="19177C"/>
          <w:sz w:val="24"/>
          <w:szCs w:val="24"/>
        </w:rPr>
        <w:t>$buttonItem</w:t>
      </w:r>
      <w:r>
        <w:rPr>
          <w:rFonts w:ascii="Roboto" w:eastAsia="Roboto" w:hAnsi="Roboto" w:cs="Roboto"/>
          <w:sz w:val="24"/>
          <w:szCs w:val="24"/>
        </w:rPr>
        <w:t xml:space="preserve">] </w:t>
      </w:r>
      <w:r>
        <w:rPr>
          <w:rFonts w:ascii="Roboto" w:eastAsia="Roboto" w:hAnsi="Roboto" w:cs="Roboto"/>
          <w:color w:val="666666"/>
          <w:sz w:val="24"/>
          <w:szCs w:val="24"/>
        </w:rPr>
        <w:t>&lt;=</w:t>
      </w:r>
      <w:r>
        <w:rPr>
          <w:rFonts w:ascii="Roboto" w:eastAsia="Roboto" w:hAnsi="Roboto" w:cs="Roboto"/>
          <w:sz w:val="24"/>
          <w:szCs w:val="24"/>
        </w:rPr>
        <w:t xml:space="preserve"> getUserLevel(</w:t>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19177C"/>
          <w:sz w:val="24"/>
          <w:szCs w:val="24"/>
        </w:rPr>
        <w:t>$_COOKIE</w:t>
      </w:r>
      <w:r>
        <w:rPr>
          <w:rFonts w:ascii="Roboto" w:eastAsia="Roboto" w:hAnsi="Roboto" w:cs="Roboto"/>
          <w:sz w:val="24"/>
          <w:szCs w:val="24"/>
        </w:rPr>
        <w:t>[</w:t>
      </w:r>
      <w:r>
        <w:rPr>
          <w:rFonts w:ascii="Roboto" w:eastAsia="Roboto" w:hAnsi="Roboto" w:cs="Roboto"/>
          <w:color w:val="BA2121"/>
          <w:sz w:val="24"/>
          <w:szCs w:val="24"/>
        </w:rPr>
        <w:t>'userID'</w:t>
      </w:r>
      <w:r>
        <w:rPr>
          <w:rFonts w:ascii="Roboto" w:eastAsia="Roboto" w:hAnsi="Roboto" w:cs="Roboto"/>
          <w:sz w:val="24"/>
          <w:szCs w:val="24"/>
        </w:rPr>
        <w:t>]))</w:t>
      </w:r>
    </w:p>
    <w:p w14:paraId="7417B88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D0E5E5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"&lt;a id='headerMenu"</w:t>
      </w:r>
      <w:r>
        <w:rPr>
          <w:rFonts w:ascii="Roboto" w:eastAsia="Roboto" w:hAnsi="Roboto" w:cs="Roboto"/>
          <w:color w:val="666666"/>
          <w:sz w:val="24"/>
          <w:szCs w:val="24"/>
        </w:rPr>
        <w:t>.</w:t>
      </w:r>
      <w:r>
        <w:rPr>
          <w:rFonts w:ascii="Roboto" w:eastAsia="Roboto" w:hAnsi="Roboto" w:cs="Roboto"/>
          <w:color w:val="008000"/>
          <w:sz w:val="24"/>
          <w:szCs w:val="24"/>
        </w:rPr>
        <w:t>str_replace</w:t>
      </w:r>
      <w:r>
        <w:rPr>
          <w:rFonts w:ascii="Roboto" w:eastAsia="Roboto" w:hAnsi="Roboto" w:cs="Roboto"/>
          <w:sz w:val="24"/>
          <w:szCs w:val="24"/>
        </w:rPr>
        <w:t>(</w:t>
      </w:r>
      <w:r>
        <w:rPr>
          <w:rFonts w:ascii="Roboto" w:eastAsia="Roboto" w:hAnsi="Roboto" w:cs="Roboto"/>
          <w:color w:val="BA2121"/>
          <w:sz w:val="24"/>
          <w:szCs w:val="24"/>
        </w:rPr>
        <w:t>" "</w:t>
      </w:r>
      <w:r>
        <w:rPr>
          <w:rFonts w:ascii="Roboto" w:eastAsia="Roboto" w:hAnsi="Roboto" w:cs="Roboto"/>
          <w:sz w:val="24"/>
          <w:szCs w:val="24"/>
        </w:rPr>
        <w:t xml:space="preserve">, </w:t>
      </w:r>
      <w:r>
        <w:rPr>
          <w:rFonts w:ascii="Roboto" w:eastAsia="Roboto" w:hAnsi="Roboto" w:cs="Roboto"/>
          <w:color w:val="BA2121"/>
          <w:sz w:val="24"/>
          <w:szCs w:val="24"/>
        </w:rPr>
        <w:t>""</w:t>
      </w:r>
      <w:r>
        <w:rPr>
          <w:rFonts w:ascii="Roboto" w:eastAsia="Roboto" w:hAnsi="Roboto" w:cs="Roboto"/>
          <w:sz w:val="24"/>
          <w:szCs w:val="24"/>
        </w:rPr>
        <w:t xml:space="preserve">, </w:t>
      </w:r>
      <w:r>
        <w:rPr>
          <w:rFonts w:ascii="Roboto" w:eastAsia="Roboto" w:hAnsi="Roboto" w:cs="Roboto"/>
          <w:color w:val="19177C"/>
          <w:sz w:val="24"/>
          <w:szCs w:val="24"/>
        </w:rPr>
        <w:t>$buttonItem</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 href='./"</w:t>
      </w:r>
      <w:r>
        <w:rPr>
          <w:rFonts w:ascii="Roboto" w:eastAsia="Roboto" w:hAnsi="Roboto" w:cs="Roboto"/>
          <w:color w:val="666666"/>
          <w:sz w:val="24"/>
          <w:szCs w:val="24"/>
        </w:rPr>
        <w:t>.</w:t>
      </w:r>
      <w:r>
        <w:rPr>
          <w:rFonts w:ascii="Roboto" w:eastAsia="Roboto" w:hAnsi="Roboto" w:cs="Roboto"/>
          <w:color w:val="19177C"/>
          <w:sz w:val="24"/>
          <w:szCs w:val="24"/>
        </w:rPr>
        <w:t>$titleForFilenames</w:t>
      </w:r>
      <w:r>
        <w:rPr>
          <w:rFonts w:ascii="Roboto" w:eastAsia="Roboto" w:hAnsi="Roboto" w:cs="Roboto"/>
          <w:sz w:val="24"/>
          <w:szCs w:val="24"/>
        </w:rPr>
        <w:t>[</w:t>
      </w:r>
      <w:r>
        <w:rPr>
          <w:rFonts w:ascii="Roboto" w:eastAsia="Roboto" w:hAnsi="Roboto" w:cs="Roboto"/>
          <w:color w:val="19177C"/>
          <w:sz w:val="24"/>
          <w:szCs w:val="24"/>
        </w:rPr>
        <w:t>$buttonItem</w:t>
      </w:r>
      <w:r>
        <w:rPr>
          <w:rFonts w:ascii="Roboto" w:eastAsia="Roboto" w:hAnsi="Roboto" w:cs="Roboto"/>
          <w:sz w:val="24"/>
          <w:szCs w:val="24"/>
        </w:rPr>
        <w:t>]</w:t>
      </w:r>
      <w:r>
        <w:rPr>
          <w:rFonts w:ascii="Roboto" w:eastAsia="Roboto" w:hAnsi="Roboto" w:cs="Roboto"/>
          <w:color w:val="666666"/>
          <w:sz w:val="24"/>
          <w:szCs w:val="24"/>
        </w:rPr>
        <w:t>.</w:t>
      </w:r>
      <w:r>
        <w:rPr>
          <w:rFonts w:ascii="Roboto" w:eastAsia="Roboto" w:hAnsi="Roboto" w:cs="Roboto"/>
          <w:color w:val="BA2121"/>
          <w:sz w:val="24"/>
          <w:szCs w:val="24"/>
        </w:rPr>
        <w:t>"'&gt;"</w:t>
      </w:r>
      <w:r>
        <w:rPr>
          <w:rFonts w:ascii="Roboto" w:eastAsia="Roboto" w:hAnsi="Roboto" w:cs="Roboto"/>
          <w:color w:val="666666"/>
          <w:sz w:val="24"/>
          <w:szCs w:val="24"/>
        </w:rPr>
        <w:t>.</w:t>
      </w:r>
      <w:r>
        <w:rPr>
          <w:rFonts w:ascii="Roboto" w:eastAsia="Roboto" w:hAnsi="Roboto" w:cs="Roboto"/>
          <w:color w:val="19177C"/>
          <w:sz w:val="24"/>
          <w:szCs w:val="24"/>
        </w:rPr>
        <w:t>$buttonItem</w:t>
      </w:r>
      <w:r>
        <w:rPr>
          <w:rFonts w:ascii="Roboto" w:eastAsia="Roboto" w:hAnsi="Roboto" w:cs="Roboto"/>
          <w:color w:val="666666"/>
          <w:sz w:val="24"/>
          <w:szCs w:val="24"/>
        </w:rPr>
        <w:t>.</w:t>
      </w:r>
      <w:r>
        <w:rPr>
          <w:rFonts w:ascii="Roboto" w:eastAsia="Roboto" w:hAnsi="Roboto" w:cs="Roboto"/>
          <w:color w:val="BA2121"/>
          <w:sz w:val="24"/>
          <w:szCs w:val="24"/>
        </w:rPr>
        <w:t>"&lt;/a&gt;"</w:t>
      </w:r>
      <w:r>
        <w:rPr>
          <w:rFonts w:ascii="Roboto" w:eastAsia="Roboto" w:hAnsi="Roboto" w:cs="Roboto"/>
          <w:sz w:val="24"/>
          <w:szCs w:val="24"/>
        </w:rPr>
        <w:t xml:space="preserve">; </w:t>
      </w:r>
      <w:r>
        <w:rPr>
          <w:rFonts w:ascii="Roboto" w:eastAsia="Roboto" w:hAnsi="Roboto" w:cs="Roboto"/>
          <w:i/>
          <w:color w:val="408080"/>
          <w:sz w:val="24"/>
          <w:szCs w:val="24"/>
        </w:rPr>
        <w:t>// Builds the button with an appropriate element ID, URL and text</w:t>
      </w:r>
    </w:p>
    <w:p w14:paraId="3B4721D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32E9882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t>}</w:t>
      </w:r>
    </w:p>
    <w:p w14:paraId="4418F43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"&lt;/menu&gt;"</w:t>
      </w:r>
      <w:r>
        <w:rPr>
          <w:rFonts w:ascii="Roboto" w:eastAsia="Roboto" w:hAnsi="Roboto" w:cs="Roboto"/>
          <w:sz w:val="24"/>
          <w:szCs w:val="24"/>
        </w:rPr>
        <w:t>;</w:t>
      </w:r>
    </w:p>
    <w:p w14:paraId="0C5ED195" w14:textId="77777777" w:rsidR="007542A2" w:rsidRDefault="004E0924">
      <w:r>
        <w:rPr>
          <w:rFonts w:ascii="Roboto" w:eastAsia="Roboto" w:hAnsi="Roboto" w:cs="Roboto"/>
          <w:sz w:val="24"/>
          <w:szCs w:val="24"/>
        </w:rPr>
        <w:t xml:space="preserve"> </w:t>
      </w:r>
    </w:p>
    <w:p w14:paraId="2C9AF98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Includes the login information, which tells the user who they are logged in as and what type of user they are</w:t>
      </w:r>
    </w:p>
    <w:p w14:paraId="5064677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"./includes/loginInformation.php"</w:t>
      </w:r>
      <w:r>
        <w:rPr>
          <w:rFonts w:ascii="Roboto" w:eastAsia="Roboto" w:hAnsi="Roboto" w:cs="Roboto"/>
          <w:sz w:val="24"/>
          <w:szCs w:val="24"/>
        </w:rPr>
        <w:t>;</w:t>
      </w:r>
    </w:p>
    <w:p w14:paraId="36E1565C" w14:textId="77777777" w:rsidR="007542A2" w:rsidRDefault="004E0924">
      <w:r>
        <w:rPr>
          <w:rFonts w:ascii="Roboto" w:eastAsia="Roboto" w:hAnsi="Roboto" w:cs="Roboto"/>
          <w:sz w:val="24"/>
          <w:szCs w:val="24"/>
        </w:rPr>
        <w:t xml:space="preserve"> </w:t>
      </w:r>
    </w:p>
    <w:p w14:paraId="7DBAC80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A break to separate the menu from the content underneath</w:t>
      </w:r>
    </w:p>
    <w:p w14:paraId="0197E49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echo</w:t>
      </w:r>
      <w:r>
        <w:rPr>
          <w:rFonts w:ascii="Roboto" w:eastAsia="Roboto" w:hAnsi="Roboto" w:cs="Roboto"/>
          <w:sz w:val="24"/>
          <w:szCs w:val="24"/>
        </w:rPr>
        <w:t xml:space="preserve"> </w:t>
      </w:r>
      <w:r>
        <w:rPr>
          <w:rFonts w:ascii="Roboto" w:eastAsia="Roboto" w:hAnsi="Roboto" w:cs="Roboto"/>
          <w:color w:val="BA2121"/>
          <w:sz w:val="24"/>
          <w:szCs w:val="24"/>
        </w:rPr>
        <w:t>"&lt;br /&gt;"</w:t>
      </w:r>
      <w:r>
        <w:rPr>
          <w:rFonts w:ascii="Roboto" w:eastAsia="Roboto" w:hAnsi="Roboto" w:cs="Roboto"/>
          <w:sz w:val="24"/>
          <w:szCs w:val="24"/>
        </w:rPr>
        <w:t>;</w:t>
      </w:r>
    </w:p>
    <w:p w14:paraId="3B297C67" w14:textId="77777777" w:rsidR="007542A2" w:rsidRDefault="004E0924">
      <w:r>
        <w:rPr>
          <w:rFonts w:ascii="Roboto" w:eastAsia="Roboto" w:hAnsi="Roboto" w:cs="Roboto"/>
          <w:color w:val="BC7A00"/>
          <w:sz w:val="24"/>
          <w:szCs w:val="24"/>
        </w:rPr>
        <w:t>?&gt;</w:t>
      </w:r>
    </w:p>
    <w:p w14:paraId="41964573" w14:textId="77777777" w:rsidR="007542A2" w:rsidRDefault="004E0924">
      <w:r>
        <w:br w:type="page"/>
      </w:r>
    </w:p>
    <w:p w14:paraId="3CF31D67" w14:textId="77777777" w:rsidR="007542A2" w:rsidRDefault="007542A2"/>
    <w:p w14:paraId="55BBBCFA" w14:textId="77777777" w:rsidR="007542A2" w:rsidRDefault="004E0924">
      <w:pPr>
        <w:pStyle w:val="Heading3"/>
        <w:contextualSpacing w:val="0"/>
      </w:pPr>
      <w:bookmarkStart w:id="207" w:name="h.bg69wgq3cl6k" w:colFirst="0" w:colLast="0"/>
      <w:bookmarkStart w:id="208" w:name="_Toc448908045"/>
      <w:bookmarkEnd w:id="207"/>
      <w:r>
        <w:t>SQLDetails.php</w:t>
      </w:r>
      <w:bookmarkEnd w:id="208"/>
    </w:p>
    <w:p w14:paraId="1E4DA461"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23A7E3B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include_once</w:t>
      </w:r>
      <w:r>
        <w:rPr>
          <w:rFonts w:ascii="Roboto" w:eastAsia="Roboto" w:hAnsi="Roboto" w:cs="Roboto"/>
          <w:sz w:val="24"/>
          <w:szCs w:val="24"/>
        </w:rPr>
        <w:t xml:space="preserve"> </w:t>
      </w:r>
      <w:r>
        <w:rPr>
          <w:rFonts w:ascii="Roboto" w:eastAsia="Roboto" w:hAnsi="Roboto" w:cs="Roboto"/>
          <w:color w:val="BA2121"/>
          <w:sz w:val="24"/>
          <w:szCs w:val="24"/>
        </w:rPr>
        <w:t>"class.openDB.inc.php"</w:t>
      </w:r>
      <w:r>
        <w:rPr>
          <w:rFonts w:ascii="Roboto" w:eastAsia="Roboto" w:hAnsi="Roboto" w:cs="Roboto"/>
          <w:sz w:val="24"/>
          <w:szCs w:val="24"/>
        </w:rPr>
        <w:t>;</w:t>
      </w:r>
    </w:p>
    <w:p w14:paraId="7AD8ED4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Here, you will need to create a new instance of the class 'openDB'. There's an example setup below:</w:t>
      </w:r>
    </w:p>
    <w:p w14:paraId="6F1497C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$bookingSystem = new openDB("localhost", "rootUser", "rootPass", "bookingSystem");</w:t>
      </w:r>
    </w:p>
    <w:p w14:paraId="040FDAC2" w14:textId="77777777" w:rsidR="007542A2" w:rsidRDefault="004E0924">
      <w:r>
        <w:rPr>
          <w:rFonts w:ascii="Roboto" w:eastAsia="Roboto" w:hAnsi="Roboto" w:cs="Roboto"/>
          <w:sz w:val="24"/>
          <w:szCs w:val="24"/>
        </w:rPr>
        <w:t xml:space="preserve"> </w:t>
      </w:r>
    </w:p>
    <w:p w14:paraId="6F47E4C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Below makes the instantiation process explicit:</w:t>
      </w:r>
    </w:p>
    <w:p w14:paraId="34203E6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$bookingSystem = new openDB({HOST}, {USERNAME}, {PASSWORD}, {DATABASENAME});</w:t>
      </w:r>
    </w:p>
    <w:p w14:paraId="54077B97" w14:textId="77777777" w:rsidR="007542A2" w:rsidRDefault="004E0924">
      <w:r>
        <w:rPr>
          <w:rFonts w:ascii="Roboto" w:eastAsia="Roboto" w:hAnsi="Roboto" w:cs="Roboto"/>
          <w:sz w:val="24"/>
          <w:szCs w:val="24"/>
        </w:rPr>
        <w:t xml:space="preserve"> </w:t>
      </w:r>
    </w:p>
    <w:p w14:paraId="3E1D3F3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$bookingSystem</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new</w:t>
      </w:r>
      <w:r>
        <w:rPr>
          <w:rFonts w:ascii="Roboto" w:eastAsia="Roboto" w:hAnsi="Roboto" w:cs="Roboto"/>
          <w:sz w:val="24"/>
          <w:szCs w:val="24"/>
        </w:rPr>
        <w:t xml:space="preserve"> openDB(</w:t>
      </w:r>
      <w:r>
        <w:rPr>
          <w:rFonts w:ascii="Roboto" w:eastAsia="Roboto" w:hAnsi="Roboto" w:cs="Roboto"/>
          <w:color w:val="BA2121"/>
          <w:sz w:val="24"/>
          <w:szCs w:val="24"/>
        </w:rPr>
        <w:t>"localhost"</w:t>
      </w:r>
      <w:r>
        <w:rPr>
          <w:rFonts w:ascii="Roboto" w:eastAsia="Roboto" w:hAnsi="Roboto" w:cs="Roboto"/>
          <w:sz w:val="24"/>
          <w:szCs w:val="24"/>
        </w:rPr>
        <w:t xml:space="preserve">, </w:t>
      </w:r>
      <w:r>
        <w:rPr>
          <w:rFonts w:ascii="Roboto" w:eastAsia="Roboto" w:hAnsi="Roboto" w:cs="Roboto"/>
          <w:color w:val="BA2121"/>
          <w:sz w:val="24"/>
          <w:szCs w:val="24"/>
        </w:rPr>
        <w:t>"root"</w:t>
      </w:r>
      <w:r>
        <w:rPr>
          <w:rFonts w:ascii="Roboto" w:eastAsia="Roboto" w:hAnsi="Roboto" w:cs="Roboto"/>
          <w:sz w:val="24"/>
          <w:szCs w:val="24"/>
        </w:rPr>
        <w:t xml:space="preserve">, </w:t>
      </w:r>
      <w:r>
        <w:rPr>
          <w:rFonts w:ascii="Roboto" w:eastAsia="Roboto" w:hAnsi="Roboto" w:cs="Roboto"/>
          <w:color w:val="BA2121"/>
          <w:sz w:val="24"/>
          <w:szCs w:val="24"/>
        </w:rPr>
        <w:t>"root"</w:t>
      </w:r>
      <w:r>
        <w:rPr>
          <w:rFonts w:ascii="Roboto" w:eastAsia="Roboto" w:hAnsi="Roboto" w:cs="Roboto"/>
          <w:sz w:val="24"/>
          <w:szCs w:val="24"/>
        </w:rPr>
        <w:t xml:space="preserve">, </w:t>
      </w:r>
      <w:r>
        <w:rPr>
          <w:rFonts w:ascii="Roboto" w:eastAsia="Roboto" w:hAnsi="Roboto" w:cs="Roboto"/>
          <w:color w:val="BA2121"/>
          <w:sz w:val="24"/>
          <w:szCs w:val="24"/>
        </w:rPr>
        <w:t>"bookingSystem"</w:t>
      </w:r>
      <w:r>
        <w:rPr>
          <w:rFonts w:ascii="Roboto" w:eastAsia="Roboto" w:hAnsi="Roboto" w:cs="Roboto"/>
          <w:sz w:val="24"/>
          <w:szCs w:val="24"/>
        </w:rPr>
        <w:t>);</w:t>
      </w:r>
    </w:p>
    <w:p w14:paraId="030E5E39" w14:textId="77777777" w:rsidR="007542A2" w:rsidRDefault="004E0924">
      <w:r>
        <w:rPr>
          <w:rFonts w:ascii="Roboto" w:eastAsia="Roboto" w:hAnsi="Roboto" w:cs="Roboto"/>
          <w:color w:val="BC7A00"/>
          <w:sz w:val="24"/>
          <w:szCs w:val="24"/>
        </w:rPr>
        <w:t>?&gt;</w:t>
      </w:r>
    </w:p>
    <w:p w14:paraId="59416A40" w14:textId="77777777" w:rsidR="007542A2" w:rsidRDefault="004E0924">
      <w:r>
        <w:br w:type="page"/>
      </w:r>
    </w:p>
    <w:p w14:paraId="3D960646" w14:textId="77777777" w:rsidR="007542A2" w:rsidRDefault="007542A2"/>
    <w:p w14:paraId="3F7B80EC" w14:textId="77777777" w:rsidR="007542A2" w:rsidRDefault="004E0924">
      <w:pPr>
        <w:pStyle w:val="Heading3"/>
        <w:contextualSpacing w:val="0"/>
      </w:pPr>
      <w:bookmarkStart w:id="209" w:name="h.j0hnlgc9qkqr" w:colFirst="0" w:colLast="0"/>
      <w:bookmarkStart w:id="210" w:name="_Toc448908046"/>
      <w:bookmarkEnd w:id="209"/>
      <w:r>
        <w:t>styles.css</w:t>
      </w:r>
      <w:bookmarkEnd w:id="210"/>
    </w:p>
    <w:p w14:paraId="000DC13E" w14:textId="77777777" w:rsidR="007542A2" w:rsidRDefault="004E0924">
      <w:r>
        <w:rPr>
          <w:rFonts w:ascii="Roboto" w:eastAsia="Roboto" w:hAnsi="Roboto" w:cs="Roboto"/>
          <w:i/>
          <w:color w:val="408080"/>
          <w:sz w:val="24"/>
          <w:szCs w:val="24"/>
        </w:rPr>
        <w:t>/* ******************************** */</w:t>
      </w:r>
    </w:p>
    <w:p w14:paraId="2ABB2365" w14:textId="77777777" w:rsidR="007542A2" w:rsidRDefault="004E0924">
      <w:r>
        <w:rPr>
          <w:rFonts w:ascii="Roboto" w:eastAsia="Roboto" w:hAnsi="Roboto" w:cs="Roboto"/>
          <w:i/>
          <w:color w:val="408080"/>
          <w:sz w:val="24"/>
          <w:szCs w:val="24"/>
        </w:rPr>
        <w:t>/* Styles that are used system-wide */</w:t>
      </w:r>
    </w:p>
    <w:p w14:paraId="68499230" w14:textId="77777777" w:rsidR="007542A2" w:rsidRDefault="004E0924">
      <w:r>
        <w:rPr>
          <w:rFonts w:ascii="Roboto" w:eastAsia="Roboto" w:hAnsi="Roboto" w:cs="Roboto"/>
          <w:i/>
          <w:color w:val="408080"/>
          <w:sz w:val="24"/>
          <w:szCs w:val="24"/>
        </w:rPr>
        <w:t>/* ******************************** */</w:t>
      </w:r>
    </w:p>
    <w:p w14:paraId="697A2143" w14:textId="77777777" w:rsidR="007542A2" w:rsidRDefault="004E0924">
      <w:r>
        <w:rPr>
          <w:rFonts w:ascii="Roboto" w:eastAsia="Roboto" w:hAnsi="Roboto" w:cs="Roboto"/>
          <w:b/>
          <w:color w:val="008000"/>
          <w:sz w:val="24"/>
          <w:szCs w:val="24"/>
        </w:rPr>
        <w:t>body</w:t>
      </w:r>
      <w:r>
        <w:rPr>
          <w:rFonts w:ascii="Roboto" w:eastAsia="Roboto" w:hAnsi="Roboto" w:cs="Roboto"/>
          <w:sz w:val="24"/>
          <w:szCs w:val="24"/>
        </w:rPr>
        <w:t xml:space="preserve"> {</w:t>
      </w:r>
    </w:p>
    <w:p w14:paraId="0D5B01C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1000px</w:t>
      </w:r>
      <w:r>
        <w:rPr>
          <w:rFonts w:ascii="Roboto" w:eastAsia="Roboto" w:hAnsi="Roboto" w:cs="Roboto"/>
          <w:sz w:val="24"/>
          <w:szCs w:val="24"/>
        </w:rPr>
        <w:t>;</w:t>
      </w:r>
    </w:p>
    <w:p w14:paraId="775FDB1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auto</w:t>
      </w:r>
      <w:r>
        <w:rPr>
          <w:rFonts w:ascii="Roboto" w:eastAsia="Roboto" w:hAnsi="Roboto" w:cs="Roboto"/>
          <w:sz w:val="24"/>
          <w:szCs w:val="24"/>
        </w:rPr>
        <w:t>;</w:t>
      </w:r>
    </w:p>
    <w:p w14:paraId="33663E6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font-family</w:t>
      </w:r>
      <w:r>
        <w:rPr>
          <w:rFonts w:ascii="Roboto" w:eastAsia="Roboto" w:hAnsi="Roboto" w:cs="Roboto"/>
          <w:color w:val="666666"/>
          <w:sz w:val="24"/>
          <w:szCs w:val="24"/>
        </w:rPr>
        <w:t>:</w:t>
      </w:r>
      <w:r>
        <w:rPr>
          <w:rFonts w:ascii="Roboto" w:eastAsia="Roboto" w:hAnsi="Roboto" w:cs="Roboto"/>
          <w:sz w:val="24"/>
          <w:szCs w:val="24"/>
        </w:rPr>
        <w:t xml:space="preserve"> Arial;</w:t>
      </w:r>
    </w:p>
    <w:p w14:paraId="7475D9B3" w14:textId="77777777" w:rsidR="007542A2" w:rsidRDefault="004E0924">
      <w:r>
        <w:rPr>
          <w:rFonts w:ascii="Roboto" w:eastAsia="Roboto" w:hAnsi="Roboto" w:cs="Roboto"/>
          <w:sz w:val="24"/>
          <w:szCs w:val="24"/>
        </w:rPr>
        <w:t>}</w:t>
      </w:r>
    </w:p>
    <w:p w14:paraId="682D9CC3" w14:textId="77777777" w:rsidR="007542A2" w:rsidRDefault="004E0924">
      <w:r>
        <w:rPr>
          <w:rFonts w:ascii="Roboto" w:eastAsia="Roboto" w:hAnsi="Roboto" w:cs="Roboto"/>
          <w:sz w:val="24"/>
          <w:szCs w:val="24"/>
        </w:rPr>
        <w:t xml:space="preserve"> </w:t>
      </w:r>
    </w:p>
    <w:p w14:paraId="38E3E50B" w14:textId="77777777" w:rsidR="007542A2" w:rsidRDefault="004E0924">
      <w:r>
        <w:rPr>
          <w:rFonts w:ascii="Roboto" w:eastAsia="Roboto" w:hAnsi="Roboto" w:cs="Roboto"/>
          <w:b/>
          <w:color w:val="008000"/>
          <w:sz w:val="24"/>
          <w:szCs w:val="24"/>
        </w:rPr>
        <w:t>h1</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h2</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h3</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h4</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h5</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h6</w:t>
      </w:r>
      <w:r>
        <w:rPr>
          <w:rFonts w:ascii="Roboto" w:eastAsia="Roboto" w:hAnsi="Roboto" w:cs="Roboto"/>
          <w:sz w:val="24"/>
          <w:szCs w:val="24"/>
        </w:rPr>
        <w:t xml:space="preserve"> {</w:t>
      </w:r>
    </w:p>
    <w:p w14:paraId="19D6A8A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font-size</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1.4em</w:t>
      </w:r>
      <w:r>
        <w:rPr>
          <w:rFonts w:ascii="Roboto" w:eastAsia="Roboto" w:hAnsi="Roboto" w:cs="Roboto"/>
          <w:sz w:val="24"/>
          <w:szCs w:val="24"/>
        </w:rPr>
        <w:t>;</w:t>
      </w:r>
    </w:p>
    <w:p w14:paraId="5B118182" w14:textId="77777777" w:rsidR="007542A2" w:rsidRDefault="004E0924">
      <w:r>
        <w:rPr>
          <w:rFonts w:ascii="Roboto" w:eastAsia="Roboto" w:hAnsi="Roboto" w:cs="Roboto"/>
          <w:sz w:val="24"/>
          <w:szCs w:val="24"/>
        </w:rPr>
        <w:t>}</w:t>
      </w:r>
    </w:p>
    <w:p w14:paraId="49A24CD1" w14:textId="77777777" w:rsidR="007542A2" w:rsidRDefault="004E0924">
      <w:r>
        <w:rPr>
          <w:rFonts w:ascii="Roboto" w:eastAsia="Roboto" w:hAnsi="Roboto" w:cs="Roboto"/>
          <w:sz w:val="24"/>
          <w:szCs w:val="24"/>
        </w:rPr>
        <w:t xml:space="preserve"> </w:t>
      </w:r>
    </w:p>
    <w:p w14:paraId="7269B9AD" w14:textId="77777777" w:rsidR="007542A2" w:rsidRDefault="004E0924">
      <w:r>
        <w:rPr>
          <w:rFonts w:ascii="Roboto" w:eastAsia="Roboto" w:hAnsi="Roboto" w:cs="Roboto"/>
          <w:b/>
          <w:color w:val="008000"/>
          <w:sz w:val="24"/>
          <w:szCs w:val="24"/>
        </w:rPr>
        <w:t>h1</w:t>
      </w:r>
      <w:r>
        <w:rPr>
          <w:rFonts w:ascii="Roboto" w:eastAsia="Roboto" w:hAnsi="Roboto" w:cs="Roboto"/>
          <w:sz w:val="24"/>
          <w:szCs w:val="24"/>
        </w:rPr>
        <w:t xml:space="preserve"> {</w:t>
      </w:r>
    </w:p>
    <w:p w14:paraId="5D05143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text-decoration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underline</w:t>
      </w:r>
      <w:r>
        <w:rPr>
          <w:rFonts w:ascii="Roboto" w:eastAsia="Roboto" w:hAnsi="Roboto" w:cs="Roboto"/>
          <w:sz w:val="24"/>
          <w:szCs w:val="24"/>
        </w:rPr>
        <w:t>;</w:t>
      </w:r>
    </w:p>
    <w:p w14:paraId="26E45679" w14:textId="77777777" w:rsidR="007542A2" w:rsidRDefault="004E0924">
      <w:r>
        <w:rPr>
          <w:rFonts w:ascii="Roboto" w:eastAsia="Roboto" w:hAnsi="Roboto" w:cs="Roboto"/>
          <w:sz w:val="24"/>
          <w:szCs w:val="24"/>
        </w:rPr>
        <w:t>}</w:t>
      </w:r>
    </w:p>
    <w:p w14:paraId="20D61C0D" w14:textId="77777777" w:rsidR="007542A2" w:rsidRDefault="004E0924">
      <w:r>
        <w:rPr>
          <w:rFonts w:ascii="Roboto" w:eastAsia="Roboto" w:hAnsi="Roboto" w:cs="Roboto"/>
          <w:sz w:val="24"/>
          <w:szCs w:val="24"/>
        </w:rPr>
        <w:t xml:space="preserve"> </w:t>
      </w:r>
    </w:p>
    <w:p w14:paraId="50FEEC1F" w14:textId="77777777" w:rsidR="007542A2" w:rsidRDefault="004E0924">
      <w:r>
        <w:rPr>
          <w:rFonts w:ascii="Roboto" w:eastAsia="Roboto" w:hAnsi="Roboto" w:cs="Roboto"/>
          <w:b/>
          <w:color w:val="008000"/>
          <w:sz w:val="24"/>
          <w:szCs w:val="24"/>
        </w:rPr>
        <w:t>h3</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h4</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h5</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h6</w:t>
      </w:r>
      <w:r>
        <w:rPr>
          <w:rFonts w:ascii="Roboto" w:eastAsia="Roboto" w:hAnsi="Roboto" w:cs="Roboto"/>
          <w:sz w:val="24"/>
          <w:szCs w:val="24"/>
        </w:rPr>
        <w:t xml:space="preserve"> {</w:t>
      </w:r>
    </w:p>
    <w:p w14:paraId="5EB5537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normal</w:t>
      </w:r>
      <w:r>
        <w:rPr>
          <w:rFonts w:ascii="Roboto" w:eastAsia="Roboto" w:hAnsi="Roboto" w:cs="Roboto"/>
          <w:sz w:val="24"/>
          <w:szCs w:val="24"/>
        </w:rPr>
        <w:t>;</w:t>
      </w:r>
    </w:p>
    <w:p w14:paraId="6D4F5C15" w14:textId="77777777" w:rsidR="007542A2" w:rsidRDefault="004E0924">
      <w:r>
        <w:rPr>
          <w:rFonts w:ascii="Roboto" w:eastAsia="Roboto" w:hAnsi="Roboto" w:cs="Roboto"/>
          <w:sz w:val="24"/>
          <w:szCs w:val="24"/>
        </w:rPr>
        <w:t>}</w:t>
      </w:r>
    </w:p>
    <w:p w14:paraId="188C94C2" w14:textId="77777777" w:rsidR="007542A2" w:rsidRDefault="004E0924">
      <w:r>
        <w:rPr>
          <w:rFonts w:ascii="Roboto" w:eastAsia="Roboto" w:hAnsi="Roboto" w:cs="Roboto"/>
          <w:sz w:val="24"/>
          <w:szCs w:val="24"/>
        </w:rPr>
        <w:t xml:space="preserve"> </w:t>
      </w:r>
    </w:p>
    <w:p w14:paraId="64338528" w14:textId="77777777" w:rsidR="007542A2" w:rsidRDefault="004E0924">
      <w:r>
        <w:rPr>
          <w:rFonts w:ascii="Roboto" w:eastAsia="Roboto" w:hAnsi="Roboto" w:cs="Roboto"/>
          <w:b/>
          <w:color w:val="008000"/>
          <w:sz w:val="24"/>
          <w:szCs w:val="24"/>
        </w:rPr>
        <w:t>a</w:t>
      </w:r>
      <w:r>
        <w:rPr>
          <w:rFonts w:ascii="Roboto" w:eastAsia="Roboto" w:hAnsi="Roboto" w:cs="Roboto"/>
          <w:sz w:val="24"/>
          <w:szCs w:val="24"/>
        </w:rPr>
        <w:t xml:space="preserve"> {</w:t>
      </w:r>
    </w:p>
    <w:p w14:paraId="27882F9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inherit</w:t>
      </w:r>
      <w:r>
        <w:rPr>
          <w:rFonts w:ascii="Roboto" w:eastAsia="Roboto" w:hAnsi="Roboto" w:cs="Roboto"/>
          <w:sz w:val="24"/>
          <w:szCs w:val="24"/>
        </w:rPr>
        <w:t>;</w:t>
      </w:r>
    </w:p>
    <w:p w14:paraId="2E968873"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text-decoration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none</w:t>
      </w:r>
      <w:r>
        <w:rPr>
          <w:rFonts w:ascii="Roboto" w:eastAsia="Roboto" w:hAnsi="Roboto" w:cs="Roboto"/>
          <w:sz w:val="24"/>
          <w:szCs w:val="24"/>
        </w:rPr>
        <w:t>;</w:t>
      </w:r>
    </w:p>
    <w:p w14:paraId="5FFD8063" w14:textId="77777777" w:rsidR="007542A2" w:rsidRDefault="004E0924">
      <w:r>
        <w:rPr>
          <w:rFonts w:ascii="Roboto" w:eastAsia="Roboto" w:hAnsi="Roboto" w:cs="Roboto"/>
          <w:sz w:val="24"/>
          <w:szCs w:val="24"/>
        </w:rPr>
        <w:t>}</w:t>
      </w:r>
    </w:p>
    <w:p w14:paraId="1B33434A" w14:textId="77777777" w:rsidR="007542A2" w:rsidRDefault="004E0924">
      <w:r>
        <w:rPr>
          <w:rFonts w:ascii="Roboto" w:eastAsia="Roboto" w:hAnsi="Roboto" w:cs="Roboto"/>
          <w:b/>
          <w:color w:val="008000"/>
          <w:sz w:val="24"/>
          <w:szCs w:val="24"/>
        </w:rPr>
        <w:t>a</w:t>
      </w:r>
      <w:r>
        <w:rPr>
          <w:rFonts w:ascii="Roboto" w:eastAsia="Roboto" w:hAnsi="Roboto" w:cs="Roboto"/>
          <w:color w:val="AA22FF"/>
          <w:sz w:val="24"/>
          <w:szCs w:val="24"/>
        </w:rPr>
        <w:t>:hover</w:t>
      </w:r>
      <w:r>
        <w:rPr>
          <w:rFonts w:ascii="Roboto" w:eastAsia="Roboto" w:hAnsi="Roboto" w:cs="Roboto"/>
          <w:sz w:val="24"/>
          <w:szCs w:val="24"/>
        </w:rPr>
        <w:t xml:space="preserve"> {</w:t>
      </w:r>
    </w:p>
    <w:p w14:paraId="18A921E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inherit</w:t>
      </w:r>
      <w:r>
        <w:rPr>
          <w:rFonts w:ascii="Roboto" w:eastAsia="Roboto" w:hAnsi="Roboto" w:cs="Roboto"/>
          <w:sz w:val="24"/>
          <w:szCs w:val="24"/>
        </w:rPr>
        <w:t>;</w:t>
      </w:r>
    </w:p>
    <w:p w14:paraId="2B85B73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text-decoration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underline</w:t>
      </w:r>
      <w:r>
        <w:rPr>
          <w:rFonts w:ascii="Roboto" w:eastAsia="Roboto" w:hAnsi="Roboto" w:cs="Roboto"/>
          <w:sz w:val="24"/>
          <w:szCs w:val="24"/>
        </w:rPr>
        <w:t>;</w:t>
      </w:r>
    </w:p>
    <w:p w14:paraId="43D18F58" w14:textId="77777777" w:rsidR="007542A2" w:rsidRDefault="004E0924">
      <w:r>
        <w:rPr>
          <w:rFonts w:ascii="Roboto" w:eastAsia="Roboto" w:hAnsi="Roboto" w:cs="Roboto"/>
          <w:sz w:val="24"/>
          <w:szCs w:val="24"/>
        </w:rPr>
        <w:t>}</w:t>
      </w:r>
    </w:p>
    <w:p w14:paraId="5974F3D1" w14:textId="77777777" w:rsidR="007542A2" w:rsidRDefault="004E0924">
      <w:r>
        <w:rPr>
          <w:rFonts w:ascii="Roboto" w:eastAsia="Roboto" w:hAnsi="Roboto" w:cs="Roboto"/>
          <w:b/>
          <w:color w:val="008000"/>
          <w:sz w:val="24"/>
          <w:szCs w:val="24"/>
        </w:rPr>
        <w:t>a</w:t>
      </w:r>
      <w:r>
        <w:rPr>
          <w:rFonts w:ascii="Roboto" w:eastAsia="Roboto" w:hAnsi="Roboto" w:cs="Roboto"/>
          <w:color w:val="AA22FF"/>
          <w:sz w:val="24"/>
          <w:szCs w:val="24"/>
        </w:rPr>
        <w:t>:visited</w:t>
      </w:r>
      <w:r>
        <w:rPr>
          <w:rFonts w:ascii="Roboto" w:eastAsia="Roboto" w:hAnsi="Roboto" w:cs="Roboto"/>
          <w:sz w:val="24"/>
          <w:szCs w:val="24"/>
        </w:rPr>
        <w:t xml:space="preserve"> {</w:t>
      </w:r>
    </w:p>
    <w:p w14:paraId="76BA726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inherit</w:t>
      </w:r>
      <w:r>
        <w:rPr>
          <w:rFonts w:ascii="Roboto" w:eastAsia="Roboto" w:hAnsi="Roboto" w:cs="Roboto"/>
          <w:sz w:val="24"/>
          <w:szCs w:val="24"/>
        </w:rPr>
        <w:t>;</w:t>
      </w:r>
    </w:p>
    <w:p w14:paraId="69C33B85" w14:textId="77777777" w:rsidR="007542A2" w:rsidRDefault="004E0924">
      <w:r>
        <w:rPr>
          <w:rFonts w:ascii="Roboto" w:eastAsia="Roboto" w:hAnsi="Roboto" w:cs="Roboto"/>
          <w:sz w:val="24"/>
          <w:szCs w:val="24"/>
        </w:rPr>
        <w:t>}</w:t>
      </w:r>
    </w:p>
    <w:p w14:paraId="01CF4B64" w14:textId="77777777" w:rsidR="007542A2" w:rsidRDefault="004E0924">
      <w:r>
        <w:rPr>
          <w:rFonts w:ascii="Roboto" w:eastAsia="Roboto" w:hAnsi="Roboto" w:cs="Roboto"/>
          <w:b/>
          <w:color w:val="008000"/>
          <w:sz w:val="24"/>
          <w:szCs w:val="24"/>
        </w:rPr>
        <w:t>a</w:t>
      </w:r>
      <w:r>
        <w:rPr>
          <w:rFonts w:ascii="Roboto" w:eastAsia="Roboto" w:hAnsi="Roboto" w:cs="Roboto"/>
          <w:color w:val="AA22FF"/>
          <w:sz w:val="24"/>
          <w:szCs w:val="24"/>
        </w:rPr>
        <w:t>:active</w:t>
      </w:r>
      <w:r>
        <w:rPr>
          <w:rFonts w:ascii="Roboto" w:eastAsia="Roboto" w:hAnsi="Roboto" w:cs="Roboto"/>
          <w:sz w:val="24"/>
          <w:szCs w:val="24"/>
        </w:rPr>
        <w:t xml:space="preserve"> {</w:t>
      </w:r>
    </w:p>
    <w:p w14:paraId="088BE84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inherit</w:t>
      </w:r>
      <w:r>
        <w:rPr>
          <w:rFonts w:ascii="Roboto" w:eastAsia="Roboto" w:hAnsi="Roboto" w:cs="Roboto"/>
          <w:sz w:val="24"/>
          <w:szCs w:val="24"/>
        </w:rPr>
        <w:t>;</w:t>
      </w:r>
    </w:p>
    <w:p w14:paraId="7A5B11C2" w14:textId="77777777" w:rsidR="007542A2" w:rsidRDefault="004E0924">
      <w:r>
        <w:rPr>
          <w:rFonts w:ascii="Roboto" w:eastAsia="Roboto" w:hAnsi="Roboto" w:cs="Roboto"/>
          <w:sz w:val="24"/>
          <w:szCs w:val="24"/>
        </w:rPr>
        <w:t>}</w:t>
      </w:r>
    </w:p>
    <w:p w14:paraId="12C53D20" w14:textId="77777777" w:rsidR="007542A2" w:rsidRDefault="004E0924">
      <w:r>
        <w:rPr>
          <w:rFonts w:ascii="Roboto" w:eastAsia="Roboto" w:hAnsi="Roboto" w:cs="Roboto"/>
          <w:sz w:val="24"/>
          <w:szCs w:val="24"/>
        </w:rPr>
        <w:t xml:space="preserve"> </w:t>
      </w:r>
    </w:p>
    <w:p w14:paraId="33C6B058" w14:textId="77777777" w:rsidR="007542A2" w:rsidRDefault="004E0924">
      <w:r>
        <w:rPr>
          <w:rFonts w:ascii="Roboto" w:eastAsia="Roboto" w:hAnsi="Roboto" w:cs="Roboto"/>
          <w:color w:val="0000FF"/>
          <w:sz w:val="24"/>
          <w:szCs w:val="24"/>
        </w:rPr>
        <w:t>#bookNow</w:t>
      </w:r>
      <w:r>
        <w:rPr>
          <w:rFonts w:ascii="Roboto" w:eastAsia="Roboto" w:hAnsi="Roboto" w:cs="Roboto"/>
          <w:sz w:val="24"/>
          <w:szCs w:val="24"/>
        </w:rPr>
        <w:t xml:space="preserve"> </w:t>
      </w:r>
      <w:r>
        <w:rPr>
          <w:rFonts w:ascii="Roboto" w:eastAsia="Roboto" w:hAnsi="Roboto" w:cs="Roboto"/>
          <w:b/>
          <w:color w:val="008000"/>
          <w:sz w:val="24"/>
          <w:szCs w:val="24"/>
        </w:rPr>
        <w:t>a</w:t>
      </w:r>
      <w:r>
        <w:rPr>
          <w:rFonts w:ascii="Roboto" w:eastAsia="Roboto" w:hAnsi="Roboto" w:cs="Roboto"/>
          <w:sz w:val="24"/>
          <w:szCs w:val="24"/>
        </w:rPr>
        <w:t xml:space="preserve"> {</w:t>
      </w:r>
    </w:p>
    <w:p w14:paraId="6867F0E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#CCCCCC</w:t>
      </w:r>
      <w:r>
        <w:rPr>
          <w:rFonts w:ascii="Roboto" w:eastAsia="Roboto" w:hAnsi="Roboto" w:cs="Roboto"/>
          <w:sz w:val="24"/>
          <w:szCs w:val="24"/>
        </w:rPr>
        <w:t>;</w:t>
      </w:r>
    </w:p>
    <w:p w14:paraId="76913B42" w14:textId="77777777" w:rsidR="007542A2" w:rsidRDefault="004E0924">
      <w:r>
        <w:rPr>
          <w:rFonts w:ascii="Roboto" w:eastAsia="Roboto" w:hAnsi="Roboto" w:cs="Roboto"/>
          <w:sz w:val="24"/>
          <w:szCs w:val="24"/>
        </w:rPr>
        <w:t>}</w:t>
      </w:r>
    </w:p>
    <w:p w14:paraId="3C9B4A6A" w14:textId="77777777" w:rsidR="007542A2" w:rsidRDefault="004E0924">
      <w:r>
        <w:rPr>
          <w:rFonts w:ascii="Roboto" w:eastAsia="Roboto" w:hAnsi="Roboto" w:cs="Roboto"/>
          <w:sz w:val="24"/>
          <w:szCs w:val="24"/>
        </w:rPr>
        <w:t xml:space="preserve"> </w:t>
      </w:r>
    </w:p>
    <w:p w14:paraId="2C828CAA" w14:textId="77777777" w:rsidR="007542A2" w:rsidRDefault="004E0924">
      <w:r>
        <w:rPr>
          <w:rFonts w:ascii="Roboto" w:eastAsia="Roboto" w:hAnsi="Roboto" w:cs="Roboto"/>
          <w:color w:val="0000FF"/>
          <w:sz w:val="24"/>
          <w:szCs w:val="24"/>
        </w:rPr>
        <w:t>#errorMessage</w:t>
      </w:r>
      <w:r>
        <w:rPr>
          <w:rFonts w:ascii="Roboto" w:eastAsia="Roboto" w:hAnsi="Roboto" w:cs="Roboto"/>
          <w:sz w:val="24"/>
          <w:szCs w:val="24"/>
        </w:rPr>
        <w:t xml:space="preserve"> {</w:t>
      </w:r>
    </w:p>
    <w:p w14:paraId="275B2C8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008000"/>
          <w:sz w:val="24"/>
          <w:szCs w:val="24"/>
        </w:rPr>
        <w:t>red</w:t>
      </w:r>
      <w:r>
        <w:rPr>
          <w:rFonts w:ascii="Roboto" w:eastAsia="Roboto" w:hAnsi="Roboto" w:cs="Roboto"/>
          <w:sz w:val="24"/>
          <w:szCs w:val="24"/>
        </w:rPr>
        <w:t>;</w:t>
      </w:r>
    </w:p>
    <w:p w14:paraId="6FC7F78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6570EB7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bold</w:t>
      </w:r>
      <w:r>
        <w:rPr>
          <w:rFonts w:ascii="Roboto" w:eastAsia="Roboto" w:hAnsi="Roboto" w:cs="Roboto"/>
          <w:sz w:val="24"/>
          <w:szCs w:val="24"/>
        </w:rPr>
        <w:t>;</w:t>
      </w:r>
    </w:p>
    <w:p w14:paraId="3806D947" w14:textId="77777777" w:rsidR="007542A2" w:rsidRDefault="004E0924">
      <w:r>
        <w:rPr>
          <w:rFonts w:ascii="Roboto" w:eastAsia="Roboto" w:hAnsi="Roboto" w:cs="Roboto"/>
          <w:sz w:val="24"/>
          <w:szCs w:val="24"/>
        </w:rPr>
        <w:t>}</w:t>
      </w:r>
    </w:p>
    <w:p w14:paraId="79CA3B7A" w14:textId="77777777" w:rsidR="007542A2" w:rsidRDefault="004E0924">
      <w:r>
        <w:rPr>
          <w:rFonts w:ascii="Roboto" w:eastAsia="Roboto" w:hAnsi="Roboto" w:cs="Roboto"/>
          <w:sz w:val="24"/>
          <w:szCs w:val="24"/>
        </w:rPr>
        <w:t xml:space="preserve"> </w:t>
      </w:r>
    </w:p>
    <w:p w14:paraId="5E58AA7C" w14:textId="77777777" w:rsidR="007542A2" w:rsidRDefault="004E0924">
      <w:r>
        <w:rPr>
          <w:rFonts w:ascii="Roboto" w:eastAsia="Roboto" w:hAnsi="Roboto" w:cs="Roboto"/>
          <w:color w:val="0000FF"/>
          <w:sz w:val="24"/>
          <w:szCs w:val="24"/>
        </w:rPr>
        <w:t>#successMessage</w:t>
      </w:r>
      <w:r>
        <w:rPr>
          <w:rFonts w:ascii="Roboto" w:eastAsia="Roboto" w:hAnsi="Roboto" w:cs="Roboto"/>
          <w:sz w:val="24"/>
          <w:szCs w:val="24"/>
        </w:rPr>
        <w:t xml:space="preserve"> {</w:t>
      </w:r>
    </w:p>
    <w:p w14:paraId="0A9137E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008000"/>
          <w:sz w:val="24"/>
          <w:szCs w:val="24"/>
        </w:rPr>
        <w:t>green</w:t>
      </w:r>
      <w:r>
        <w:rPr>
          <w:rFonts w:ascii="Roboto" w:eastAsia="Roboto" w:hAnsi="Roboto" w:cs="Roboto"/>
          <w:sz w:val="24"/>
          <w:szCs w:val="24"/>
        </w:rPr>
        <w:t>;</w:t>
      </w:r>
    </w:p>
    <w:p w14:paraId="001B79F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392367D4"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bold</w:t>
      </w:r>
      <w:r>
        <w:rPr>
          <w:rFonts w:ascii="Roboto" w:eastAsia="Roboto" w:hAnsi="Roboto" w:cs="Roboto"/>
          <w:sz w:val="24"/>
          <w:szCs w:val="24"/>
        </w:rPr>
        <w:t>;</w:t>
      </w:r>
    </w:p>
    <w:p w14:paraId="1E52FB19" w14:textId="77777777" w:rsidR="007542A2" w:rsidRDefault="004E0924">
      <w:r>
        <w:rPr>
          <w:rFonts w:ascii="Roboto" w:eastAsia="Roboto" w:hAnsi="Roboto" w:cs="Roboto"/>
          <w:sz w:val="24"/>
          <w:szCs w:val="24"/>
        </w:rPr>
        <w:t>}</w:t>
      </w:r>
    </w:p>
    <w:p w14:paraId="7077B017" w14:textId="77777777" w:rsidR="007542A2" w:rsidRDefault="004E0924">
      <w:r>
        <w:rPr>
          <w:rFonts w:ascii="Roboto" w:eastAsia="Roboto" w:hAnsi="Roboto" w:cs="Roboto"/>
          <w:sz w:val="24"/>
          <w:szCs w:val="24"/>
        </w:rPr>
        <w:t xml:space="preserve"> </w:t>
      </w:r>
    </w:p>
    <w:p w14:paraId="3AAB6388" w14:textId="77777777" w:rsidR="007542A2" w:rsidRDefault="004E0924">
      <w:r>
        <w:rPr>
          <w:rFonts w:ascii="Roboto" w:eastAsia="Roboto" w:hAnsi="Roboto" w:cs="Roboto"/>
          <w:color w:val="0000FF"/>
          <w:sz w:val="24"/>
          <w:szCs w:val="24"/>
        </w:rPr>
        <w:t>#loginFormFieldSet</w:t>
      </w:r>
      <w:r>
        <w:rPr>
          <w:rFonts w:ascii="Roboto" w:eastAsia="Roboto" w:hAnsi="Roboto" w:cs="Roboto"/>
          <w:sz w:val="24"/>
          <w:szCs w:val="24"/>
        </w:rPr>
        <w:t xml:space="preserve"> {</w:t>
      </w:r>
    </w:p>
    <w:p w14:paraId="5C1637F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500px</w:t>
      </w:r>
      <w:r>
        <w:rPr>
          <w:rFonts w:ascii="Roboto" w:eastAsia="Roboto" w:hAnsi="Roboto" w:cs="Roboto"/>
          <w:sz w:val="24"/>
          <w:szCs w:val="24"/>
        </w:rPr>
        <w:t>;</w:t>
      </w:r>
    </w:p>
    <w:p w14:paraId="5B6CE2B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auto</w:t>
      </w:r>
      <w:r>
        <w:rPr>
          <w:rFonts w:ascii="Roboto" w:eastAsia="Roboto" w:hAnsi="Roboto" w:cs="Roboto"/>
          <w:sz w:val="24"/>
          <w:szCs w:val="24"/>
        </w:rPr>
        <w:t>;</w:t>
      </w:r>
    </w:p>
    <w:p w14:paraId="7B42F307" w14:textId="77777777" w:rsidR="007542A2" w:rsidRDefault="004E0924">
      <w:r>
        <w:rPr>
          <w:rFonts w:ascii="Roboto" w:eastAsia="Roboto" w:hAnsi="Roboto" w:cs="Roboto"/>
          <w:sz w:val="24"/>
          <w:szCs w:val="24"/>
        </w:rPr>
        <w:t>}</w:t>
      </w:r>
    </w:p>
    <w:p w14:paraId="52723E3D" w14:textId="77777777" w:rsidR="007542A2" w:rsidRDefault="004E0924">
      <w:r>
        <w:rPr>
          <w:rFonts w:ascii="Roboto" w:eastAsia="Roboto" w:hAnsi="Roboto" w:cs="Roboto"/>
          <w:color w:val="0000FF"/>
          <w:sz w:val="24"/>
          <w:szCs w:val="24"/>
        </w:rPr>
        <w:t>#loginFormFieldSet</w:t>
      </w:r>
      <w:r>
        <w:rPr>
          <w:rFonts w:ascii="Roboto" w:eastAsia="Roboto" w:hAnsi="Roboto" w:cs="Roboto"/>
          <w:sz w:val="24"/>
          <w:szCs w:val="24"/>
        </w:rPr>
        <w:t xml:space="preserve"> </w:t>
      </w:r>
      <w:r>
        <w:rPr>
          <w:rFonts w:ascii="Roboto" w:eastAsia="Roboto" w:hAnsi="Roboto" w:cs="Roboto"/>
          <w:b/>
          <w:color w:val="008000"/>
          <w:sz w:val="24"/>
          <w:szCs w:val="24"/>
        </w:rPr>
        <w:t>label</w:t>
      </w:r>
      <w:r>
        <w:rPr>
          <w:rFonts w:ascii="Roboto" w:eastAsia="Roboto" w:hAnsi="Roboto" w:cs="Roboto"/>
          <w:sz w:val="24"/>
          <w:szCs w:val="24"/>
        </w:rPr>
        <w:t xml:space="preserve"> {</w:t>
      </w:r>
    </w:p>
    <w:p w14:paraId="03CA9D2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p>
    <w:p w14:paraId="0EFC9A39" w14:textId="77777777" w:rsidR="007542A2" w:rsidRDefault="004E0924">
      <w:r>
        <w:rPr>
          <w:rFonts w:ascii="Roboto" w:eastAsia="Roboto" w:hAnsi="Roboto" w:cs="Roboto"/>
          <w:sz w:val="24"/>
          <w:szCs w:val="24"/>
        </w:rPr>
        <w:t>}</w:t>
      </w:r>
    </w:p>
    <w:p w14:paraId="0BB52C24" w14:textId="77777777" w:rsidR="007542A2" w:rsidRDefault="004E0924">
      <w:r>
        <w:rPr>
          <w:rFonts w:ascii="Roboto" w:eastAsia="Roboto" w:hAnsi="Roboto" w:cs="Roboto"/>
          <w:color w:val="0000FF"/>
          <w:sz w:val="24"/>
          <w:szCs w:val="24"/>
        </w:rPr>
        <w:t>#loginFormFieldSet</w:t>
      </w:r>
      <w:r>
        <w:rPr>
          <w:rFonts w:ascii="Roboto" w:eastAsia="Roboto" w:hAnsi="Roboto" w:cs="Roboto"/>
          <w:sz w:val="24"/>
          <w:szCs w:val="24"/>
        </w:rPr>
        <w:t xml:space="preserve"> </w:t>
      </w:r>
      <w:r>
        <w:rPr>
          <w:rFonts w:ascii="Roboto" w:eastAsia="Roboto" w:hAnsi="Roboto" w:cs="Roboto"/>
          <w:b/>
          <w:color w:val="008000"/>
          <w:sz w:val="24"/>
          <w:szCs w:val="24"/>
        </w:rPr>
        <w:t>input</w:t>
      </w:r>
      <w:r>
        <w:rPr>
          <w:rFonts w:ascii="Roboto" w:eastAsia="Roboto" w:hAnsi="Roboto" w:cs="Roboto"/>
          <w:sz w:val="24"/>
          <w:szCs w:val="24"/>
        </w:rPr>
        <w:t xml:space="preserve"> {</w:t>
      </w:r>
    </w:p>
    <w:p w14:paraId="406B13B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display</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block</w:t>
      </w:r>
      <w:r>
        <w:rPr>
          <w:rFonts w:ascii="Roboto" w:eastAsia="Roboto" w:hAnsi="Roboto" w:cs="Roboto"/>
          <w:sz w:val="24"/>
          <w:szCs w:val="24"/>
        </w:rPr>
        <w:t>;</w:t>
      </w:r>
    </w:p>
    <w:p w14:paraId="66E0BEA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400px</w:t>
      </w:r>
      <w:r>
        <w:rPr>
          <w:rFonts w:ascii="Roboto" w:eastAsia="Roboto" w:hAnsi="Roboto" w:cs="Roboto"/>
          <w:sz w:val="24"/>
          <w:szCs w:val="24"/>
        </w:rPr>
        <w:t>;</w:t>
      </w:r>
    </w:p>
    <w:p w14:paraId="56FFF99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3516202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2CDBF792" w14:textId="77777777" w:rsidR="007542A2" w:rsidRDefault="004E0924">
      <w:r>
        <w:rPr>
          <w:rFonts w:ascii="Roboto" w:eastAsia="Roboto" w:hAnsi="Roboto" w:cs="Roboto"/>
          <w:sz w:val="24"/>
          <w:szCs w:val="24"/>
        </w:rPr>
        <w:t>}</w:t>
      </w:r>
    </w:p>
    <w:p w14:paraId="0DB56480" w14:textId="77777777" w:rsidR="007542A2" w:rsidRDefault="004E0924">
      <w:r>
        <w:rPr>
          <w:rFonts w:ascii="Roboto" w:eastAsia="Roboto" w:hAnsi="Roboto" w:cs="Roboto"/>
          <w:sz w:val="24"/>
          <w:szCs w:val="24"/>
        </w:rPr>
        <w:t xml:space="preserve"> </w:t>
      </w:r>
    </w:p>
    <w:p w14:paraId="02DD286B" w14:textId="77777777" w:rsidR="007542A2" w:rsidRDefault="004E0924">
      <w:r>
        <w:rPr>
          <w:rFonts w:ascii="Roboto" w:eastAsia="Roboto" w:hAnsi="Roboto" w:cs="Roboto"/>
          <w:b/>
          <w:color w:val="0000FF"/>
          <w:sz w:val="24"/>
          <w:szCs w:val="24"/>
        </w:rPr>
        <w:t>.userFormFieldSet</w:t>
      </w:r>
      <w:r>
        <w:rPr>
          <w:rFonts w:ascii="Roboto" w:eastAsia="Roboto" w:hAnsi="Roboto" w:cs="Roboto"/>
          <w:sz w:val="24"/>
          <w:szCs w:val="24"/>
        </w:rPr>
        <w:t xml:space="preserve"> {</w:t>
      </w:r>
    </w:p>
    <w:p w14:paraId="796440E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500px</w:t>
      </w:r>
      <w:r>
        <w:rPr>
          <w:rFonts w:ascii="Roboto" w:eastAsia="Roboto" w:hAnsi="Roboto" w:cs="Roboto"/>
          <w:sz w:val="24"/>
          <w:szCs w:val="24"/>
        </w:rPr>
        <w:t>;</w:t>
      </w:r>
    </w:p>
    <w:p w14:paraId="161AA1F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auto</w:t>
      </w:r>
      <w:r>
        <w:rPr>
          <w:rFonts w:ascii="Roboto" w:eastAsia="Roboto" w:hAnsi="Roboto" w:cs="Roboto"/>
          <w:sz w:val="24"/>
          <w:szCs w:val="24"/>
        </w:rPr>
        <w:t>;</w:t>
      </w:r>
    </w:p>
    <w:p w14:paraId="16C3FBDD" w14:textId="77777777" w:rsidR="007542A2" w:rsidRDefault="004E0924">
      <w:r>
        <w:rPr>
          <w:rFonts w:ascii="Roboto" w:eastAsia="Roboto" w:hAnsi="Roboto" w:cs="Roboto"/>
          <w:sz w:val="24"/>
          <w:szCs w:val="24"/>
        </w:rPr>
        <w:t>}</w:t>
      </w:r>
    </w:p>
    <w:p w14:paraId="77A2082D" w14:textId="77777777" w:rsidR="007542A2" w:rsidRDefault="004E0924">
      <w:r>
        <w:rPr>
          <w:rFonts w:ascii="Roboto" w:eastAsia="Roboto" w:hAnsi="Roboto" w:cs="Roboto"/>
          <w:b/>
          <w:color w:val="0000FF"/>
          <w:sz w:val="24"/>
          <w:szCs w:val="24"/>
        </w:rPr>
        <w:t>.userFormFieldSet</w:t>
      </w:r>
      <w:r>
        <w:rPr>
          <w:rFonts w:ascii="Roboto" w:eastAsia="Roboto" w:hAnsi="Roboto" w:cs="Roboto"/>
          <w:sz w:val="24"/>
          <w:szCs w:val="24"/>
        </w:rPr>
        <w:t xml:space="preserve"> </w:t>
      </w:r>
      <w:r>
        <w:rPr>
          <w:rFonts w:ascii="Roboto" w:eastAsia="Roboto" w:hAnsi="Roboto" w:cs="Roboto"/>
          <w:b/>
          <w:color w:val="008000"/>
          <w:sz w:val="24"/>
          <w:szCs w:val="24"/>
        </w:rPr>
        <w:t>label</w:t>
      </w:r>
      <w:r>
        <w:rPr>
          <w:rFonts w:ascii="Roboto" w:eastAsia="Roboto" w:hAnsi="Roboto" w:cs="Roboto"/>
          <w:sz w:val="24"/>
          <w:szCs w:val="24"/>
        </w:rPr>
        <w:t xml:space="preserve"> {</w:t>
      </w:r>
    </w:p>
    <w:p w14:paraId="1E209DB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p>
    <w:p w14:paraId="644F103A" w14:textId="77777777" w:rsidR="007542A2" w:rsidRDefault="004E0924">
      <w:r>
        <w:rPr>
          <w:rFonts w:ascii="Roboto" w:eastAsia="Roboto" w:hAnsi="Roboto" w:cs="Roboto"/>
          <w:sz w:val="24"/>
          <w:szCs w:val="24"/>
        </w:rPr>
        <w:t>}</w:t>
      </w:r>
    </w:p>
    <w:p w14:paraId="482E7B5A" w14:textId="77777777" w:rsidR="007542A2" w:rsidRDefault="004E0924">
      <w:r>
        <w:rPr>
          <w:rFonts w:ascii="Roboto" w:eastAsia="Roboto" w:hAnsi="Roboto" w:cs="Roboto"/>
          <w:b/>
          <w:color w:val="0000FF"/>
          <w:sz w:val="24"/>
          <w:szCs w:val="24"/>
        </w:rPr>
        <w:t>.userFormFieldSet</w:t>
      </w:r>
      <w:r>
        <w:rPr>
          <w:rFonts w:ascii="Roboto" w:eastAsia="Roboto" w:hAnsi="Roboto" w:cs="Roboto"/>
          <w:sz w:val="24"/>
          <w:szCs w:val="24"/>
        </w:rPr>
        <w:t xml:space="preserve"> </w:t>
      </w:r>
      <w:r>
        <w:rPr>
          <w:rFonts w:ascii="Roboto" w:eastAsia="Roboto" w:hAnsi="Roboto" w:cs="Roboto"/>
          <w:b/>
          <w:color w:val="008000"/>
          <w:sz w:val="24"/>
          <w:szCs w:val="24"/>
        </w:rPr>
        <w:t>input</w:t>
      </w:r>
      <w:r>
        <w:rPr>
          <w:rFonts w:ascii="Roboto" w:eastAsia="Roboto" w:hAnsi="Roboto" w:cs="Roboto"/>
          <w:sz w:val="24"/>
          <w:szCs w:val="24"/>
        </w:rPr>
        <w:t xml:space="preserve"> {</w:t>
      </w:r>
    </w:p>
    <w:p w14:paraId="3A3F165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display</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block</w:t>
      </w:r>
      <w:r>
        <w:rPr>
          <w:rFonts w:ascii="Roboto" w:eastAsia="Roboto" w:hAnsi="Roboto" w:cs="Roboto"/>
          <w:sz w:val="24"/>
          <w:szCs w:val="24"/>
        </w:rPr>
        <w:t>;</w:t>
      </w:r>
    </w:p>
    <w:p w14:paraId="21480D79"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400px</w:t>
      </w:r>
      <w:r>
        <w:rPr>
          <w:rFonts w:ascii="Roboto" w:eastAsia="Roboto" w:hAnsi="Roboto" w:cs="Roboto"/>
          <w:sz w:val="24"/>
          <w:szCs w:val="24"/>
        </w:rPr>
        <w:t>;</w:t>
      </w:r>
    </w:p>
    <w:p w14:paraId="6439B1F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146C8CB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235E6534" w14:textId="77777777" w:rsidR="007542A2" w:rsidRDefault="004E0924">
      <w:r>
        <w:rPr>
          <w:rFonts w:ascii="Roboto" w:eastAsia="Roboto" w:hAnsi="Roboto" w:cs="Roboto"/>
          <w:sz w:val="24"/>
          <w:szCs w:val="24"/>
        </w:rPr>
        <w:t>}</w:t>
      </w:r>
    </w:p>
    <w:p w14:paraId="775D3BE0" w14:textId="77777777" w:rsidR="007542A2" w:rsidRDefault="004E0924">
      <w:r>
        <w:rPr>
          <w:rFonts w:ascii="Roboto" w:eastAsia="Roboto" w:hAnsi="Roboto" w:cs="Roboto"/>
          <w:sz w:val="24"/>
          <w:szCs w:val="24"/>
        </w:rPr>
        <w:t xml:space="preserve"> </w:t>
      </w:r>
    </w:p>
    <w:p w14:paraId="4ECF0539" w14:textId="77777777" w:rsidR="007542A2" w:rsidRDefault="004E0924">
      <w:r>
        <w:rPr>
          <w:rFonts w:ascii="Roboto" w:eastAsia="Roboto" w:hAnsi="Roboto" w:cs="Roboto"/>
          <w:b/>
          <w:color w:val="0000FF"/>
          <w:sz w:val="24"/>
          <w:szCs w:val="24"/>
        </w:rPr>
        <w:t>.editFieldSet</w:t>
      </w:r>
      <w:r>
        <w:rPr>
          <w:rFonts w:ascii="Roboto" w:eastAsia="Roboto" w:hAnsi="Roboto" w:cs="Roboto"/>
          <w:sz w:val="24"/>
          <w:szCs w:val="24"/>
        </w:rPr>
        <w:t xml:space="preserve"> {</w:t>
      </w:r>
    </w:p>
    <w:p w14:paraId="7708377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500px</w:t>
      </w:r>
      <w:r>
        <w:rPr>
          <w:rFonts w:ascii="Roboto" w:eastAsia="Roboto" w:hAnsi="Roboto" w:cs="Roboto"/>
          <w:sz w:val="24"/>
          <w:szCs w:val="24"/>
        </w:rPr>
        <w:t>;</w:t>
      </w:r>
    </w:p>
    <w:p w14:paraId="1145CA2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auto</w:t>
      </w:r>
      <w:r>
        <w:rPr>
          <w:rFonts w:ascii="Roboto" w:eastAsia="Roboto" w:hAnsi="Roboto" w:cs="Roboto"/>
          <w:sz w:val="24"/>
          <w:szCs w:val="24"/>
        </w:rPr>
        <w:t>;</w:t>
      </w:r>
    </w:p>
    <w:p w14:paraId="3D69B4F4" w14:textId="77777777" w:rsidR="007542A2" w:rsidRDefault="004E0924">
      <w:r>
        <w:rPr>
          <w:rFonts w:ascii="Roboto" w:eastAsia="Roboto" w:hAnsi="Roboto" w:cs="Roboto"/>
          <w:sz w:val="24"/>
          <w:szCs w:val="24"/>
        </w:rPr>
        <w:t>}</w:t>
      </w:r>
    </w:p>
    <w:p w14:paraId="1B4FCC9C" w14:textId="77777777" w:rsidR="007542A2" w:rsidRDefault="004E0924">
      <w:r>
        <w:rPr>
          <w:rFonts w:ascii="Roboto" w:eastAsia="Roboto" w:hAnsi="Roboto" w:cs="Roboto"/>
          <w:b/>
          <w:color w:val="0000FF"/>
          <w:sz w:val="24"/>
          <w:szCs w:val="24"/>
        </w:rPr>
        <w:t>.editFieldSet</w:t>
      </w:r>
      <w:r>
        <w:rPr>
          <w:rFonts w:ascii="Roboto" w:eastAsia="Roboto" w:hAnsi="Roboto" w:cs="Roboto"/>
          <w:sz w:val="24"/>
          <w:szCs w:val="24"/>
        </w:rPr>
        <w:t xml:space="preserve"> </w:t>
      </w:r>
      <w:r>
        <w:rPr>
          <w:rFonts w:ascii="Roboto" w:eastAsia="Roboto" w:hAnsi="Roboto" w:cs="Roboto"/>
          <w:b/>
          <w:color w:val="008000"/>
          <w:sz w:val="24"/>
          <w:szCs w:val="24"/>
        </w:rPr>
        <w:t>label</w:t>
      </w:r>
      <w:r>
        <w:rPr>
          <w:rFonts w:ascii="Roboto" w:eastAsia="Roboto" w:hAnsi="Roboto" w:cs="Roboto"/>
          <w:sz w:val="24"/>
          <w:szCs w:val="24"/>
        </w:rPr>
        <w:t xml:space="preserve"> {</w:t>
      </w:r>
    </w:p>
    <w:p w14:paraId="5F69399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display</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block</w:t>
      </w:r>
      <w:r>
        <w:rPr>
          <w:rFonts w:ascii="Roboto" w:eastAsia="Roboto" w:hAnsi="Roboto" w:cs="Roboto"/>
          <w:sz w:val="24"/>
          <w:szCs w:val="24"/>
        </w:rPr>
        <w:t>;</w:t>
      </w:r>
    </w:p>
    <w:p w14:paraId="62D3232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p>
    <w:p w14:paraId="58F986EF" w14:textId="77777777" w:rsidR="007542A2" w:rsidRDefault="004E0924">
      <w:r>
        <w:rPr>
          <w:rFonts w:ascii="Roboto" w:eastAsia="Roboto" w:hAnsi="Roboto" w:cs="Roboto"/>
          <w:sz w:val="24"/>
          <w:szCs w:val="24"/>
        </w:rPr>
        <w:t>}</w:t>
      </w:r>
    </w:p>
    <w:p w14:paraId="77BA55E3" w14:textId="77777777" w:rsidR="007542A2" w:rsidRDefault="004E0924">
      <w:r>
        <w:rPr>
          <w:rFonts w:ascii="Roboto" w:eastAsia="Roboto" w:hAnsi="Roboto" w:cs="Roboto"/>
          <w:b/>
          <w:color w:val="0000FF"/>
          <w:sz w:val="24"/>
          <w:szCs w:val="24"/>
        </w:rPr>
        <w:t>.editFieldSet</w:t>
      </w:r>
      <w:r>
        <w:rPr>
          <w:rFonts w:ascii="Roboto" w:eastAsia="Roboto" w:hAnsi="Roboto" w:cs="Roboto"/>
          <w:sz w:val="24"/>
          <w:szCs w:val="24"/>
        </w:rPr>
        <w:t xml:space="preserve"> </w:t>
      </w:r>
      <w:r>
        <w:rPr>
          <w:rFonts w:ascii="Roboto" w:eastAsia="Roboto" w:hAnsi="Roboto" w:cs="Roboto"/>
          <w:b/>
          <w:color w:val="008000"/>
          <w:sz w:val="24"/>
          <w:szCs w:val="24"/>
        </w:rPr>
        <w:t>input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select</w:t>
      </w:r>
      <w:r>
        <w:rPr>
          <w:rFonts w:ascii="Roboto" w:eastAsia="Roboto" w:hAnsi="Roboto" w:cs="Roboto"/>
          <w:sz w:val="24"/>
          <w:szCs w:val="24"/>
        </w:rPr>
        <w:t xml:space="preserve"> {</w:t>
      </w:r>
    </w:p>
    <w:p w14:paraId="427DE83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display</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block</w:t>
      </w:r>
      <w:r>
        <w:rPr>
          <w:rFonts w:ascii="Roboto" w:eastAsia="Roboto" w:hAnsi="Roboto" w:cs="Roboto"/>
          <w:sz w:val="24"/>
          <w:szCs w:val="24"/>
        </w:rPr>
        <w:t>;</w:t>
      </w:r>
    </w:p>
    <w:p w14:paraId="73425E7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400px</w:t>
      </w:r>
      <w:r>
        <w:rPr>
          <w:rFonts w:ascii="Roboto" w:eastAsia="Roboto" w:hAnsi="Roboto" w:cs="Roboto"/>
          <w:sz w:val="24"/>
          <w:szCs w:val="24"/>
        </w:rPr>
        <w:t>;</w:t>
      </w:r>
    </w:p>
    <w:p w14:paraId="542F0F4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2C6A60BA"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080D870E" w14:textId="77777777" w:rsidR="007542A2" w:rsidRDefault="004E0924">
      <w:r>
        <w:rPr>
          <w:rFonts w:ascii="Roboto" w:eastAsia="Roboto" w:hAnsi="Roboto" w:cs="Roboto"/>
          <w:sz w:val="24"/>
          <w:szCs w:val="24"/>
        </w:rPr>
        <w:t>}</w:t>
      </w:r>
    </w:p>
    <w:p w14:paraId="0A02E281" w14:textId="77777777" w:rsidR="007542A2" w:rsidRDefault="004E0924">
      <w:r>
        <w:rPr>
          <w:rFonts w:ascii="Roboto" w:eastAsia="Roboto" w:hAnsi="Roboto" w:cs="Roboto"/>
          <w:sz w:val="24"/>
          <w:szCs w:val="24"/>
        </w:rPr>
        <w:t xml:space="preserve"> </w:t>
      </w:r>
    </w:p>
    <w:p w14:paraId="2BB82E1B" w14:textId="77777777" w:rsidR="007542A2" w:rsidRDefault="004E0924">
      <w:r>
        <w:rPr>
          <w:rFonts w:ascii="Roboto" w:eastAsia="Roboto" w:hAnsi="Roboto" w:cs="Roboto"/>
          <w:b/>
          <w:color w:val="0000FF"/>
          <w:sz w:val="24"/>
          <w:szCs w:val="24"/>
        </w:rPr>
        <w:t>.eventHideableFields</w:t>
      </w:r>
      <w:r>
        <w:rPr>
          <w:rFonts w:ascii="Roboto" w:eastAsia="Roboto" w:hAnsi="Roboto" w:cs="Roboto"/>
          <w:sz w:val="24"/>
          <w:szCs w:val="24"/>
        </w:rPr>
        <w:t xml:space="preserve"> {</w:t>
      </w:r>
    </w:p>
    <w:p w14:paraId="53CD80F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50px</w:t>
      </w:r>
      <w:r>
        <w:rPr>
          <w:rFonts w:ascii="Roboto" w:eastAsia="Roboto" w:hAnsi="Roboto" w:cs="Roboto"/>
          <w:sz w:val="24"/>
          <w:szCs w:val="24"/>
        </w:rPr>
        <w:t>;</w:t>
      </w:r>
    </w:p>
    <w:p w14:paraId="0DD9AF05" w14:textId="77777777" w:rsidR="007542A2" w:rsidRDefault="004E0924">
      <w:r>
        <w:rPr>
          <w:rFonts w:ascii="Roboto" w:eastAsia="Roboto" w:hAnsi="Roboto" w:cs="Roboto"/>
          <w:sz w:val="24"/>
          <w:szCs w:val="24"/>
        </w:rPr>
        <w:t>}</w:t>
      </w:r>
    </w:p>
    <w:p w14:paraId="731C0F22" w14:textId="77777777" w:rsidR="007542A2" w:rsidRDefault="004E0924">
      <w:r>
        <w:rPr>
          <w:rFonts w:ascii="Roboto" w:eastAsia="Roboto" w:hAnsi="Roboto" w:cs="Roboto"/>
          <w:sz w:val="24"/>
          <w:szCs w:val="24"/>
        </w:rPr>
        <w:t xml:space="preserve"> </w:t>
      </w:r>
    </w:p>
    <w:p w14:paraId="167D6DA9" w14:textId="77777777" w:rsidR="007542A2" w:rsidRDefault="004E0924">
      <w:r>
        <w:rPr>
          <w:rFonts w:ascii="Roboto" w:eastAsia="Roboto" w:hAnsi="Roboto" w:cs="Roboto"/>
          <w:color w:val="0000FF"/>
          <w:sz w:val="24"/>
          <w:szCs w:val="24"/>
        </w:rPr>
        <w:t>#headerMenu</w:t>
      </w:r>
      <w:r>
        <w:rPr>
          <w:rFonts w:ascii="Roboto" w:eastAsia="Roboto" w:hAnsi="Roboto" w:cs="Roboto"/>
          <w:sz w:val="24"/>
          <w:szCs w:val="24"/>
        </w:rPr>
        <w:t xml:space="preserve"> </w:t>
      </w:r>
      <w:r>
        <w:rPr>
          <w:rFonts w:ascii="Roboto" w:eastAsia="Roboto" w:hAnsi="Roboto" w:cs="Roboto"/>
          <w:color w:val="666666"/>
          <w:sz w:val="24"/>
          <w:szCs w:val="24"/>
        </w:rPr>
        <w:t>&gt;</w:t>
      </w:r>
      <w:r>
        <w:rPr>
          <w:rFonts w:ascii="Roboto" w:eastAsia="Roboto" w:hAnsi="Roboto" w:cs="Roboto"/>
          <w:sz w:val="24"/>
          <w:szCs w:val="24"/>
        </w:rPr>
        <w:t xml:space="preserve"> </w:t>
      </w:r>
      <w:r>
        <w:rPr>
          <w:rFonts w:ascii="Roboto" w:eastAsia="Roboto" w:hAnsi="Roboto" w:cs="Roboto"/>
          <w:b/>
          <w:color w:val="008000"/>
          <w:sz w:val="24"/>
          <w:szCs w:val="24"/>
        </w:rPr>
        <w:t>a</w:t>
      </w:r>
      <w:r>
        <w:rPr>
          <w:rFonts w:ascii="Roboto" w:eastAsia="Roboto" w:hAnsi="Roboto" w:cs="Roboto"/>
          <w:sz w:val="24"/>
          <w:szCs w:val="24"/>
        </w:rPr>
        <w:t xml:space="preserve"> {</w:t>
      </w:r>
    </w:p>
    <w:p w14:paraId="64E4ABD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position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relative</w:t>
      </w:r>
      <w:r>
        <w:rPr>
          <w:rFonts w:ascii="Roboto" w:eastAsia="Roboto" w:hAnsi="Roboto" w:cs="Roboto"/>
          <w:sz w:val="24"/>
          <w:szCs w:val="24"/>
        </w:rPr>
        <w:t>;</w:t>
      </w:r>
    </w:p>
    <w:p w14:paraId="33A1EAFE"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font-size</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14pt</w:t>
      </w:r>
      <w:r>
        <w:rPr>
          <w:rFonts w:ascii="Roboto" w:eastAsia="Roboto" w:hAnsi="Roboto" w:cs="Roboto"/>
          <w:sz w:val="24"/>
          <w:szCs w:val="24"/>
        </w:rPr>
        <w:t>;</w:t>
      </w:r>
    </w:p>
    <w:p w14:paraId="65C0E47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#000000</w:t>
      </w:r>
      <w:r>
        <w:rPr>
          <w:rFonts w:ascii="Roboto" w:eastAsia="Roboto" w:hAnsi="Roboto" w:cs="Roboto"/>
          <w:sz w:val="24"/>
          <w:szCs w:val="24"/>
        </w:rPr>
        <w:t>;</w:t>
      </w:r>
    </w:p>
    <w:p w14:paraId="3409B366"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border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2px</w:t>
      </w:r>
      <w:r>
        <w:rPr>
          <w:rFonts w:ascii="Roboto" w:eastAsia="Roboto" w:hAnsi="Roboto" w:cs="Roboto"/>
          <w:sz w:val="24"/>
          <w:szCs w:val="24"/>
        </w:rPr>
        <w:t xml:space="preserve"> </w:t>
      </w:r>
      <w:r>
        <w:rPr>
          <w:rFonts w:ascii="Roboto" w:eastAsia="Roboto" w:hAnsi="Roboto" w:cs="Roboto"/>
          <w:b/>
          <w:color w:val="008000"/>
          <w:sz w:val="24"/>
          <w:szCs w:val="24"/>
        </w:rPr>
        <w:t>solid</w:t>
      </w:r>
      <w:r>
        <w:rPr>
          <w:rFonts w:ascii="Roboto" w:eastAsia="Roboto" w:hAnsi="Roboto" w:cs="Roboto"/>
          <w:sz w:val="24"/>
          <w:szCs w:val="24"/>
        </w:rPr>
        <w:t xml:space="preserve"> </w:t>
      </w:r>
      <w:r>
        <w:rPr>
          <w:rFonts w:ascii="Roboto" w:eastAsia="Roboto" w:hAnsi="Roboto" w:cs="Roboto"/>
          <w:color w:val="666666"/>
          <w:sz w:val="24"/>
          <w:szCs w:val="24"/>
        </w:rPr>
        <w:t>#7a7979</w:t>
      </w:r>
      <w:r>
        <w:rPr>
          <w:rFonts w:ascii="Roboto" w:eastAsia="Roboto" w:hAnsi="Roboto" w:cs="Roboto"/>
          <w:sz w:val="24"/>
          <w:szCs w:val="24"/>
        </w:rPr>
        <w:t>;</w:t>
      </w:r>
    </w:p>
    <w:p w14:paraId="733427C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background-color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#448aff</w:t>
      </w:r>
      <w:r>
        <w:rPr>
          <w:rFonts w:ascii="Roboto" w:eastAsia="Roboto" w:hAnsi="Roboto" w:cs="Roboto"/>
          <w:sz w:val="24"/>
          <w:szCs w:val="24"/>
        </w:rPr>
        <w:t>;</w:t>
      </w:r>
    </w:p>
    <w:p w14:paraId="32E78B7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height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20px</w:t>
      </w:r>
      <w:r>
        <w:rPr>
          <w:rFonts w:ascii="Roboto" w:eastAsia="Roboto" w:hAnsi="Roboto" w:cs="Roboto"/>
          <w:sz w:val="24"/>
          <w:szCs w:val="24"/>
        </w:rPr>
        <w:t>;</w:t>
      </w:r>
    </w:p>
    <w:p w14:paraId="77DEEDE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140px</w:t>
      </w:r>
      <w:r>
        <w:rPr>
          <w:rFonts w:ascii="Roboto" w:eastAsia="Roboto" w:hAnsi="Roboto" w:cs="Roboto"/>
          <w:sz w:val="24"/>
          <w:szCs w:val="24"/>
        </w:rPr>
        <w:t>;</w:t>
      </w:r>
    </w:p>
    <w:p w14:paraId="3E58EF2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display</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inline</w:t>
      </w:r>
      <w:r>
        <w:rPr>
          <w:rFonts w:ascii="Roboto" w:eastAsia="Roboto" w:hAnsi="Roboto" w:cs="Roboto"/>
          <w:color w:val="666666"/>
          <w:sz w:val="24"/>
          <w:szCs w:val="24"/>
        </w:rPr>
        <w:t>-</w:t>
      </w:r>
      <w:r>
        <w:rPr>
          <w:rFonts w:ascii="Roboto" w:eastAsia="Roboto" w:hAnsi="Roboto" w:cs="Roboto"/>
          <w:b/>
          <w:color w:val="008000"/>
          <w:sz w:val="24"/>
          <w:szCs w:val="24"/>
        </w:rPr>
        <w:t>block</w:t>
      </w:r>
      <w:r>
        <w:rPr>
          <w:rFonts w:ascii="Roboto" w:eastAsia="Roboto" w:hAnsi="Roboto" w:cs="Roboto"/>
          <w:sz w:val="24"/>
          <w:szCs w:val="24"/>
        </w:rPr>
        <w:t>;</w:t>
      </w:r>
    </w:p>
    <w:p w14:paraId="74DAEB4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0D7FF8C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margin-right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0177ADF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border</w:t>
      </w:r>
      <w:r>
        <w:rPr>
          <w:rFonts w:ascii="Roboto" w:eastAsia="Roboto" w:hAnsi="Roboto" w:cs="Roboto"/>
          <w:color w:val="666666"/>
          <w:sz w:val="24"/>
          <w:szCs w:val="24"/>
        </w:rPr>
        <w:t>-</w:t>
      </w:r>
      <w:r>
        <w:rPr>
          <w:rFonts w:ascii="Roboto" w:eastAsia="Roboto" w:hAnsi="Roboto" w:cs="Roboto"/>
          <w:sz w:val="24"/>
          <w:szCs w:val="24"/>
        </w:rPr>
        <w:t>radius</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5px</w:t>
      </w:r>
      <w:r>
        <w:rPr>
          <w:rFonts w:ascii="Roboto" w:eastAsia="Roboto" w:hAnsi="Roboto" w:cs="Roboto"/>
          <w:sz w:val="24"/>
          <w:szCs w:val="24"/>
        </w:rPr>
        <w:t>;</w:t>
      </w:r>
    </w:p>
    <w:p w14:paraId="6759444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500</w:t>
      </w:r>
      <w:r>
        <w:rPr>
          <w:rFonts w:ascii="Roboto" w:eastAsia="Roboto" w:hAnsi="Roboto" w:cs="Roboto"/>
          <w:sz w:val="24"/>
          <w:szCs w:val="24"/>
        </w:rPr>
        <w:t>;</w:t>
      </w:r>
    </w:p>
    <w:p w14:paraId="669E35E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2px</w:t>
      </w:r>
      <w:r>
        <w:rPr>
          <w:rFonts w:ascii="Roboto" w:eastAsia="Roboto" w:hAnsi="Roboto" w:cs="Roboto"/>
          <w:sz w:val="24"/>
          <w:szCs w:val="24"/>
        </w:rPr>
        <w:t>;</w:t>
      </w:r>
    </w:p>
    <w:p w14:paraId="5E87EFB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text-decoration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none</w:t>
      </w:r>
      <w:r>
        <w:rPr>
          <w:rFonts w:ascii="Roboto" w:eastAsia="Roboto" w:hAnsi="Roboto" w:cs="Roboto"/>
          <w:sz w:val="24"/>
          <w:szCs w:val="24"/>
        </w:rPr>
        <w:t>;</w:t>
      </w:r>
    </w:p>
    <w:p w14:paraId="2003E373"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text-align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center</w:t>
      </w:r>
      <w:r>
        <w:rPr>
          <w:rFonts w:ascii="Roboto" w:eastAsia="Roboto" w:hAnsi="Roboto" w:cs="Roboto"/>
          <w:sz w:val="24"/>
          <w:szCs w:val="24"/>
        </w:rPr>
        <w:t>;</w:t>
      </w:r>
    </w:p>
    <w:p w14:paraId="50396D7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bold</w:t>
      </w:r>
      <w:r>
        <w:rPr>
          <w:rFonts w:ascii="Roboto" w:eastAsia="Roboto" w:hAnsi="Roboto" w:cs="Roboto"/>
          <w:sz w:val="24"/>
          <w:szCs w:val="24"/>
        </w:rPr>
        <w:t>;</w:t>
      </w:r>
    </w:p>
    <w:p w14:paraId="462890DF" w14:textId="77777777" w:rsidR="007542A2" w:rsidRDefault="004E0924">
      <w:r>
        <w:rPr>
          <w:rFonts w:ascii="Roboto" w:eastAsia="Roboto" w:hAnsi="Roboto" w:cs="Roboto"/>
          <w:sz w:val="24"/>
          <w:szCs w:val="24"/>
        </w:rPr>
        <w:t>}</w:t>
      </w:r>
    </w:p>
    <w:p w14:paraId="1D4A886A" w14:textId="77777777" w:rsidR="007542A2" w:rsidRDefault="004E0924">
      <w:r>
        <w:rPr>
          <w:rFonts w:ascii="Roboto" w:eastAsia="Roboto" w:hAnsi="Roboto" w:cs="Roboto"/>
          <w:sz w:val="24"/>
          <w:szCs w:val="24"/>
        </w:rPr>
        <w:t xml:space="preserve"> </w:t>
      </w:r>
    </w:p>
    <w:p w14:paraId="4F601656" w14:textId="77777777" w:rsidR="007542A2" w:rsidRDefault="004E0924">
      <w:r>
        <w:rPr>
          <w:rFonts w:ascii="Roboto" w:eastAsia="Roboto" w:hAnsi="Roboto" w:cs="Roboto"/>
          <w:color w:val="0000FF"/>
          <w:sz w:val="24"/>
          <w:szCs w:val="24"/>
        </w:rPr>
        <w:t>#headerMenu</w:t>
      </w:r>
      <w:r>
        <w:rPr>
          <w:rFonts w:ascii="Roboto" w:eastAsia="Roboto" w:hAnsi="Roboto" w:cs="Roboto"/>
          <w:sz w:val="24"/>
          <w:szCs w:val="24"/>
        </w:rPr>
        <w:t xml:space="preserve"> {</w:t>
      </w:r>
    </w:p>
    <w:p w14:paraId="3445B43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text-align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center</w:t>
      </w:r>
      <w:r>
        <w:rPr>
          <w:rFonts w:ascii="Roboto" w:eastAsia="Roboto" w:hAnsi="Roboto" w:cs="Roboto"/>
          <w:sz w:val="24"/>
          <w:szCs w:val="24"/>
        </w:rPr>
        <w:t>;</w:t>
      </w:r>
    </w:p>
    <w:p w14:paraId="711E7232" w14:textId="77777777" w:rsidR="007542A2" w:rsidRDefault="004E0924">
      <w:r>
        <w:rPr>
          <w:rFonts w:ascii="Roboto" w:eastAsia="Roboto" w:hAnsi="Roboto" w:cs="Roboto"/>
          <w:sz w:val="24"/>
          <w:szCs w:val="24"/>
        </w:rPr>
        <w:t>}</w:t>
      </w:r>
    </w:p>
    <w:p w14:paraId="380FE36C" w14:textId="77777777" w:rsidR="007542A2" w:rsidRDefault="004E0924">
      <w:r>
        <w:rPr>
          <w:rFonts w:ascii="Roboto" w:eastAsia="Roboto" w:hAnsi="Roboto" w:cs="Roboto"/>
          <w:sz w:val="24"/>
          <w:szCs w:val="24"/>
        </w:rPr>
        <w:t xml:space="preserve"> </w:t>
      </w:r>
    </w:p>
    <w:p w14:paraId="5494786E" w14:textId="77777777" w:rsidR="007542A2" w:rsidRDefault="004E0924">
      <w:r>
        <w:rPr>
          <w:rFonts w:ascii="Roboto" w:eastAsia="Roboto" w:hAnsi="Roboto" w:cs="Roboto"/>
          <w:b/>
          <w:color w:val="008000"/>
          <w:sz w:val="24"/>
          <w:szCs w:val="24"/>
        </w:rPr>
        <w:t>table</w:t>
      </w:r>
      <w:r>
        <w:rPr>
          <w:rFonts w:ascii="Roboto" w:eastAsia="Roboto" w:hAnsi="Roboto" w:cs="Roboto"/>
          <w:sz w:val="24"/>
          <w:szCs w:val="24"/>
        </w:rPr>
        <w:t xml:space="preserve"> {</w:t>
      </w:r>
    </w:p>
    <w:p w14:paraId="5EDCF7C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border-collapse</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collapse</w:t>
      </w:r>
      <w:r>
        <w:rPr>
          <w:rFonts w:ascii="Roboto" w:eastAsia="Roboto" w:hAnsi="Roboto" w:cs="Roboto"/>
          <w:sz w:val="24"/>
          <w:szCs w:val="24"/>
        </w:rPr>
        <w:t>;</w:t>
      </w:r>
    </w:p>
    <w:p w14:paraId="5E19F1F1" w14:textId="77777777" w:rsidR="007542A2" w:rsidRDefault="004E0924">
      <w:r>
        <w:rPr>
          <w:rFonts w:ascii="Roboto" w:eastAsia="Roboto" w:hAnsi="Roboto" w:cs="Roboto"/>
          <w:sz w:val="24"/>
          <w:szCs w:val="24"/>
        </w:rPr>
        <w:t>}</w:t>
      </w:r>
    </w:p>
    <w:p w14:paraId="24639F4B" w14:textId="77777777" w:rsidR="007542A2" w:rsidRDefault="004E0924">
      <w:r>
        <w:rPr>
          <w:rFonts w:ascii="Roboto" w:eastAsia="Roboto" w:hAnsi="Roboto" w:cs="Roboto"/>
          <w:sz w:val="24"/>
          <w:szCs w:val="24"/>
        </w:rPr>
        <w:t xml:space="preserve"> </w:t>
      </w:r>
    </w:p>
    <w:p w14:paraId="1CE2B393" w14:textId="77777777" w:rsidR="007542A2" w:rsidRDefault="004E0924">
      <w:r>
        <w:rPr>
          <w:rFonts w:ascii="Roboto" w:eastAsia="Roboto" w:hAnsi="Roboto" w:cs="Roboto"/>
          <w:color w:val="0000FF"/>
          <w:sz w:val="24"/>
          <w:szCs w:val="24"/>
        </w:rPr>
        <w:t>#usersTable</w:t>
      </w:r>
      <w:r>
        <w:rPr>
          <w:rFonts w:ascii="Roboto" w:eastAsia="Roboto" w:hAnsi="Roboto" w:cs="Roboto"/>
          <w:sz w:val="24"/>
          <w:szCs w:val="24"/>
        </w:rPr>
        <w:t xml:space="preserve"> </w:t>
      </w:r>
      <w:r>
        <w:rPr>
          <w:rFonts w:ascii="Roboto" w:eastAsia="Roboto" w:hAnsi="Roboto" w:cs="Roboto"/>
          <w:color w:val="666666"/>
          <w:sz w:val="24"/>
          <w:szCs w:val="24"/>
        </w:rPr>
        <w:t>&gt;</w:t>
      </w:r>
      <w:r>
        <w:rPr>
          <w:rFonts w:ascii="Roboto" w:eastAsia="Roboto" w:hAnsi="Roboto" w:cs="Roboto"/>
          <w:sz w:val="24"/>
          <w:szCs w:val="24"/>
        </w:rPr>
        <w:t xml:space="preserve"> </w:t>
      </w:r>
      <w:r>
        <w:rPr>
          <w:rFonts w:ascii="Roboto" w:eastAsia="Roboto" w:hAnsi="Roboto" w:cs="Roboto"/>
          <w:b/>
          <w:color w:val="008000"/>
          <w:sz w:val="24"/>
          <w:szCs w:val="24"/>
        </w:rPr>
        <w:t>table</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td</w:t>
      </w:r>
      <w:r>
        <w:rPr>
          <w:rFonts w:ascii="Roboto" w:eastAsia="Roboto" w:hAnsi="Roboto" w:cs="Roboto"/>
          <w:sz w:val="24"/>
          <w:szCs w:val="24"/>
        </w:rPr>
        <w:t xml:space="preserve"> {</w:t>
      </w:r>
    </w:p>
    <w:p w14:paraId="400FD223"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r>
      <w:r>
        <w:rPr>
          <w:rFonts w:ascii="Roboto" w:eastAsia="Roboto" w:hAnsi="Roboto" w:cs="Roboto"/>
          <w:b/>
          <w:color w:val="008000"/>
          <w:sz w:val="24"/>
          <w:szCs w:val="24"/>
        </w:rPr>
        <w:t>border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1px</w:t>
      </w:r>
      <w:r>
        <w:rPr>
          <w:rFonts w:ascii="Roboto" w:eastAsia="Roboto" w:hAnsi="Roboto" w:cs="Roboto"/>
          <w:sz w:val="24"/>
          <w:szCs w:val="24"/>
        </w:rPr>
        <w:t xml:space="preserve"> </w:t>
      </w:r>
      <w:r>
        <w:rPr>
          <w:rFonts w:ascii="Roboto" w:eastAsia="Roboto" w:hAnsi="Roboto" w:cs="Roboto"/>
          <w:b/>
          <w:color w:val="008000"/>
          <w:sz w:val="24"/>
          <w:szCs w:val="24"/>
        </w:rPr>
        <w:t>solid</w:t>
      </w:r>
      <w:r>
        <w:rPr>
          <w:rFonts w:ascii="Roboto" w:eastAsia="Roboto" w:hAnsi="Roboto" w:cs="Roboto"/>
          <w:sz w:val="24"/>
          <w:szCs w:val="24"/>
        </w:rPr>
        <w:t xml:space="preserve"> </w:t>
      </w:r>
      <w:r>
        <w:rPr>
          <w:rFonts w:ascii="Roboto" w:eastAsia="Roboto" w:hAnsi="Roboto" w:cs="Roboto"/>
          <w:color w:val="008000"/>
          <w:sz w:val="24"/>
          <w:szCs w:val="24"/>
        </w:rPr>
        <w:t>black</w:t>
      </w:r>
      <w:r>
        <w:rPr>
          <w:rFonts w:ascii="Roboto" w:eastAsia="Roboto" w:hAnsi="Roboto" w:cs="Roboto"/>
          <w:sz w:val="24"/>
          <w:szCs w:val="24"/>
        </w:rPr>
        <w:t>;</w:t>
      </w:r>
    </w:p>
    <w:p w14:paraId="39FD6A59" w14:textId="77777777" w:rsidR="007542A2" w:rsidRDefault="004E0924">
      <w:r>
        <w:rPr>
          <w:rFonts w:ascii="Roboto" w:eastAsia="Roboto" w:hAnsi="Roboto" w:cs="Roboto"/>
          <w:sz w:val="24"/>
          <w:szCs w:val="24"/>
        </w:rPr>
        <w:t>}</w:t>
      </w:r>
    </w:p>
    <w:p w14:paraId="49E5A5CF" w14:textId="77777777" w:rsidR="007542A2" w:rsidRDefault="004E0924">
      <w:r>
        <w:rPr>
          <w:rFonts w:ascii="Roboto" w:eastAsia="Roboto" w:hAnsi="Roboto" w:cs="Roboto"/>
          <w:color w:val="0000FF"/>
          <w:sz w:val="24"/>
          <w:szCs w:val="24"/>
        </w:rPr>
        <w:t>#usersTable</w:t>
      </w:r>
      <w:r>
        <w:rPr>
          <w:rFonts w:ascii="Roboto" w:eastAsia="Roboto" w:hAnsi="Roboto" w:cs="Roboto"/>
          <w:sz w:val="24"/>
          <w:szCs w:val="24"/>
        </w:rPr>
        <w:t xml:space="preserve"> </w:t>
      </w:r>
      <w:r>
        <w:rPr>
          <w:rFonts w:ascii="Roboto" w:eastAsia="Roboto" w:hAnsi="Roboto" w:cs="Roboto"/>
          <w:color w:val="666666"/>
          <w:sz w:val="24"/>
          <w:szCs w:val="24"/>
        </w:rPr>
        <w:t>&gt;</w:t>
      </w:r>
      <w:r>
        <w:rPr>
          <w:rFonts w:ascii="Roboto" w:eastAsia="Roboto" w:hAnsi="Roboto" w:cs="Roboto"/>
          <w:sz w:val="24"/>
          <w:szCs w:val="24"/>
        </w:rPr>
        <w:t xml:space="preserve"> </w:t>
      </w:r>
      <w:r>
        <w:rPr>
          <w:rFonts w:ascii="Roboto" w:eastAsia="Roboto" w:hAnsi="Roboto" w:cs="Roboto"/>
          <w:b/>
          <w:color w:val="008000"/>
          <w:sz w:val="24"/>
          <w:szCs w:val="24"/>
        </w:rPr>
        <w:t>td</w:t>
      </w:r>
      <w:r>
        <w:rPr>
          <w:rFonts w:ascii="Roboto" w:eastAsia="Roboto" w:hAnsi="Roboto" w:cs="Roboto"/>
          <w:sz w:val="24"/>
          <w:szCs w:val="24"/>
        </w:rPr>
        <w:t xml:space="preserve"> {</w:t>
      </w:r>
    </w:p>
    <w:p w14:paraId="0A16C90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15px</w:t>
      </w:r>
      <w:r>
        <w:rPr>
          <w:rFonts w:ascii="Roboto" w:eastAsia="Roboto" w:hAnsi="Roboto" w:cs="Roboto"/>
          <w:sz w:val="24"/>
          <w:szCs w:val="24"/>
        </w:rPr>
        <w:t>;</w:t>
      </w:r>
    </w:p>
    <w:p w14:paraId="2729AD77" w14:textId="77777777" w:rsidR="007542A2" w:rsidRDefault="004E0924">
      <w:r>
        <w:rPr>
          <w:rFonts w:ascii="Roboto" w:eastAsia="Roboto" w:hAnsi="Roboto" w:cs="Roboto"/>
          <w:sz w:val="24"/>
          <w:szCs w:val="24"/>
        </w:rPr>
        <w:t>}</w:t>
      </w:r>
    </w:p>
    <w:p w14:paraId="04F06502" w14:textId="77777777" w:rsidR="007542A2" w:rsidRDefault="004E0924">
      <w:r>
        <w:rPr>
          <w:rFonts w:ascii="Roboto" w:eastAsia="Roboto" w:hAnsi="Roboto" w:cs="Roboto"/>
          <w:sz w:val="24"/>
          <w:szCs w:val="24"/>
        </w:rPr>
        <w:t xml:space="preserve"> </w:t>
      </w:r>
    </w:p>
    <w:p w14:paraId="155FA8BD" w14:textId="77777777" w:rsidR="007542A2" w:rsidRDefault="004E0924">
      <w:r>
        <w:rPr>
          <w:rFonts w:ascii="Roboto" w:eastAsia="Roboto" w:hAnsi="Roboto" w:cs="Roboto"/>
          <w:b/>
          <w:color w:val="0000FF"/>
          <w:sz w:val="24"/>
          <w:szCs w:val="24"/>
        </w:rPr>
        <w:t>.viewAllUsersEdit</w:t>
      </w:r>
      <w:r>
        <w:rPr>
          <w:rFonts w:ascii="Roboto" w:eastAsia="Roboto" w:hAnsi="Roboto" w:cs="Roboto"/>
          <w:sz w:val="24"/>
          <w:szCs w:val="24"/>
        </w:rPr>
        <w:t xml:space="preserve"> {</w:t>
      </w:r>
    </w:p>
    <w:p w14:paraId="11D9182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position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relative</w:t>
      </w:r>
      <w:r>
        <w:rPr>
          <w:rFonts w:ascii="Roboto" w:eastAsia="Roboto" w:hAnsi="Roboto" w:cs="Roboto"/>
          <w:sz w:val="24"/>
          <w:szCs w:val="24"/>
        </w:rPr>
        <w:t>;</w:t>
      </w:r>
    </w:p>
    <w:p w14:paraId="5081550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font-size</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12pt</w:t>
      </w:r>
      <w:r>
        <w:rPr>
          <w:rFonts w:ascii="Roboto" w:eastAsia="Roboto" w:hAnsi="Roboto" w:cs="Roboto"/>
          <w:sz w:val="24"/>
          <w:szCs w:val="24"/>
        </w:rPr>
        <w:t>;</w:t>
      </w:r>
    </w:p>
    <w:p w14:paraId="0CA8EAB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#000000</w:t>
      </w:r>
      <w:r>
        <w:rPr>
          <w:rFonts w:ascii="Roboto" w:eastAsia="Roboto" w:hAnsi="Roboto" w:cs="Roboto"/>
          <w:sz w:val="24"/>
          <w:szCs w:val="24"/>
        </w:rPr>
        <w:t>;</w:t>
      </w:r>
    </w:p>
    <w:p w14:paraId="4740D57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border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2px</w:t>
      </w:r>
      <w:r>
        <w:rPr>
          <w:rFonts w:ascii="Roboto" w:eastAsia="Roboto" w:hAnsi="Roboto" w:cs="Roboto"/>
          <w:sz w:val="24"/>
          <w:szCs w:val="24"/>
        </w:rPr>
        <w:t xml:space="preserve"> </w:t>
      </w:r>
      <w:r>
        <w:rPr>
          <w:rFonts w:ascii="Roboto" w:eastAsia="Roboto" w:hAnsi="Roboto" w:cs="Roboto"/>
          <w:b/>
          <w:color w:val="008000"/>
          <w:sz w:val="24"/>
          <w:szCs w:val="24"/>
        </w:rPr>
        <w:t>solid</w:t>
      </w:r>
      <w:r>
        <w:rPr>
          <w:rFonts w:ascii="Roboto" w:eastAsia="Roboto" w:hAnsi="Roboto" w:cs="Roboto"/>
          <w:sz w:val="24"/>
          <w:szCs w:val="24"/>
        </w:rPr>
        <w:t xml:space="preserve"> </w:t>
      </w:r>
      <w:r>
        <w:rPr>
          <w:rFonts w:ascii="Roboto" w:eastAsia="Roboto" w:hAnsi="Roboto" w:cs="Roboto"/>
          <w:color w:val="666666"/>
          <w:sz w:val="24"/>
          <w:szCs w:val="24"/>
        </w:rPr>
        <w:t>#999999</w:t>
      </w:r>
      <w:r>
        <w:rPr>
          <w:rFonts w:ascii="Roboto" w:eastAsia="Roboto" w:hAnsi="Roboto" w:cs="Roboto"/>
          <w:sz w:val="24"/>
          <w:szCs w:val="24"/>
        </w:rPr>
        <w:t>;</w:t>
      </w:r>
    </w:p>
    <w:p w14:paraId="1D49A9B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background-color</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#E6E6E6</w:t>
      </w:r>
      <w:r>
        <w:rPr>
          <w:rFonts w:ascii="Roboto" w:eastAsia="Roboto" w:hAnsi="Roboto" w:cs="Roboto"/>
          <w:sz w:val="24"/>
          <w:szCs w:val="24"/>
        </w:rPr>
        <w:t>;</w:t>
      </w:r>
    </w:p>
    <w:p w14:paraId="2E00C4D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height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6E8D6E5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80px</w:t>
      </w:r>
      <w:r>
        <w:rPr>
          <w:rFonts w:ascii="Roboto" w:eastAsia="Roboto" w:hAnsi="Roboto" w:cs="Roboto"/>
          <w:sz w:val="24"/>
          <w:szCs w:val="24"/>
        </w:rPr>
        <w:t>;</w:t>
      </w:r>
    </w:p>
    <w:p w14:paraId="42CFA6F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margin-left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3345797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margin-right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10px</w:t>
      </w:r>
      <w:r>
        <w:rPr>
          <w:rFonts w:ascii="Roboto" w:eastAsia="Roboto" w:hAnsi="Roboto" w:cs="Roboto"/>
          <w:sz w:val="24"/>
          <w:szCs w:val="24"/>
        </w:rPr>
        <w:t>;</w:t>
      </w:r>
    </w:p>
    <w:p w14:paraId="0B52CB3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border</w:t>
      </w:r>
      <w:r>
        <w:rPr>
          <w:rFonts w:ascii="Roboto" w:eastAsia="Roboto" w:hAnsi="Roboto" w:cs="Roboto"/>
          <w:color w:val="666666"/>
          <w:sz w:val="24"/>
          <w:szCs w:val="24"/>
        </w:rPr>
        <w:t>-</w:t>
      </w:r>
      <w:r>
        <w:rPr>
          <w:rFonts w:ascii="Roboto" w:eastAsia="Roboto" w:hAnsi="Roboto" w:cs="Roboto"/>
          <w:sz w:val="24"/>
          <w:szCs w:val="24"/>
        </w:rPr>
        <w:t>radius</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3px</w:t>
      </w:r>
      <w:r>
        <w:rPr>
          <w:rFonts w:ascii="Roboto" w:eastAsia="Roboto" w:hAnsi="Roboto" w:cs="Roboto"/>
          <w:sz w:val="24"/>
          <w:szCs w:val="24"/>
        </w:rPr>
        <w:t>;</w:t>
      </w:r>
    </w:p>
    <w:p w14:paraId="024ABAC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font-weight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500</w:t>
      </w:r>
      <w:r>
        <w:rPr>
          <w:rFonts w:ascii="Roboto" w:eastAsia="Roboto" w:hAnsi="Roboto" w:cs="Roboto"/>
          <w:sz w:val="24"/>
          <w:szCs w:val="24"/>
        </w:rPr>
        <w:t>;</w:t>
      </w:r>
    </w:p>
    <w:p w14:paraId="07ECF85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padding</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0px</w:t>
      </w:r>
      <w:r>
        <w:rPr>
          <w:rFonts w:ascii="Roboto" w:eastAsia="Roboto" w:hAnsi="Roboto" w:cs="Roboto"/>
          <w:sz w:val="24"/>
          <w:szCs w:val="24"/>
        </w:rPr>
        <w:t>;</w:t>
      </w:r>
    </w:p>
    <w:p w14:paraId="28FF8EA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text-decoration</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none</w:t>
      </w:r>
      <w:r>
        <w:rPr>
          <w:rFonts w:ascii="Roboto" w:eastAsia="Roboto" w:hAnsi="Roboto" w:cs="Roboto"/>
          <w:sz w:val="24"/>
          <w:szCs w:val="24"/>
        </w:rPr>
        <w:t>;</w:t>
      </w:r>
    </w:p>
    <w:p w14:paraId="6F1068DC" w14:textId="77777777" w:rsidR="007542A2" w:rsidRDefault="004E0924">
      <w:r>
        <w:rPr>
          <w:rFonts w:ascii="Roboto" w:eastAsia="Roboto" w:hAnsi="Roboto" w:cs="Roboto"/>
          <w:sz w:val="24"/>
          <w:szCs w:val="24"/>
        </w:rPr>
        <w:t>}</w:t>
      </w:r>
    </w:p>
    <w:p w14:paraId="6393A676" w14:textId="77777777" w:rsidR="007542A2" w:rsidRDefault="004E0924">
      <w:r>
        <w:rPr>
          <w:rFonts w:ascii="Roboto" w:eastAsia="Roboto" w:hAnsi="Roboto" w:cs="Roboto"/>
          <w:sz w:val="24"/>
          <w:szCs w:val="24"/>
        </w:rPr>
        <w:t xml:space="preserve"> </w:t>
      </w:r>
    </w:p>
    <w:p w14:paraId="3265D9B4" w14:textId="77777777" w:rsidR="007542A2" w:rsidRDefault="004E0924">
      <w:r>
        <w:rPr>
          <w:rFonts w:ascii="Roboto" w:eastAsia="Roboto" w:hAnsi="Roboto" w:cs="Roboto"/>
          <w:color w:val="0000FF"/>
          <w:sz w:val="24"/>
          <w:szCs w:val="24"/>
        </w:rPr>
        <w:t>#eventTable</w:t>
      </w:r>
      <w:r>
        <w:rPr>
          <w:rFonts w:ascii="Roboto" w:eastAsia="Roboto" w:hAnsi="Roboto" w:cs="Roboto"/>
          <w:sz w:val="24"/>
          <w:szCs w:val="24"/>
        </w:rPr>
        <w:t xml:space="preserve"> </w:t>
      </w:r>
      <w:r>
        <w:rPr>
          <w:rFonts w:ascii="Roboto" w:eastAsia="Roboto" w:hAnsi="Roboto" w:cs="Roboto"/>
          <w:b/>
          <w:color w:val="008000"/>
          <w:sz w:val="24"/>
          <w:szCs w:val="24"/>
        </w:rPr>
        <w:t>td</w:t>
      </w:r>
      <w:r>
        <w:rPr>
          <w:rFonts w:ascii="Roboto" w:eastAsia="Roboto" w:hAnsi="Roboto" w:cs="Roboto"/>
          <w:sz w:val="24"/>
          <w:szCs w:val="24"/>
        </w:rPr>
        <w:t xml:space="preserve"> {</w:t>
      </w:r>
    </w:p>
    <w:p w14:paraId="085DAA42"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width</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100px</w:t>
      </w:r>
      <w:r>
        <w:rPr>
          <w:rFonts w:ascii="Roboto" w:eastAsia="Roboto" w:hAnsi="Roboto" w:cs="Roboto"/>
          <w:sz w:val="24"/>
          <w:szCs w:val="24"/>
        </w:rPr>
        <w:t>;</w:t>
      </w:r>
    </w:p>
    <w:p w14:paraId="0C594D9E"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b/>
          <w:color w:val="008000"/>
          <w:sz w:val="24"/>
          <w:szCs w:val="24"/>
        </w:rPr>
        <w:t>height</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color w:val="666666"/>
          <w:sz w:val="24"/>
          <w:szCs w:val="24"/>
        </w:rPr>
        <w:t>80px</w:t>
      </w:r>
      <w:r>
        <w:rPr>
          <w:rFonts w:ascii="Roboto" w:eastAsia="Roboto" w:hAnsi="Roboto" w:cs="Roboto"/>
          <w:sz w:val="24"/>
          <w:szCs w:val="24"/>
        </w:rPr>
        <w:t>;</w:t>
      </w:r>
    </w:p>
    <w:p w14:paraId="59035D3F" w14:textId="77777777" w:rsidR="007542A2" w:rsidRDefault="004E0924">
      <w:r>
        <w:rPr>
          <w:rFonts w:ascii="Roboto" w:eastAsia="Roboto" w:hAnsi="Roboto" w:cs="Roboto"/>
          <w:sz w:val="24"/>
          <w:szCs w:val="24"/>
        </w:rPr>
        <w:t>}</w:t>
      </w:r>
    </w:p>
    <w:p w14:paraId="711D1239" w14:textId="77777777" w:rsidR="007542A2" w:rsidRDefault="004E0924">
      <w:r>
        <w:lastRenderedPageBreak/>
        <w:br w:type="page"/>
      </w:r>
    </w:p>
    <w:p w14:paraId="03511AD5" w14:textId="77777777" w:rsidR="007542A2" w:rsidRDefault="007542A2"/>
    <w:p w14:paraId="597F1640" w14:textId="77777777" w:rsidR="007542A2" w:rsidRDefault="004E0924">
      <w:pPr>
        <w:pStyle w:val="Heading3"/>
        <w:contextualSpacing w:val="0"/>
      </w:pPr>
      <w:bookmarkStart w:id="211" w:name="h.ridbv4wcan6" w:colFirst="0" w:colLast="0"/>
      <w:bookmarkStart w:id="212" w:name="_titleForFilenames.php"/>
      <w:bookmarkStart w:id="213" w:name="_Toc448908047"/>
      <w:bookmarkEnd w:id="211"/>
      <w:bookmarkEnd w:id="212"/>
      <w:r>
        <w:t>titleForFilenames.php</w:t>
      </w:r>
      <w:bookmarkEnd w:id="213"/>
    </w:p>
    <w:p w14:paraId="7B8569EB" w14:textId="77777777" w:rsidR="007542A2" w:rsidRDefault="004E0924">
      <w:r>
        <w:rPr>
          <w:rFonts w:ascii="Roboto" w:eastAsia="Roboto" w:hAnsi="Roboto" w:cs="Roboto"/>
          <w:color w:val="666666"/>
          <w:sz w:val="24"/>
          <w:szCs w:val="24"/>
        </w:rPr>
        <w:t>&lt;?</w:t>
      </w:r>
      <w:r>
        <w:rPr>
          <w:rFonts w:ascii="Roboto" w:eastAsia="Roboto" w:hAnsi="Roboto" w:cs="Roboto"/>
          <w:sz w:val="24"/>
          <w:szCs w:val="24"/>
        </w:rPr>
        <w:t>php</w:t>
      </w:r>
    </w:p>
    <w:p w14:paraId="483D56F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i/>
          <w:color w:val="408080"/>
          <w:sz w:val="24"/>
          <w:szCs w:val="24"/>
        </w:rPr>
        <w:t>// 'NOTITLE' removes title</w:t>
      </w:r>
    </w:p>
    <w:p w14:paraId="743DAEC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19177C"/>
          <w:sz w:val="24"/>
          <w:szCs w:val="24"/>
        </w:rPr>
        <w:t>$titleForFilenames</w:t>
      </w:r>
      <w:r>
        <w:rPr>
          <w:rFonts w:ascii="Roboto" w:eastAsia="Roboto" w:hAnsi="Roboto" w:cs="Roboto"/>
          <w:sz w:val="24"/>
          <w:szCs w:val="24"/>
        </w:rPr>
        <w:t xml:space="preserve"> </w:t>
      </w:r>
      <w:r>
        <w:rPr>
          <w:rFonts w:ascii="Roboto" w:eastAsia="Roboto" w:hAnsi="Roboto" w:cs="Roboto"/>
          <w:color w:val="666666"/>
          <w:sz w:val="24"/>
          <w:szCs w:val="24"/>
        </w:rPr>
        <w:t>=</w:t>
      </w:r>
      <w:r>
        <w:rPr>
          <w:rFonts w:ascii="Roboto" w:eastAsia="Roboto" w:hAnsi="Roboto" w:cs="Roboto"/>
          <w:sz w:val="24"/>
          <w:szCs w:val="24"/>
        </w:rPr>
        <w:t xml:space="preserve"> </w:t>
      </w:r>
      <w:r>
        <w:rPr>
          <w:rFonts w:ascii="Roboto" w:eastAsia="Roboto" w:hAnsi="Roboto" w:cs="Roboto"/>
          <w:b/>
          <w:color w:val="008000"/>
          <w:sz w:val="24"/>
          <w:szCs w:val="24"/>
        </w:rPr>
        <w:t>array</w:t>
      </w:r>
      <w:r>
        <w:rPr>
          <w:rFonts w:ascii="Roboto" w:eastAsia="Roboto" w:hAnsi="Roboto" w:cs="Roboto"/>
          <w:sz w:val="24"/>
          <w:szCs w:val="24"/>
        </w:rPr>
        <w:t>(</w:t>
      </w:r>
    </w:p>
    <w:p w14:paraId="7D66BD7D"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Event"</w:t>
      </w:r>
      <w:r>
        <w:rPr>
          <w:rFonts w:ascii="Roboto" w:eastAsia="Roboto" w:hAnsi="Roboto" w:cs="Roboto"/>
          <w:color w:val="666666"/>
          <w:sz w:val="24"/>
          <w:szCs w:val="24"/>
        </w:rPr>
        <w:t>=&gt;</w:t>
      </w:r>
      <w:r>
        <w:rPr>
          <w:rFonts w:ascii="Roboto" w:eastAsia="Roboto" w:hAnsi="Roboto" w:cs="Roboto"/>
          <w:color w:val="BA2121"/>
          <w:sz w:val="24"/>
          <w:szCs w:val="24"/>
        </w:rPr>
        <w:t>"addEvent.php"</w:t>
      </w:r>
      <w:r>
        <w:rPr>
          <w:rFonts w:ascii="Roboto" w:eastAsia="Roboto" w:hAnsi="Roboto" w:cs="Roboto"/>
          <w:sz w:val="24"/>
          <w:szCs w:val="24"/>
        </w:rPr>
        <w:t>,</w:t>
      </w:r>
    </w:p>
    <w:p w14:paraId="6980636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Event: Import"</w:t>
      </w:r>
      <w:r>
        <w:rPr>
          <w:rFonts w:ascii="Roboto" w:eastAsia="Roboto" w:hAnsi="Roboto" w:cs="Roboto"/>
          <w:color w:val="666666"/>
          <w:sz w:val="24"/>
          <w:szCs w:val="24"/>
        </w:rPr>
        <w:t>=&gt;</w:t>
      </w:r>
      <w:r>
        <w:rPr>
          <w:rFonts w:ascii="Roboto" w:eastAsia="Roboto" w:hAnsi="Roboto" w:cs="Roboto"/>
          <w:color w:val="BA2121"/>
          <w:sz w:val="24"/>
          <w:szCs w:val="24"/>
        </w:rPr>
        <w:t>"addEventImport.php"</w:t>
      </w:r>
      <w:r>
        <w:rPr>
          <w:rFonts w:ascii="Roboto" w:eastAsia="Roboto" w:hAnsi="Roboto" w:cs="Roboto"/>
          <w:sz w:val="24"/>
          <w:szCs w:val="24"/>
        </w:rPr>
        <w:t>,</w:t>
      </w:r>
    </w:p>
    <w:p w14:paraId="7D72AED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Event: Single"</w:t>
      </w:r>
      <w:r>
        <w:rPr>
          <w:rFonts w:ascii="Roboto" w:eastAsia="Roboto" w:hAnsi="Roboto" w:cs="Roboto"/>
          <w:color w:val="666666"/>
          <w:sz w:val="24"/>
          <w:szCs w:val="24"/>
        </w:rPr>
        <w:t>=&gt;</w:t>
      </w:r>
      <w:r>
        <w:rPr>
          <w:rFonts w:ascii="Roboto" w:eastAsia="Roboto" w:hAnsi="Roboto" w:cs="Roboto"/>
          <w:color w:val="BA2121"/>
          <w:sz w:val="24"/>
          <w:szCs w:val="24"/>
        </w:rPr>
        <w:t>"addEventSingle.php"</w:t>
      </w:r>
      <w:r>
        <w:rPr>
          <w:rFonts w:ascii="Roboto" w:eastAsia="Roboto" w:hAnsi="Roboto" w:cs="Roboto"/>
          <w:sz w:val="24"/>
          <w:szCs w:val="24"/>
        </w:rPr>
        <w:t>,</w:t>
      </w:r>
    </w:p>
    <w:p w14:paraId="33AAB6C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Holiday: Single"</w:t>
      </w:r>
      <w:r>
        <w:rPr>
          <w:rFonts w:ascii="Roboto" w:eastAsia="Roboto" w:hAnsi="Roboto" w:cs="Roboto"/>
          <w:color w:val="666666"/>
          <w:sz w:val="24"/>
          <w:szCs w:val="24"/>
        </w:rPr>
        <w:t>=&gt;</w:t>
      </w:r>
      <w:r>
        <w:rPr>
          <w:rFonts w:ascii="Roboto" w:eastAsia="Roboto" w:hAnsi="Roboto" w:cs="Roboto"/>
          <w:color w:val="BA2121"/>
          <w:sz w:val="24"/>
          <w:szCs w:val="24"/>
        </w:rPr>
        <w:t>"addHolidaySingle.php"</w:t>
      </w:r>
      <w:r>
        <w:rPr>
          <w:rFonts w:ascii="Roboto" w:eastAsia="Roboto" w:hAnsi="Roboto" w:cs="Roboto"/>
          <w:sz w:val="24"/>
          <w:szCs w:val="24"/>
        </w:rPr>
        <w:t>,</w:t>
      </w:r>
    </w:p>
    <w:p w14:paraId="37324177"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Room: Import"</w:t>
      </w:r>
      <w:r>
        <w:rPr>
          <w:rFonts w:ascii="Roboto" w:eastAsia="Roboto" w:hAnsi="Roboto" w:cs="Roboto"/>
          <w:color w:val="666666"/>
          <w:sz w:val="24"/>
          <w:szCs w:val="24"/>
        </w:rPr>
        <w:t>=&gt;</w:t>
      </w:r>
      <w:r>
        <w:rPr>
          <w:rFonts w:ascii="Roboto" w:eastAsia="Roboto" w:hAnsi="Roboto" w:cs="Roboto"/>
          <w:color w:val="BA2121"/>
          <w:sz w:val="24"/>
          <w:szCs w:val="24"/>
        </w:rPr>
        <w:t>"addRoomImport.php"</w:t>
      </w:r>
      <w:r>
        <w:rPr>
          <w:rFonts w:ascii="Roboto" w:eastAsia="Roboto" w:hAnsi="Roboto" w:cs="Roboto"/>
          <w:sz w:val="24"/>
          <w:szCs w:val="24"/>
        </w:rPr>
        <w:t>,</w:t>
      </w:r>
    </w:p>
    <w:p w14:paraId="1E0637E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Room: Single"</w:t>
      </w:r>
      <w:r>
        <w:rPr>
          <w:rFonts w:ascii="Roboto" w:eastAsia="Roboto" w:hAnsi="Roboto" w:cs="Roboto"/>
          <w:color w:val="666666"/>
          <w:sz w:val="24"/>
          <w:szCs w:val="24"/>
        </w:rPr>
        <w:t>=&gt;</w:t>
      </w:r>
      <w:r>
        <w:rPr>
          <w:rFonts w:ascii="Roboto" w:eastAsia="Roboto" w:hAnsi="Roboto" w:cs="Roboto"/>
          <w:color w:val="BA2121"/>
          <w:sz w:val="24"/>
          <w:szCs w:val="24"/>
        </w:rPr>
        <w:t>"addRoomSingle.php"</w:t>
      </w:r>
      <w:r>
        <w:rPr>
          <w:rFonts w:ascii="Roboto" w:eastAsia="Roboto" w:hAnsi="Roboto" w:cs="Roboto"/>
          <w:sz w:val="24"/>
          <w:szCs w:val="24"/>
        </w:rPr>
        <w:t>,</w:t>
      </w:r>
    </w:p>
    <w:p w14:paraId="6F9BE2F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User: Import"</w:t>
      </w:r>
      <w:r>
        <w:rPr>
          <w:rFonts w:ascii="Roboto" w:eastAsia="Roboto" w:hAnsi="Roboto" w:cs="Roboto"/>
          <w:color w:val="666666"/>
          <w:sz w:val="24"/>
          <w:szCs w:val="24"/>
        </w:rPr>
        <w:t>=&gt;</w:t>
      </w:r>
      <w:r>
        <w:rPr>
          <w:rFonts w:ascii="Roboto" w:eastAsia="Roboto" w:hAnsi="Roboto" w:cs="Roboto"/>
          <w:color w:val="BA2121"/>
          <w:sz w:val="24"/>
          <w:szCs w:val="24"/>
        </w:rPr>
        <w:t>"addUserImport.php"</w:t>
      </w:r>
      <w:r>
        <w:rPr>
          <w:rFonts w:ascii="Roboto" w:eastAsia="Roboto" w:hAnsi="Roboto" w:cs="Roboto"/>
          <w:sz w:val="24"/>
          <w:szCs w:val="24"/>
        </w:rPr>
        <w:t>,</w:t>
      </w:r>
    </w:p>
    <w:p w14:paraId="4A604C6B"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"Add User: Single"</w:t>
      </w:r>
      <w:r>
        <w:rPr>
          <w:rFonts w:ascii="Roboto" w:eastAsia="Roboto" w:hAnsi="Roboto" w:cs="Roboto"/>
          <w:color w:val="666666"/>
          <w:sz w:val="24"/>
          <w:szCs w:val="24"/>
        </w:rPr>
        <w:t>=&gt;</w:t>
      </w:r>
      <w:r>
        <w:rPr>
          <w:rFonts w:ascii="Roboto" w:eastAsia="Roboto" w:hAnsi="Roboto" w:cs="Roboto"/>
          <w:color w:val="BA2121"/>
          <w:sz w:val="24"/>
          <w:szCs w:val="24"/>
        </w:rPr>
        <w:t>"addUserSingle.php"</w:t>
      </w:r>
      <w:r>
        <w:rPr>
          <w:rFonts w:ascii="Roboto" w:eastAsia="Roboto" w:hAnsi="Roboto" w:cs="Roboto"/>
          <w:sz w:val="24"/>
          <w:szCs w:val="24"/>
        </w:rPr>
        <w:t>,</w:t>
      </w:r>
    </w:p>
    <w:p w14:paraId="6B608168"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"Admin Panel"</w:t>
      </w:r>
      <w:r>
        <w:rPr>
          <w:rFonts w:ascii="Roboto" w:eastAsia="Roboto" w:hAnsi="Roboto" w:cs="Roboto"/>
          <w:color w:val="666666"/>
          <w:sz w:val="24"/>
          <w:szCs w:val="24"/>
        </w:rPr>
        <w:t>=&gt;</w:t>
      </w:r>
      <w:r>
        <w:rPr>
          <w:rFonts w:ascii="Roboto" w:eastAsia="Roboto" w:hAnsi="Roboto" w:cs="Roboto"/>
          <w:color w:val="BA2121"/>
          <w:sz w:val="24"/>
          <w:szCs w:val="24"/>
        </w:rPr>
        <w:t>"adminPanel.php"</w:t>
      </w:r>
      <w:r>
        <w:rPr>
          <w:rFonts w:ascii="Roboto" w:eastAsia="Roboto" w:hAnsi="Roboto" w:cs="Roboto"/>
          <w:sz w:val="24"/>
          <w:szCs w:val="24"/>
        </w:rPr>
        <w:t>,</w:t>
      </w:r>
    </w:p>
    <w:p w14:paraId="7051592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"Edit Event: Single"</w:t>
      </w:r>
      <w:r>
        <w:rPr>
          <w:rFonts w:ascii="Roboto" w:eastAsia="Roboto" w:hAnsi="Roboto" w:cs="Roboto"/>
          <w:color w:val="666666"/>
          <w:sz w:val="24"/>
          <w:szCs w:val="24"/>
        </w:rPr>
        <w:t>=&gt;</w:t>
      </w:r>
      <w:r>
        <w:rPr>
          <w:rFonts w:ascii="Roboto" w:eastAsia="Roboto" w:hAnsi="Roboto" w:cs="Roboto"/>
          <w:color w:val="BA2121"/>
          <w:sz w:val="24"/>
          <w:szCs w:val="24"/>
        </w:rPr>
        <w:t>"editEventSingle.php"</w:t>
      </w:r>
      <w:r>
        <w:rPr>
          <w:rFonts w:ascii="Roboto" w:eastAsia="Roboto" w:hAnsi="Roboto" w:cs="Roboto"/>
          <w:sz w:val="24"/>
          <w:szCs w:val="24"/>
        </w:rPr>
        <w:t>,</w:t>
      </w:r>
    </w:p>
    <w:p w14:paraId="7BD54BF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"Edit Holiday: Single"</w:t>
      </w:r>
      <w:r>
        <w:rPr>
          <w:rFonts w:ascii="Roboto" w:eastAsia="Roboto" w:hAnsi="Roboto" w:cs="Roboto"/>
          <w:color w:val="666666"/>
          <w:sz w:val="24"/>
          <w:szCs w:val="24"/>
        </w:rPr>
        <w:t>=&gt;</w:t>
      </w:r>
      <w:r>
        <w:rPr>
          <w:rFonts w:ascii="Roboto" w:eastAsia="Roboto" w:hAnsi="Roboto" w:cs="Roboto"/>
          <w:color w:val="BA2121"/>
          <w:sz w:val="24"/>
          <w:szCs w:val="24"/>
        </w:rPr>
        <w:t>"editHolidaySingle.php"</w:t>
      </w:r>
      <w:r>
        <w:rPr>
          <w:rFonts w:ascii="Roboto" w:eastAsia="Roboto" w:hAnsi="Roboto" w:cs="Roboto"/>
          <w:sz w:val="24"/>
          <w:szCs w:val="24"/>
        </w:rPr>
        <w:t>,</w:t>
      </w:r>
    </w:p>
    <w:p w14:paraId="40D0EC45"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"Edit Room: Single"</w:t>
      </w:r>
      <w:r>
        <w:rPr>
          <w:rFonts w:ascii="Roboto" w:eastAsia="Roboto" w:hAnsi="Roboto" w:cs="Roboto"/>
          <w:color w:val="666666"/>
          <w:sz w:val="24"/>
          <w:szCs w:val="24"/>
        </w:rPr>
        <w:t>=&gt;</w:t>
      </w:r>
      <w:r>
        <w:rPr>
          <w:rFonts w:ascii="Roboto" w:eastAsia="Roboto" w:hAnsi="Roboto" w:cs="Roboto"/>
          <w:color w:val="BA2121"/>
          <w:sz w:val="24"/>
          <w:szCs w:val="24"/>
        </w:rPr>
        <w:t>"editRoomSingle.php"</w:t>
      </w:r>
      <w:r>
        <w:rPr>
          <w:rFonts w:ascii="Roboto" w:eastAsia="Roboto" w:hAnsi="Roboto" w:cs="Roboto"/>
          <w:sz w:val="24"/>
          <w:szCs w:val="24"/>
        </w:rPr>
        <w:t>,</w:t>
      </w:r>
    </w:p>
    <w:p w14:paraId="2A04F84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"Edit User: Single"</w:t>
      </w:r>
      <w:r>
        <w:rPr>
          <w:rFonts w:ascii="Roboto" w:eastAsia="Roboto" w:hAnsi="Roboto" w:cs="Roboto"/>
          <w:color w:val="666666"/>
          <w:sz w:val="24"/>
          <w:szCs w:val="24"/>
        </w:rPr>
        <w:t>=&gt;</w:t>
      </w:r>
      <w:r>
        <w:rPr>
          <w:rFonts w:ascii="Roboto" w:eastAsia="Roboto" w:hAnsi="Roboto" w:cs="Roboto"/>
          <w:color w:val="BA2121"/>
          <w:sz w:val="24"/>
          <w:szCs w:val="24"/>
        </w:rPr>
        <w:t>"editUserSingle.php"</w:t>
      </w:r>
      <w:r>
        <w:rPr>
          <w:rFonts w:ascii="Roboto" w:eastAsia="Roboto" w:hAnsi="Roboto" w:cs="Roboto"/>
          <w:sz w:val="24"/>
          <w:szCs w:val="24"/>
        </w:rPr>
        <w:t>,</w:t>
      </w:r>
    </w:p>
    <w:p w14:paraId="1BB63E4C"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"Home"</w:t>
      </w:r>
      <w:r>
        <w:rPr>
          <w:rFonts w:ascii="Roboto" w:eastAsia="Roboto" w:hAnsi="Roboto" w:cs="Roboto"/>
          <w:color w:val="666666"/>
          <w:sz w:val="24"/>
          <w:szCs w:val="24"/>
        </w:rPr>
        <w:t>=&gt;</w:t>
      </w:r>
      <w:r>
        <w:rPr>
          <w:rFonts w:ascii="Roboto" w:eastAsia="Roboto" w:hAnsi="Roboto" w:cs="Roboto"/>
          <w:color w:val="BA2121"/>
          <w:sz w:val="24"/>
          <w:szCs w:val="24"/>
        </w:rPr>
        <w:t>"index.php"</w:t>
      </w:r>
      <w:r>
        <w:rPr>
          <w:rFonts w:ascii="Roboto" w:eastAsia="Roboto" w:hAnsi="Roboto" w:cs="Roboto"/>
          <w:sz w:val="24"/>
          <w:szCs w:val="24"/>
        </w:rPr>
        <w:t>,</w:t>
      </w:r>
    </w:p>
    <w:p w14:paraId="3980B669"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"Login"</w:t>
      </w:r>
      <w:r>
        <w:rPr>
          <w:rFonts w:ascii="Roboto" w:eastAsia="Roboto" w:hAnsi="Roboto" w:cs="Roboto"/>
          <w:color w:val="666666"/>
          <w:sz w:val="24"/>
          <w:szCs w:val="24"/>
        </w:rPr>
        <w:t>=&gt;</w:t>
      </w:r>
      <w:r>
        <w:rPr>
          <w:rFonts w:ascii="Roboto" w:eastAsia="Roboto" w:hAnsi="Roboto" w:cs="Roboto"/>
          <w:color w:val="BA2121"/>
          <w:sz w:val="24"/>
          <w:szCs w:val="24"/>
        </w:rPr>
        <w:t>"login.php"</w:t>
      </w:r>
      <w:r>
        <w:rPr>
          <w:rFonts w:ascii="Roboto" w:eastAsia="Roboto" w:hAnsi="Roboto" w:cs="Roboto"/>
          <w:sz w:val="24"/>
          <w:szCs w:val="24"/>
        </w:rPr>
        <w:t>,</w:t>
      </w:r>
    </w:p>
    <w:p w14:paraId="19E2BAF4"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"Logout"</w:t>
      </w:r>
      <w:r>
        <w:rPr>
          <w:rFonts w:ascii="Roboto" w:eastAsia="Roboto" w:hAnsi="Roboto" w:cs="Roboto"/>
          <w:color w:val="666666"/>
          <w:sz w:val="24"/>
          <w:szCs w:val="24"/>
        </w:rPr>
        <w:t>=&gt;</w:t>
      </w:r>
      <w:r>
        <w:rPr>
          <w:rFonts w:ascii="Roboto" w:eastAsia="Roboto" w:hAnsi="Roboto" w:cs="Roboto"/>
          <w:color w:val="BA2121"/>
          <w:sz w:val="24"/>
          <w:szCs w:val="24"/>
        </w:rPr>
        <w:t>"logout.php"</w:t>
      </w:r>
      <w:r>
        <w:rPr>
          <w:rFonts w:ascii="Roboto" w:eastAsia="Roboto" w:hAnsi="Roboto" w:cs="Roboto"/>
          <w:sz w:val="24"/>
          <w:szCs w:val="24"/>
        </w:rPr>
        <w:t>,</w:t>
      </w:r>
    </w:p>
    <w:p w14:paraId="2A2AF03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"View All Events"</w:t>
      </w:r>
      <w:r>
        <w:rPr>
          <w:rFonts w:ascii="Roboto" w:eastAsia="Roboto" w:hAnsi="Roboto" w:cs="Roboto"/>
          <w:color w:val="666666"/>
          <w:sz w:val="24"/>
          <w:szCs w:val="24"/>
        </w:rPr>
        <w:t>=&gt;</w:t>
      </w:r>
      <w:r>
        <w:rPr>
          <w:rFonts w:ascii="Roboto" w:eastAsia="Roboto" w:hAnsi="Roboto" w:cs="Roboto"/>
          <w:color w:val="BA2121"/>
          <w:sz w:val="24"/>
          <w:szCs w:val="24"/>
        </w:rPr>
        <w:t>"viewAllEvents.php"</w:t>
      </w:r>
      <w:r>
        <w:rPr>
          <w:rFonts w:ascii="Roboto" w:eastAsia="Roboto" w:hAnsi="Roboto" w:cs="Roboto"/>
          <w:sz w:val="24"/>
          <w:szCs w:val="24"/>
        </w:rPr>
        <w:t>,</w:t>
      </w:r>
    </w:p>
    <w:p w14:paraId="4C4D6190"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"View All Holidays"</w:t>
      </w:r>
      <w:r>
        <w:rPr>
          <w:rFonts w:ascii="Roboto" w:eastAsia="Roboto" w:hAnsi="Roboto" w:cs="Roboto"/>
          <w:color w:val="666666"/>
          <w:sz w:val="24"/>
          <w:szCs w:val="24"/>
        </w:rPr>
        <w:t>=&gt;</w:t>
      </w:r>
      <w:r>
        <w:rPr>
          <w:rFonts w:ascii="Roboto" w:eastAsia="Roboto" w:hAnsi="Roboto" w:cs="Roboto"/>
          <w:color w:val="BA2121"/>
          <w:sz w:val="24"/>
          <w:szCs w:val="24"/>
        </w:rPr>
        <w:t>"viewAllHolidays.php"</w:t>
      </w:r>
      <w:r>
        <w:rPr>
          <w:rFonts w:ascii="Roboto" w:eastAsia="Roboto" w:hAnsi="Roboto" w:cs="Roboto"/>
          <w:sz w:val="24"/>
          <w:szCs w:val="24"/>
        </w:rPr>
        <w:t>,</w:t>
      </w:r>
    </w:p>
    <w:p w14:paraId="4FA4C261"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"View All Rooms"</w:t>
      </w:r>
      <w:r>
        <w:rPr>
          <w:rFonts w:ascii="Roboto" w:eastAsia="Roboto" w:hAnsi="Roboto" w:cs="Roboto"/>
          <w:color w:val="666666"/>
          <w:sz w:val="24"/>
          <w:szCs w:val="24"/>
        </w:rPr>
        <w:t>=&gt;</w:t>
      </w:r>
      <w:r>
        <w:rPr>
          <w:rFonts w:ascii="Roboto" w:eastAsia="Roboto" w:hAnsi="Roboto" w:cs="Roboto"/>
          <w:color w:val="BA2121"/>
          <w:sz w:val="24"/>
          <w:szCs w:val="24"/>
        </w:rPr>
        <w:t>"viewAllRooms.php"</w:t>
      </w:r>
      <w:r>
        <w:rPr>
          <w:rFonts w:ascii="Roboto" w:eastAsia="Roboto" w:hAnsi="Roboto" w:cs="Roboto"/>
          <w:sz w:val="24"/>
          <w:szCs w:val="24"/>
        </w:rPr>
        <w:t>,</w:t>
      </w:r>
    </w:p>
    <w:p w14:paraId="7EC1E0BF" w14:textId="77777777" w:rsidR="007542A2" w:rsidRDefault="004E0924">
      <w:r>
        <w:rPr>
          <w:rFonts w:ascii="Roboto" w:eastAsia="Roboto" w:hAnsi="Roboto" w:cs="Roboto"/>
          <w:sz w:val="24"/>
          <w:szCs w:val="24"/>
        </w:rPr>
        <w:t xml:space="preserve">                    </w:t>
      </w:r>
      <w:r>
        <w:rPr>
          <w:rFonts w:ascii="Roboto" w:eastAsia="Roboto" w:hAnsi="Roboto" w:cs="Roboto"/>
          <w:sz w:val="24"/>
          <w:szCs w:val="24"/>
        </w:rPr>
        <w:tab/>
      </w:r>
      <w:r>
        <w:rPr>
          <w:rFonts w:ascii="Roboto" w:eastAsia="Roboto" w:hAnsi="Roboto" w:cs="Roboto"/>
          <w:color w:val="BA2121"/>
          <w:sz w:val="24"/>
          <w:szCs w:val="24"/>
        </w:rPr>
        <w:t>"View All Users"</w:t>
      </w:r>
      <w:r>
        <w:rPr>
          <w:rFonts w:ascii="Roboto" w:eastAsia="Roboto" w:hAnsi="Roboto" w:cs="Roboto"/>
          <w:color w:val="666666"/>
          <w:sz w:val="24"/>
          <w:szCs w:val="24"/>
        </w:rPr>
        <w:t>=&gt;</w:t>
      </w:r>
      <w:r>
        <w:rPr>
          <w:rFonts w:ascii="Roboto" w:eastAsia="Roboto" w:hAnsi="Roboto" w:cs="Roboto"/>
          <w:color w:val="BA2121"/>
          <w:sz w:val="24"/>
          <w:szCs w:val="24"/>
        </w:rPr>
        <w:t>"viewAllUsers"</w:t>
      </w:r>
    </w:p>
    <w:p w14:paraId="6ED7F399" w14:textId="77777777" w:rsidR="007542A2" w:rsidRDefault="004E0924">
      <w:r>
        <w:rPr>
          <w:rFonts w:ascii="Roboto" w:eastAsia="Roboto" w:hAnsi="Roboto" w:cs="Roboto"/>
          <w:sz w:val="24"/>
          <w:szCs w:val="24"/>
        </w:rPr>
        <w:lastRenderedPageBreak/>
        <w:t xml:space="preserve">        </w:t>
      </w:r>
      <w:r>
        <w:rPr>
          <w:rFonts w:ascii="Roboto" w:eastAsia="Roboto" w:hAnsi="Roboto" w:cs="Roboto"/>
          <w:sz w:val="24"/>
          <w:szCs w:val="24"/>
        </w:rPr>
        <w:tab/>
        <w:t>);</w:t>
      </w:r>
    </w:p>
    <w:p w14:paraId="6DA92A4B" w14:textId="77777777" w:rsidR="007542A2" w:rsidRDefault="004E0924">
      <w:r>
        <w:rPr>
          <w:rFonts w:ascii="Roboto" w:eastAsia="Roboto" w:hAnsi="Roboto" w:cs="Roboto"/>
          <w:color w:val="BC7A00"/>
          <w:sz w:val="24"/>
          <w:szCs w:val="24"/>
        </w:rPr>
        <w:t>?&gt;</w:t>
      </w:r>
    </w:p>
    <w:p w14:paraId="0DC866E0" w14:textId="77777777" w:rsidR="007542A2" w:rsidRDefault="004E0924">
      <w:r>
        <w:br w:type="page"/>
      </w:r>
    </w:p>
    <w:p w14:paraId="5C1F5AF1" w14:textId="77777777" w:rsidR="007542A2" w:rsidRDefault="007542A2"/>
    <w:p w14:paraId="39F0B8E7" w14:textId="77777777" w:rsidR="007542A2" w:rsidRDefault="004E0924">
      <w:pPr>
        <w:pStyle w:val="Heading2"/>
        <w:contextualSpacing w:val="0"/>
      </w:pPr>
      <w:bookmarkStart w:id="214" w:name="h.c4avaimsv8yy" w:colFirst="0" w:colLast="0"/>
      <w:bookmarkStart w:id="215" w:name="_Toc448908048"/>
      <w:bookmarkEnd w:id="214"/>
      <w:r>
        <w:t>Page Files (as of 17/3/16)</w:t>
      </w:r>
      <w:bookmarkEnd w:id="215"/>
    </w:p>
    <w:p w14:paraId="62F2383A" w14:textId="77777777" w:rsidR="007542A2" w:rsidRDefault="004E0924">
      <w:pPr>
        <w:pStyle w:val="Heading3"/>
        <w:contextualSpacing w:val="0"/>
      </w:pPr>
      <w:bookmarkStart w:id="216" w:name="h.z6xy8oxdbft" w:colFirst="0" w:colLast="0"/>
      <w:bookmarkStart w:id="217" w:name="_Toc448908049"/>
      <w:bookmarkEnd w:id="216"/>
      <w:r>
        <w:t>addEvent.php</w:t>
      </w:r>
      <w:bookmarkEnd w:id="217"/>
    </w:p>
    <w:tbl>
      <w:tblPr>
        <w:tblStyle w:val="aff6"/>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74578486" w14:textId="77777777">
        <w:tc>
          <w:tcPr>
            <w:tcW w:w="13958" w:type="dxa"/>
            <w:tcMar>
              <w:top w:w="100" w:type="dxa"/>
              <w:left w:w="100" w:type="dxa"/>
              <w:bottom w:w="100" w:type="dxa"/>
              <w:right w:w="100" w:type="dxa"/>
            </w:tcMar>
          </w:tcPr>
          <w:p w14:paraId="0163FFC3" w14:textId="77777777" w:rsidR="007542A2" w:rsidRDefault="004E0924">
            <w:pPr>
              <w:widowControl w:val="0"/>
              <w:spacing w:line="240" w:lineRule="auto"/>
            </w:pPr>
            <w:r>
              <w:rPr>
                <w:noProof/>
              </w:rPr>
              <w:drawing>
                <wp:inline distT="114300" distB="114300" distL="114300" distR="114300" wp14:anchorId="19F64949" wp14:editId="1866465F">
                  <wp:extent cx="8705850" cy="2527300"/>
                  <wp:effectExtent l="0" t="0" r="0" b="0"/>
                  <wp:docPr id="5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1"/>
                          <a:srcRect/>
                          <a:stretch>
                            <a:fillRect/>
                          </a:stretch>
                        </pic:blipFill>
                        <pic:spPr>
                          <a:xfrm>
                            <a:off x="0" y="0"/>
                            <a:ext cx="8705850" cy="2527300"/>
                          </a:xfrm>
                          <a:prstGeom prst="rect">
                            <a:avLst/>
                          </a:prstGeom>
                          <a:ln/>
                        </pic:spPr>
                      </pic:pic>
                    </a:graphicData>
                  </a:graphic>
                </wp:inline>
              </w:drawing>
            </w:r>
          </w:p>
        </w:tc>
      </w:tr>
    </w:tbl>
    <w:p w14:paraId="5C83FAB8" w14:textId="77777777" w:rsidR="007542A2" w:rsidRDefault="007542A2">
      <w:pPr>
        <w:spacing w:line="240" w:lineRule="auto"/>
      </w:pPr>
    </w:p>
    <w:p w14:paraId="4E365BC1" w14:textId="77777777" w:rsidR="007542A2" w:rsidRDefault="004E0924">
      <w:pPr>
        <w:spacing w:line="240" w:lineRule="auto"/>
      </w:pPr>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166ADF12"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1CFC74DB"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1C1BBB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6EFC4F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608BE8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726B93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240328AB" w14:textId="77777777" w:rsidR="007542A2" w:rsidRDefault="004E0924">
      <w:pPr>
        <w:spacing w:line="240" w:lineRule="auto"/>
      </w:pPr>
      <w:r>
        <w:rPr>
          <w:rFonts w:ascii="Roboto" w:eastAsia="Roboto" w:hAnsi="Roboto" w:cs="Roboto"/>
        </w:rPr>
        <w:tab/>
        <w:t>&lt;/head&gt;</w:t>
      </w:r>
    </w:p>
    <w:p w14:paraId="283BF5F9" w14:textId="77777777" w:rsidR="007542A2" w:rsidRDefault="004E0924">
      <w:pPr>
        <w:spacing w:line="240" w:lineRule="auto"/>
      </w:pPr>
      <w:r>
        <w:rPr>
          <w:rFonts w:ascii="Roboto" w:eastAsia="Roboto" w:hAnsi="Roboto" w:cs="Roboto"/>
        </w:rPr>
        <w:tab/>
        <w:t>&lt;body&gt;</w:t>
      </w:r>
    </w:p>
    <w:p w14:paraId="1F5820B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BC7A00"/>
        </w:rPr>
        <w:t>&lt;?php</w:t>
      </w:r>
    </w:p>
    <w:p w14:paraId="12EC86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16F154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4355477F" w14:textId="77777777" w:rsidR="007542A2" w:rsidRDefault="007542A2">
      <w:pPr>
        <w:spacing w:line="240" w:lineRule="auto"/>
      </w:pPr>
    </w:p>
    <w:p w14:paraId="39A49C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Checks to make sure that only users of a sufficient user level can view the content of the page</w:t>
      </w:r>
    </w:p>
    <w:p w14:paraId="7B1D00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w:t>
      </w:r>
    </w:p>
    <w:p w14:paraId="22AB2CE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1BE5F07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F478DB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714F9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 Links to the add event pages --&gt;</w:t>
      </w:r>
    </w:p>
    <w:p w14:paraId="5ABE2B2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&lt;h1&gt;Add Event&lt;/h1&gt;</w:t>
      </w:r>
    </w:p>
    <w:p w14:paraId="4C89EF9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&lt;h3&gt;&lt;a href="addEventSingle.php"&gt;Add Event: Single&lt;/a&gt;&lt;/h3&gt;</w:t>
      </w:r>
    </w:p>
    <w:p w14:paraId="62B9B3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&lt;h3&gt;&lt;a href="addEventImport.php"&gt;Add Event: Import&lt;/a&gt;&lt;/h3&gt;</w:t>
      </w:r>
    </w:p>
    <w:p w14:paraId="0928E79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149190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C5293A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6F6A97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FD0D4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user doesn't have the correct user level, they are shown an error message</w:t>
      </w:r>
    </w:p>
    <w:p w14:paraId="7968FC9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4BB028AB"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014F7E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F77DD5D" w14:textId="77777777" w:rsidR="007542A2" w:rsidRDefault="004E0924">
      <w:pPr>
        <w:spacing w:line="240" w:lineRule="auto"/>
      </w:pPr>
      <w:r>
        <w:rPr>
          <w:rFonts w:ascii="Roboto" w:eastAsia="Roboto" w:hAnsi="Roboto" w:cs="Roboto"/>
        </w:rPr>
        <w:tab/>
        <w:t>&lt;/body&gt;</w:t>
      </w:r>
    </w:p>
    <w:p w14:paraId="36D706F6" w14:textId="28DD6E2E" w:rsidR="007542A2" w:rsidRDefault="004E0924" w:rsidP="006C65A3">
      <w:pPr>
        <w:spacing w:line="240" w:lineRule="auto"/>
      </w:pPr>
      <w:r>
        <w:rPr>
          <w:rFonts w:ascii="Roboto" w:eastAsia="Roboto" w:hAnsi="Roboto" w:cs="Roboto"/>
        </w:rPr>
        <w:t>&lt;/html&gt;</w:t>
      </w:r>
      <w:bookmarkStart w:id="218" w:name="h.boudcptpfogr" w:colFirst="0" w:colLast="0"/>
      <w:bookmarkEnd w:id="218"/>
    </w:p>
    <w:p w14:paraId="22BB9485" w14:textId="757EF9F1" w:rsidR="007542A2" w:rsidRDefault="004E0924" w:rsidP="006C65A3">
      <w:r>
        <w:br w:type="page"/>
      </w:r>
      <w:bookmarkStart w:id="219" w:name="h.wsa8wf21tqvt" w:colFirst="0" w:colLast="0"/>
      <w:bookmarkEnd w:id="219"/>
    </w:p>
    <w:p w14:paraId="113D6831" w14:textId="77777777" w:rsidR="007542A2" w:rsidRDefault="004E0924">
      <w:pPr>
        <w:pStyle w:val="Heading3"/>
        <w:contextualSpacing w:val="0"/>
      </w:pPr>
      <w:bookmarkStart w:id="220" w:name="h.l5vciukp71ia" w:colFirst="0" w:colLast="0"/>
      <w:bookmarkStart w:id="221" w:name="_addEventImport.php"/>
      <w:bookmarkStart w:id="222" w:name="_Toc448908050"/>
      <w:bookmarkEnd w:id="220"/>
      <w:bookmarkEnd w:id="221"/>
      <w:r>
        <w:lastRenderedPageBreak/>
        <w:t>addEventImport.php</w:t>
      </w:r>
      <w:bookmarkEnd w:id="222"/>
    </w:p>
    <w:tbl>
      <w:tblPr>
        <w:tblStyle w:val="aff7"/>
        <w:tblW w:w="6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5"/>
      </w:tblGrid>
      <w:tr w:rsidR="007542A2" w14:paraId="657294C3" w14:textId="77777777">
        <w:tc>
          <w:tcPr>
            <w:tcW w:w="6675" w:type="dxa"/>
            <w:tcMar>
              <w:top w:w="100" w:type="dxa"/>
              <w:left w:w="100" w:type="dxa"/>
              <w:bottom w:w="100" w:type="dxa"/>
              <w:right w:w="100" w:type="dxa"/>
            </w:tcMar>
          </w:tcPr>
          <w:p w14:paraId="7BD2EA47" w14:textId="77777777" w:rsidR="007542A2" w:rsidRDefault="004E0924">
            <w:pPr>
              <w:widowControl w:val="0"/>
              <w:spacing w:line="240" w:lineRule="auto"/>
            </w:pPr>
            <w:r>
              <w:rPr>
                <w:noProof/>
              </w:rPr>
              <w:drawing>
                <wp:inline distT="114300" distB="114300" distL="114300" distR="114300" wp14:anchorId="26A65D9D" wp14:editId="2C7B8F48">
                  <wp:extent cx="3105150" cy="3880219"/>
                  <wp:effectExtent l="0" t="0" r="0" b="6350"/>
                  <wp:docPr id="2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2"/>
                          <a:srcRect/>
                          <a:stretch>
                            <a:fillRect/>
                          </a:stretch>
                        </pic:blipFill>
                        <pic:spPr>
                          <a:xfrm>
                            <a:off x="0" y="0"/>
                            <a:ext cx="3106604" cy="3882036"/>
                          </a:xfrm>
                          <a:prstGeom prst="rect">
                            <a:avLst/>
                          </a:prstGeom>
                          <a:ln/>
                        </pic:spPr>
                      </pic:pic>
                    </a:graphicData>
                  </a:graphic>
                </wp:inline>
              </w:drawing>
            </w:r>
          </w:p>
        </w:tc>
      </w:tr>
    </w:tbl>
    <w:p w14:paraId="6266E21B" w14:textId="77777777" w:rsidR="007542A2" w:rsidRDefault="004E0924">
      <w:pPr>
        <w:spacing w:line="240" w:lineRule="auto"/>
      </w:pPr>
      <w:bookmarkStart w:id="223" w:name="h.xx62vyus1agg" w:colFirst="0" w:colLast="0"/>
      <w:bookmarkEnd w:id="223"/>
      <w:r>
        <w:rPr>
          <w:rFonts w:ascii="Roboto" w:eastAsia="Roboto" w:hAnsi="Roboto" w:cs="Roboto"/>
          <w:color w:val="666666"/>
        </w:rPr>
        <w:t>&lt;?</w:t>
      </w:r>
      <w:r>
        <w:rPr>
          <w:rFonts w:ascii="Roboto" w:eastAsia="Roboto" w:hAnsi="Roboto" w:cs="Roboto"/>
        </w:rPr>
        <w:t>php</w:t>
      </w:r>
    </w:p>
    <w:p w14:paraId="1FFD0CD6"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49E23E37" w14:textId="77777777" w:rsidR="007542A2" w:rsidRDefault="007542A2">
      <w:pPr>
        <w:spacing w:line="240" w:lineRule="auto"/>
      </w:pPr>
    </w:p>
    <w:p w14:paraId="0779A0F8"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0210D87"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'importRoomBookingFormSubmit'</w:t>
      </w:r>
      <w:r>
        <w:rPr>
          <w:rFonts w:ascii="Roboto" w:eastAsia="Roboto" w:hAnsi="Roboto" w:cs="Roboto"/>
        </w:rPr>
        <w:t>]))</w:t>
      </w:r>
    </w:p>
    <w:p w14:paraId="6F10E029" w14:textId="77777777" w:rsidR="007542A2" w:rsidRDefault="004E0924">
      <w:pPr>
        <w:spacing w:line="240" w:lineRule="auto"/>
      </w:pPr>
      <w:r>
        <w:rPr>
          <w:rFonts w:ascii="Roboto" w:eastAsia="Roboto" w:hAnsi="Roboto" w:cs="Roboto"/>
        </w:rPr>
        <w:tab/>
        <w:t>{</w:t>
      </w:r>
    </w:p>
    <w:p w14:paraId="75748937"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i/>
          <w:color w:val="408080"/>
        </w:rPr>
        <w:t>// Need to create error messages for empty fields</w:t>
      </w:r>
    </w:p>
    <w:p w14:paraId="12C0FA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'importRoomBookingFormCSVUpload'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106202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upload a CSV file.&lt;br /&gt;"</w:t>
      </w:r>
      <w:r>
        <w:rPr>
          <w:rFonts w:ascii="Roboto" w:eastAsia="Roboto" w:hAnsi="Roboto" w:cs="Roboto"/>
        </w:rPr>
        <w:t>;</w:t>
      </w:r>
    </w:p>
    <w:p w14:paraId="1AFF4BE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'importRoomBookingFormInsertDate'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w:t>
      </w:r>
    </w:p>
    <w:p w14:paraId="4F0F56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select an insert date."</w:t>
      </w:r>
      <w:r>
        <w:rPr>
          <w:rFonts w:ascii="Roboto" w:eastAsia="Roboto" w:hAnsi="Roboto" w:cs="Roboto"/>
        </w:rPr>
        <w:t>;</w:t>
      </w:r>
    </w:p>
    <w:p w14:paraId="1A7DE7F2" w14:textId="77777777" w:rsidR="007542A2" w:rsidRDefault="007542A2">
      <w:pPr>
        <w:spacing w:line="240" w:lineRule="auto"/>
      </w:pPr>
    </w:p>
    <w:p w14:paraId="6B37FD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'importRoomBookingFormRepeatEvent'</w:t>
      </w:r>
      <w:r>
        <w:rPr>
          <w:rFonts w:ascii="Roboto" w:eastAsia="Roboto" w:hAnsi="Roboto" w:cs="Roboto"/>
        </w:rPr>
        <w:t>])</w:t>
      </w:r>
    </w:p>
    <w:p w14:paraId="5DFFB97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67A0A2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'importRoomBookingFormInsertDate'</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'importRoomBookingFormRepeatToDate'</w:t>
      </w:r>
      <w:r>
        <w:rPr>
          <w:rFonts w:ascii="Roboto" w:eastAsia="Roboto" w:hAnsi="Roboto" w:cs="Roboto"/>
        </w:rPr>
        <w:t>])</w:t>
      </w:r>
    </w:p>
    <w:p w14:paraId="44B8B24F" w14:textId="4E175F21"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repeat-to date is earlier than the insert date."</w:t>
      </w:r>
      <w:r>
        <w:rPr>
          <w:rFonts w:ascii="Roboto" w:eastAsia="Roboto" w:hAnsi="Roboto" w:cs="Roboto"/>
        </w:rPr>
        <w:t>;</w:t>
      </w:r>
    </w:p>
    <w:p w14:paraId="7C9D615A" w14:textId="77777777" w:rsidR="007542A2" w:rsidRDefault="004E0924">
      <w:pPr>
        <w:spacing w:line="240" w:lineRule="auto"/>
      </w:pPr>
      <w:r>
        <w:rPr>
          <w:rFonts w:ascii="Roboto" w:eastAsia="Roboto" w:hAnsi="Roboto" w:cs="Roboto"/>
        </w:rPr>
        <w:tab/>
      </w:r>
      <w:r>
        <w:rPr>
          <w:rFonts w:ascii="Roboto" w:eastAsia="Roboto" w:hAnsi="Roboto" w:cs="Roboto"/>
        </w:rPr>
        <w:tab/>
        <w:t>}</w:t>
      </w:r>
      <w:r>
        <w:rPr>
          <w:rFonts w:ascii="Roboto" w:eastAsia="Roboto" w:hAnsi="Roboto" w:cs="Roboto"/>
        </w:rPr>
        <w:tab/>
      </w:r>
      <w:r>
        <w:rPr>
          <w:rFonts w:ascii="Roboto" w:eastAsia="Roboto" w:hAnsi="Roboto" w:cs="Roboto"/>
        </w:rPr>
        <w:tab/>
      </w:r>
      <w:r>
        <w:rPr>
          <w:rFonts w:ascii="Roboto" w:eastAsia="Roboto" w:hAnsi="Roboto" w:cs="Roboto"/>
        </w:rPr>
        <w:tab/>
      </w:r>
    </w:p>
    <w:p w14:paraId="3CACC609" w14:textId="77777777" w:rsidR="007542A2" w:rsidRDefault="004E0924">
      <w:pPr>
        <w:spacing w:line="240" w:lineRule="auto"/>
      </w:pPr>
      <w:r>
        <w:rPr>
          <w:rFonts w:ascii="Roboto" w:eastAsia="Roboto" w:hAnsi="Roboto" w:cs="Roboto"/>
        </w:rPr>
        <w:tab/>
        <w:t>}</w:t>
      </w:r>
    </w:p>
    <w:p w14:paraId="4B36295A" w14:textId="77777777" w:rsidR="007542A2" w:rsidRDefault="007542A2">
      <w:pPr>
        <w:spacing w:line="240" w:lineRule="auto"/>
      </w:pPr>
    </w:p>
    <w:p w14:paraId="77DD329D" w14:textId="77777777" w:rsidR="007542A2" w:rsidRDefault="004E0924">
      <w:pPr>
        <w:spacing w:line="240" w:lineRule="auto"/>
      </w:pPr>
      <w:r>
        <w:rPr>
          <w:rFonts w:ascii="Roboto" w:eastAsia="Roboto" w:hAnsi="Roboto" w:cs="Roboto"/>
          <w:color w:val="BC7A00"/>
        </w:rPr>
        <w:t>?&gt;</w:t>
      </w:r>
    </w:p>
    <w:p w14:paraId="7BEBB7D4" w14:textId="77777777" w:rsidR="007542A2" w:rsidRDefault="007542A2">
      <w:pPr>
        <w:spacing w:line="240" w:lineRule="auto"/>
      </w:pPr>
    </w:p>
    <w:p w14:paraId="1CF83787" w14:textId="77777777" w:rsidR="007542A2" w:rsidRDefault="004E0924">
      <w:pPr>
        <w:spacing w:line="240" w:lineRule="auto"/>
      </w:pPr>
      <w:r>
        <w:rPr>
          <w:rFonts w:ascii="Roboto" w:eastAsia="Roboto" w:hAnsi="Roboto" w:cs="Roboto"/>
        </w:rPr>
        <w:t>&lt;!-- A JS function for hiding and showing repeat functions on the form --&gt;</w:t>
      </w:r>
    </w:p>
    <w:p w14:paraId="79770517" w14:textId="77777777" w:rsidR="007542A2" w:rsidRDefault="004E0924">
      <w:pPr>
        <w:spacing w:line="240" w:lineRule="auto"/>
      </w:pPr>
      <w:r>
        <w:rPr>
          <w:rFonts w:ascii="Roboto" w:eastAsia="Roboto" w:hAnsi="Roboto" w:cs="Roboto"/>
        </w:rPr>
        <w:t>&lt;script&gt;</w:t>
      </w:r>
    </w:p>
    <w:p w14:paraId="660B3565" w14:textId="77777777" w:rsidR="007542A2" w:rsidRDefault="004E0924">
      <w:pPr>
        <w:spacing w:line="240" w:lineRule="auto"/>
      </w:pPr>
      <w:r>
        <w:rPr>
          <w:rFonts w:ascii="Roboto" w:eastAsia="Roboto" w:hAnsi="Roboto" w:cs="Roboto"/>
        </w:rPr>
        <w:tab/>
        <w:t>function hideRepeats()</w:t>
      </w:r>
    </w:p>
    <w:p w14:paraId="570C4F36" w14:textId="77777777" w:rsidR="007542A2" w:rsidRDefault="004E0924">
      <w:pPr>
        <w:spacing w:line="240" w:lineRule="auto"/>
      </w:pPr>
      <w:r>
        <w:rPr>
          <w:rFonts w:ascii="Roboto" w:eastAsia="Roboto" w:hAnsi="Roboto" w:cs="Roboto"/>
        </w:rPr>
        <w:tab/>
        <w:t>{</w:t>
      </w:r>
    </w:p>
    <w:p w14:paraId="0E47BD8F" w14:textId="77777777" w:rsidR="007542A2" w:rsidRDefault="004E0924">
      <w:pPr>
        <w:spacing w:line="240" w:lineRule="auto"/>
      </w:pPr>
      <w:r>
        <w:rPr>
          <w:rFonts w:ascii="Roboto" w:eastAsia="Roboto" w:hAnsi="Roboto" w:cs="Roboto"/>
        </w:rPr>
        <w:tab/>
      </w:r>
      <w:r>
        <w:rPr>
          <w:rFonts w:ascii="Roboto" w:eastAsia="Roboto" w:hAnsi="Roboto" w:cs="Roboto"/>
        </w:rPr>
        <w:tab/>
        <w:t>if (document.getElementById('importRoomBookingFormRepeatEvent').checked)</w:t>
      </w:r>
    </w:p>
    <w:p w14:paraId="713FE2D9"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AEE9F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document.getElementById('importRoomBookingFormRepeatEventHideableFields').style.display = 'block';</w:t>
      </w:r>
    </w:p>
    <w:p w14:paraId="6F5ACDC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99679D6" w14:textId="77777777" w:rsidR="007542A2" w:rsidRDefault="004E0924">
      <w:pPr>
        <w:spacing w:line="240" w:lineRule="auto"/>
      </w:pPr>
      <w:r>
        <w:rPr>
          <w:rFonts w:ascii="Roboto" w:eastAsia="Roboto" w:hAnsi="Roboto" w:cs="Roboto"/>
        </w:rPr>
        <w:tab/>
      </w:r>
      <w:r>
        <w:rPr>
          <w:rFonts w:ascii="Roboto" w:eastAsia="Roboto" w:hAnsi="Roboto" w:cs="Roboto"/>
        </w:rPr>
        <w:tab/>
        <w:t>else</w:t>
      </w:r>
    </w:p>
    <w:p w14:paraId="6CCCAF20"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3675B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document.getElementById('importRoomBookingFormRepeatEventHideableFields').style.display = 'none';</w:t>
      </w:r>
    </w:p>
    <w:p w14:paraId="2F20E32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BB8006E" w14:textId="77777777" w:rsidR="007542A2" w:rsidRDefault="004E0924">
      <w:pPr>
        <w:spacing w:line="240" w:lineRule="auto"/>
      </w:pPr>
      <w:r>
        <w:rPr>
          <w:rFonts w:ascii="Roboto" w:eastAsia="Roboto" w:hAnsi="Roboto" w:cs="Roboto"/>
        </w:rPr>
        <w:tab/>
        <w:t>}</w:t>
      </w:r>
    </w:p>
    <w:p w14:paraId="7CF52F95" w14:textId="77777777" w:rsidR="007542A2" w:rsidRDefault="004E0924">
      <w:pPr>
        <w:spacing w:line="240" w:lineRule="auto"/>
      </w:pPr>
      <w:r>
        <w:rPr>
          <w:rFonts w:ascii="Roboto" w:eastAsia="Roboto" w:hAnsi="Roboto" w:cs="Roboto"/>
        </w:rPr>
        <w:t>&lt;/script&gt;</w:t>
      </w:r>
    </w:p>
    <w:p w14:paraId="652F6D19" w14:textId="77777777" w:rsidR="007542A2" w:rsidRDefault="007542A2">
      <w:pPr>
        <w:spacing w:line="240" w:lineRule="auto"/>
      </w:pPr>
    </w:p>
    <w:p w14:paraId="67794F97" w14:textId="77777777" w:rsidR="007542A2" w:rsidRDefault="004E0924">
      <w:pPr>
        <w:spacing w:line="240" w:lineRule="auto"/>
      </w:pPr>
      <w:r>
        <w:rPr>
          <w:rFonts w:ascii="Roboto" w:eastAsia="Roboto" w:hAnsi="Roboto" w:cs="Roboto"/>
        </w:rPr>
        <w:t>&lt;!DOCTYPE html&gt;</w:t>
      </w:r>
    </w:p>
    <w:p w14:paraId="33EF4932" w14:textId="77777777" w:rsidR="007542A2" w:rsidRDefault="004E0924">
      <w:pPr>
        <w:spacing w:line="240" w:lineRule="auto"/>
      </w:pPr>
      <w:r>
        <w:rPr>
          <w:rFonts w:ascii="Roboto" w:eastAsia="Roboto" w:hAnsi="Roboto" w:cs="Roboto"/>
        </w:rPr>
        <w:t>&lt;html&gt;</w:t>
      </w:r>
    </w:p>
    <w:p w14:paraId="7DD7C7DF" w14:textId="77777777" w:rsidR="007542A2" w:rsidRDefault="004E0924">
      <w:pPr>
        <w:spacing w:line="240" w:lineRule="auto"/>
      </w:pPr>
      <w:r>
        <w:rPr>
          <w:rFonts w:ascii="Roboto" w:eastAsia="Roboto" w:hAnsi="Roboto" w:cs="Roboto"/>
        </w:rPr>
        <w:lastRenderedPageBreak/>
        <w:tab/>
        <w:t>&lt;head&gt;</w:t>
      </w:r>
    </w:p>
    <w:p w14:paraId="5A1BA581"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71A92A7D"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01CFFB72"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22EDE59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1B8E570F" w14:textId="77777777" w:rsidR="007542A2" w:rsidRDefault="004E0924">
      <w:pPr>
        <w:spacing w:line="240" w:lineRule="auto"/>
      </w:pPr>
      <w:r>
        <w:rPr>
          <w:rFonts w:ascii="Roboto" w:eastAsia="Roboto" w:hAnsi="Roboto" w:cs="Roboto"/>
        </w:rPr>
        <w:tab/>
        <w:t>&lt;/head&gt;</w:t>
      </w:r>
    </w:p>
    <w:p w14:paraId="3EAEAC92" w14:textId="77777777" w:rsidR="007542A2" w:rsidRDefault="004E0924">
      <w:pPr>
        <w:spacing w:line="240" w:lineRule="auto"/>
      </w:pPr>
      <w:r>
        <w:rPr>
          <w:rFonts w:ascii="Roboto" w:eastAsia="Roboto" w:hAnsi="Roboto" w:cs="Roboto"/>
        </w:rPr>
        <w:tab/>
        <w:t>&lt;body&gt;</w:t>
      </w:r>
    </w:p>
    <w:p w14:paraId="4E1F39E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1EFC22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49BA4C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0B089E1C" w14:textId="77777777" w:rsidR="007542A2" w:rsidRDefault="007542A2">
      <w:pPr>
        <w:spacing w:line="240" w:lineRule="auto"/>
      </w:pPr>
    </w:p>
    <w:p w14:paraId="64A64A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Verifies that the current user has the right user level</w:t>
      </w:r>
    </w:p>
    <w:p w14:paraId="5A77739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3993A6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186221CA"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7B707D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13B4AB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&lt;h1&gt;Add Event&lt;/h1&gt;</w:t>
      </w:r>
    </w:p>
    <w:p w14:paraId="1526485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&lt;h2&gt;Add Event: Import&lt;/h2&gt;</w:t>
      </w:r>
    </w:p>
    <w:p w14:paraId="78B3198F" w14:textId="77777777" w:rsidR="007542A2" w:rsidRDefault="007542A2">
      <w:pPr>
        <w:spacing w:line="240" w:lineRule="auto"/>
      </w:pPr>
    </w:p>
    <w:p w14:paraId="09E873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 Some messages to warn the user about upload times --&gt;</w:t>
      </w:r>
    </w:p>
    <w:p w14:paraId="35B1DB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&lt;p&gt;After submitting the upload file, the upload process will start. &lt;strong&gt;Be patient&lt;/strong&gt;, especially for large inserts.&lt;/p&gt;</w:t>
      </w:r>
    </w:p>
    <w:p w14:paraId="0336CFA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 &lt;p&gt;The events will start inserting the day after the one that you select.&lt;/p&gt; --&gt;</w:t>
      </w:r>
    </w:p>
    <w:p w14:paraId="68C9C3E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1F6CC37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id="importRoomBookingForm" name="importRoomBookingForm"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 enctype="multipart/form-data"&gt;</w:t>
      </w:r>
    </w:p>
    <w:p w14:paraId="2A93A1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name="importRoomBookingFormFieldSet" id="importRoomBookingFormFieldSet" class="editFieldSet"&gt;</w:t>
      </w:r>
    </w:p>
    <w:p w14:paraId="7CAA22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Event: Import&lt;/legend&gt;</w:t>
      </w:r>
    </w:p>
    <w:p w14:paraId="2603E8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7F09E4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message to the user to let them know that the events are inserting as soon as the CSV has been uploaded</w:t>
      </w:r>
    </w:p>
    <w:p w14:paraId="398AC1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'importRoomBookingFormCSVUpload'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B3A36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"&lt;div id='successMessage' name='successMessage'&gt;Inserting... See insertion details below.&lt;/div&gt;"</w:t>
      </w:r>
      <w:r>
        <w:rPr>
          <w:rFonts w:ascii="Roboto" w:eastAsia="Roboto" w:hAnsi="Roboto" w:cs="Roboto"/>
        </w:rPr>
        <w:t>;</w:t>
      </w:r>
    </w:p>
    <w:p w14:paraId="2348F86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416F75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6BF955F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date that the events should start from - if the form has already been sumitted with an insert date, that will be the default; if not, today's date will be used --&gt;</w:t>
      </w:r>
    </w:p>
    <w:p w14:paraId="57634CA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for="importRoomBookingFormInsertDate"&gt;The date that the events should start from&lt;/label&gt;</w:t>
      </w:r>
    </w:p>
    <w:p w14:paraId="17817D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id="importRoomBookingFormInsertDate" name="importRoomBookingFormInsertDate"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'importRoomBookingFormInsertDate'</w:t>
      </w:r>
      <w:r>
        <w:rPr>
          <w:rFonts w:ascii="Roboto" w:eastAsia="Roboto" w:hAnsi="Roboto" w:cs="Roboto"/>
        </w:rPr>
        <w:t xml:space="preserve">])) {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'importRoomBookingFormInsertDate'</w:t>
      </w:r>
      <w:r>
        <w:rPr>
          <w:rFonts w:ascii="Roboto" w:eastAsia="Roboto" w:hAnsi="Roboto" w:cs="Roboto"/>
        </w:rPr>
        <w:t xml:space="preserve">]; } </w:t>
      </w:r>
      <w:r>
        <w:rPr>
          <w:rFonts w:ascii="Roboto" w:eastAsia="Roboto" w:hAnsi="Roboto" w:cs="Roboto"/>
          <w:b/>
          <w:color w:val="008000"/>
        </w:rPr>
        <w:t>else</w:t>
      </w:r>
      <w:r>
        <w:rPr>
          <w:rFonts w:ascii="Roboto" w:eastAsia="Roboto" w:hAnsi="Roboto" w:cs="Roboto"/>
        </w:rPr>
        <w:t xml:space="preserve"> {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rPr>
        <w:t xml:space="preserve">, </w:t>
      </w:r>
      <w:r>
        <w:rPr>
          <w:rFonts w:ascii="Roboto" w:eastAsia="Roboto" w:hAnsi="Roboto" w:cs="Roboto"/>
          <w:color w:val="008000"/>
        </w:rPr>
        <w:t>time</w:t>
      </w:r>
      <w:r>
        <w:rPr>
          <w:rFonts w:ascii="Roboto" w:eastAsia="Roboto" w:hAnsi="Roboto" w:cs="Roboto"/>
        </w:rPr>
        <w:t xml:space="preserve">()); } </w:t>
      </w:r>
      <w:r>
        <w:rPr>
          <w:rFonts w:ascii="Roboto" w:eastAsia="Roboto" w:hAnsi="Roboto" w:cs="Roboto"/>
          <w:color w:val="BC7A00"/>
        </w:rPr>
        <w:t>?&gt;</w:t>
      </w:r>
      <w:r>
        <w:rPr>
          <w:rFonts w:ascii="Roboto" w:eastAsia="Roboto" w:hAnsi="Roboto" w:cs="Roboto"/>
        </w:rPr>
        <w:t>" /&gt;</w:t>
      </w:r>
    </w:p>
    <w:p w14:paraId="5DB31D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Calls the JS function below once the button has been clicked; this displays the other data fields concerned with repeating --&gt;</w:t>
      </w:r>
    </w:p>
    <w:p w14:paraId="3B823A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for="importRoomBookingFormRepeatEvent"&gt;Repeat event weekly&lt;/label&gt;</w:t>
      </w:r>
    </w:p>
    <w:p w14:paraId="0DFD31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type="checkbox" id="importRoomBookingFormRepeatEvent" name="importRoomBookingFormRepeatEvent" onClick="hideRepeats()" /&gt;</w:t>
      </w:r>
    </w:p>
    <w:p w14:paraId="45562F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These hideable fields are shown when the repeat event weekly checkbox is checked --&gt;</w:t>
      </w:r>
    </w:p>
    <w:p w14:paraId="16729C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id="importRoomBookingFormRepeatEventHideableFields" style="display:none" class="eventHideableFields"&gt;</w:t>
      </w:r>
    </w:p>
    <w:p w14:paraId="45EFE2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date that the events should repeat up to --&gt;</w:t>
      </w:r>
    </w:p>
    <w:p w14:paraId="1ECE0E7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for="importRoomBookingFormRepeatToDate"&gt;The date that the event should repeat up until&lt;/label&gt;</w:t>
      </w:r>
    </w:p>
    <w:p w14:paraId="620DE5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id="importRoomBookingFormRepeatToDate" name="importRoomBookingFormRepeatToDate" /&gt;</w:t>
      </w:r>
    </w:p>
    <w:p w14:paraId="4A1C5D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If this is checked, the events will repeat even when there are holidays --&gt;</w:t>
      </w:r>
    </w:p>
    <w:p w14:paraId="3D499B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for="importRoomBookingFormRepeatInHolidays"&gt;Continue to repeat in holidays&lt;/label&gt;</w:t>
      </w:r>
    </w:p>
    <w:p w14:paraId="4BD43B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type="checkbox" value="true" id="importRoomBookingFormRepeatInHolidays" name="importRoomBookingFormRepeatInHolidays" /&gt;</w:t>
      </w:r>
    </w:p>
    <w:p w14:paraId="280482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&lt;/div&gt;</w:t>
      </w:r>
    </w:p>
    <w:p w14:paraId="50087AA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Allows for a CSV for parsing to be uploaded --&gt;</w:t>
      </w:r>
    </w:p>
    <w:p w14:paraId="705529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for="importRoomBookingFormCSVUpload"&gt;Upload a user CSV containing: Mon:1; Mon:2; ...; Fri:7, listed either with staff or rooms.&lt;/label&gt;</w:t>
      </w:r>
    </w:p>
    <w:p w14:paraId="0E1700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type="file" accept=".csv" name="importRoomBookingFormCSVUpload" id="importRoomBookingFormCSVUpload" /&gt;</w:t>
      </w:r>
    </w:p>
    <w:p w14:paraId="238D16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Submits the form --&gt;</w:t>
      </w:r>
    </w:p>
    <w:p w14:paraId="769A19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name="importRoomBookingFormSubmit" /&gt;</w:t>
      </w:r>
    </w:p>
    <w:p w14:paraId="10E203DA"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49BA78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11B9D3B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0FC4C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'importRoomBookingFormCSVUpload'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A0910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8C9E9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$fullImportedCSV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file</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'importRoomBookingFormCSVUpload'</w:t>
      </w:r>
      <w:r>
        <w:rPr>
          <w:rFonts w:ascii="Roboto" w:eastAsia="Roboto" w:hAnsi="Roboto" w:cs="Roboto"/>
        </w:rPr>
        <w:t>][</w:t>
      </w:r>
      <w:r>
        <w:rPr>
          <w:rFonts w:ascii="Roboto" w:eastAsia="Roboto" w:hAnsi="Roboto" w:cs="Roboto"/>
          <w:color w:val="BA2121"/>
        </w:rPr>
        <w:t>'tmp_name'</w:t>
      </w:r>
      <w:r>
        <w:rPr>
          <w:rFonts w:ascii="Roboto" w:eastAsia="Roboto" w:hAnsi="Roboto" w:cs="Roboto"/>
        </w:rPr>
        <w:t>]);</w:t>
      </w:r>
    </w:p>
    <w:p w14:paraId="15142F50" w14:textId="77777777" w:rsidR="007542A2" w:rsidRDefault="007542A2">
      <w:pPr>
        <w:spacing w:line="240" w:lineRule="auto"/>
      </w:pPr>
    </w:p>
    <w:p w14:paraId="4267CC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$CSVHeaders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This keeps the headings in an array called $CSVHeaders</w:t>
      </w:r>
    </w:p>
    <w:p w14:paraId="231E47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p>
    <w:p w14:paraId="5BA199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008000"/>
        </w:rPr>
        <w:t>array_shift</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i/>
          <w:color w:val="408080"/>
        </w:rPr>
        <w:t>// This removes the headings element of the array</w:t>
      </w:r>
    </w:p>
    <w:p w14:paraId="617B75A0" w14:textId="77777777" w:rsidR="007542A2" w:rsidRDefault="007542A2">
      <w:pPr>
        <w:spacing w:line="240" w:lineRule="auto"/>
      </w:pPr>
    </w:p>
    <w:p w14:paraId="585C6C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For each $importedCSV array_shift() ? This should remove teacher and room headings</w:t>
      </w:r>
    </w:p>
    <w:p w14:paraId="6CC0B088" w14:textId="77777777" w:rsidR="007542A2" w:rsidRDefault="007542A2">
      <w:pPr>
        <w:spacing w:line="240" w:lineRule="auto"/>
      </w:pPr>
    </w:p>
    <w:p w14:paraId="3741534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 xml:space="preserve">(); </w:t>
      </w:r>
      <w:r>
        <w:rPr>
          <w:rFonts w:ascii="Roboto" w:eastAsia="Roboto" w:hAnsi="Roboto" w:cs="Roboto"/>
          <w:i/>
          <w:color w:val="408080"/>
        </w:rPr>
        <w:t>// An array to store a list of successful imported items</w:t>
      </w:r>
    </w:p>
    <w:p w14:paraId="6023DC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 xml:space="preserve">(); </w:t>
      </w:r>
      <w:r>
        <w:rPr>
          <w:rFonts w:ascii="Roboto" w:eastAsia="Roboto" w:hAnsi="Roboto" w:cs="Roboto"/>
          <w:i/>
          <w:color w:val="408080"/>
        </w:rPr>
        <w:t>// An array to store a list of unsuccessful imported items</w:t>
      </w:r>
    </w:p>
    <w:p w14:paraId="5AD1C5D2" w14:textId="77777777" w:rsidR="007542A2" w:rsidRDefault="007542A2">
      <w:pPr>
        <w:spacing w:line="240" w:lineRule="auto"/>
      </w:pPr>
    </w:p>
    <w:p w14:paraId="3C9F020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'importRoomBookingFormRepeatInHolidays'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"true"</w:t>
      </w:r>
      <w:r>
        <w:rPr>
          <w:rFonts w:ascii="Roboto" w:eastAsia="Roboto" w:hAnsi="Roboto" w:cs="Roboto"/>
        </w:rPr>
        <w:t>)</w:t>
      </w:r>
    </w:p>
    <w:p w14:paraId="3B1C85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$repeatInHolidays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5035A9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5BD86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$repeatInHolidays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42E89FAA" w14:textId="77777777" w:rsidR="007542A2" w:rsidRDefault="007542A2">
      <w:pPr>
        <w:spacing w:line="240" w:lineRule="auto"/>
      </w:pPr>
    </w:p>
    <w:p w14:paraId="714224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row of the CSV, row by row</w:t>
      </w:r>
    </w:p>
    <w:p w14:paraId="116C46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p>
    <w:p w14:paraId="01CA4A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89928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 xml:space="preserve">); </w:t>
      </w:r>
      <w:r>
        <w:rPr>
          <w:rFonts w:ascii="Roboto" w:eastAsia="Roboto" w:hAnsi="Roboto" w:cs="Roboto"/>
          <w:i/>
          <w:color w:val="408080"/>
        </w:rPr>
        <w:t>// Put in here a splitter on ',' to break up the string into elements of an array (turning Comma Separated Values into an array)</w:t>
      </w:r>
    </w:p>
    <w:p w14:paraId="36BD518D" w14:textId="77777777" w:rsidR="007542A2" w:rsidRDefault="007542A2">
      <w:pPr>
        <w:spacing w:line="240" w:lineRule="auto"/>
      </w:pPr>
    </w:p>
    <w:p w14:paraId="17EE6C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$daysOfTheWeek</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"Mon"</w:t>
      </w:r>
      <w:r>
        <w:rPr>
          <w:rFonts w:ascii="Roboto" w:eastAsia="Roboto" w:hAnsi="Roboto" w:cs="Roboto"/>
        </w:rPr>
        <w:t xml:space="preserve">, </w:t>
      </w:r>
      <w:r>
        <w:rPr>
          <w:rFonts w:ascii="Roboto" w:eastAsia="Roboto" w:hAnsi="Roboto" w:cs="Roboto"/>
          <w:color w:val="BA2121"/>
        </w:rPr>
        <w:t>"Tue"</w:t>
      </w:r>
      <w:r>
        <w:rPr>
          <w:rFonts w:ascii="Roboto" w:eastAsia="Roboto" w:hAnsi="Roboto" w:cs="Roboto"/>
        </w:rPr>
        <w:t xml:space="preserve">, </w:t>
      </w:r>
      <w:r>
        <w:rPr>
          <w:rFonts w:ascii="Roboto" w:eastAsia="Roboto" w:hAnsi="Roboto" w:cs="Roboto"/>
          <w:color w:val="BA2121"/>
        </w:rPr>
        <w:t>"Wed"</w:t>
      </w:r>
      <w:r>
        <w:rPr>
          <w:rFonts w:ascii="Roboto" w:eastAsia="Roboto" w:hAnsi="Roboto" w:cs="Roboto"/>
        </w:rPr>
        <w:t xml:space="preserve">, </w:t>
      </w:r>
      <w:r>
        <w:rPr>
          <w:rFonts w:ascii="Roboto" w:eastAsia="Roboto" w:hAnsi="Roboto" w:cs="Roboto"/>
          <w:color w:val="BA2121"/>
        </w:rPr>
        <w:t>"Thu"</w:t>
      </w:r>
      <w:r>
        <w:rPr>
          <w:rFonts w:ascii="Roboto" w:eastAsia="Roboto" w:hAnsi="Roboto" w:cs="Roboto"/>
        </w:rPr>
        <w:t xml:space="preserve">, </w:t>
      </w:r>
      <w:r>
        <w:rPr>
          <w:rFonts w:ascii="Roboto" w:eastAsia="Roboto" w:hAnsi="Roboto" w:cs="Roboto"/>
          <w:color w:val="BA2121"/>
        </w:rPr>
        <w:t>"Fri"</w:t>
      </w:r>
      <w:r>
        <w:rPr>
          <w:rFonts w:ascii="Roboto" w:eastAsia="Roboto" w:hAnsi="Roboto" w:cs="Roboto"/>
        </w:rPr>
        <w:t>);</w:t>
      </w:r>
    </w:p>
    <w:p w14:paraId="30B638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$dayPeriodCounter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 Starts at -1 so that the first column is ignored</w:t>
      </w:r>
    </w:p>
    <w:p w14:paraId="59A26788" w14:textId="77777777" w:rsidR="007542A2" w:rsidRDefault="007542A2">
      <w:pPr>
        <w:spacing w:line="240" w:lineRule="auto"/>
      </w:pPr>
    </w:p>
    <w:p w14:paraId="466AAED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element of row (so each value) and assigns it to cell</w:t>
      </w:r>
    </w:p>
    <w:p w14:paraId="05C321B1"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$row</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$cell</w:t>
      </w:r>
      <w:r>
        <w:rPr>
          <w:rFonts w:ascii="Roboto" w:eastAsia="Roboto" w:hAnsi="Roboto" w:cs="Roboto"/>
        </w:rPr>
        <w:t>)</w:t>
      </w:r>
    </w:p>
    <w:p w14:paraId="29F028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D58BA2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Resets values used for each import</w:t>
      </w:r>
    </w:p>
    <w:p w14:paraId="4FEA20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3F02F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06385E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514C3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$insertDay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189D55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66DA72D8" w14:textId="77777777" w:rsidR="007542A2" w:rsidRDefault="007542A2">
      <w:pPr>
        <w:spacing w:line="240" w:lineRule="auto"/>
      </w:pPr>
    </w:p>
    <w:p w14:paraId="6574C9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Need to calculate day and period of the event</w:t>
      </w:r>
    </w:p>
    <w:p w14:paraId="4C575F4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$insertDay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(int) (</w:t>
      </w:r>
      <w:r>
        <w:rPr>
          <w:rFonts w:ascii="Roboto" w:eastAsia="Roboto" w:hAnsi="Roboto" w:cs="Roboto"/>
          <w:color w:val="19177C"/>
        </w:rPr>
        <w:t>$dayPeriodCounter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7</w:t>
      </w:r>
      <w:r>
        <w:rPr>
          <w:rFonts w:ascii="Roboto" w:eastAsia="Roboto" w:hAnsi="Roboto" w:cs="Roboto"/>
        </w:rPr>
        <w:t>);</w:t>
      </w:r>
    </w:p>
    <w:p w14:paraId="4EEDFD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$insertDay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$daysOfTheWeek</w:t>
      </w:r>
      <w:r>
        <w:rPr>
          <w:rFonts w:ascii="Roboto" w:eastAsia="Roboto" w:hAnsi="Roboto" w:cs="Roboto"/>
        </w:rPr>
        <w:t>[</w:t>
      </w:r>
      <w:r>
        <w:rPr>
          <w:rFonts w:ascii="Roboto" w:eastAsia="Roboto" w:hAnsi="Roboto" w:cs="Roboto"/>
          <w:color w:val="19177C"/>
        </w:rPr>
        <w:t>$insertDay</w:t>
      </w:r>
      <w:r>
        <w:rPr>
          <w:rFonts w:ascii="Roboto" w:eastAsia="Roboto" w:hAnsi="Roboto" w:cs="Roboto"/>
        </w:rPr>
        <w:t xml:space="preserve">]; </w:t>
      </w:r>
      <w:r>
        <w:rPr>
          <w:rFonts w:ascii="Roboto" w:eastAsia="Roboto" w:hAnsi="Roboto" w:cs="Roboto"/>
          <w:i/>
          <w:color w:val="408080"/>
        </w:rPr>
        <w:t>// Figures out which day of the week it is</w:t>
      </w:r>
    </w:p>
    <w:p w14:paraId="1B15B8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$dayPeriodCounter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7</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 Figures out which period it is for insert</w:t>
      </w:r>
    </w:p>
    <w:p w14:paraId="2B4F3AB4" w14:textId="77777777" w:rsidR="007542A2" w:rsidRDefault="007542A2">
      <w:pPr>
        <w:spacing w:line="240" w:lineRule="auto"/>
      </w:pPr>
    </w:p>
    <w:p w14:paraId="198BE09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'importRoomBookingFormInsertDate'</w:t>
      </w:r>
      <w:r>
        <w:rPr>
          <w:rFonts w:ascii="Roboto" w:eastAsia="Roboto" w:hAnsi="Roboto" w:cs="Roboto"/>
        </w:rPr>
        <w:t xml:space="preserve">]); </w:t>
      </w:r>
      <w:r>
        <w:rPr>
          <w:rFonts w:ascii="Roboto" w:eastAsia="Roboto" w:hAnsi="Roboto" w:cs="Roboto"/>
          <w:i/>
          <w:color w:val="408080"/>
        </w:rPr>
        <w:t>// Turns the date format into a unix timestamp</w:t>
      </w:r>
    </w:p>
    <w:p w14:paraId="2633A220" w14:textId="77777777" w:rsidR="007542A2" w:rsidRDefault="007542A2">
      <w:pPr>
        <w:spacing w:line="240" w:lineRule="auto"/>
      </w:pPr>
    </w:p>
    <w:p w14:paraId="25DF71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terminate date isn't set, then use the insert date as the terminate date</w:t>
      </w:r>
    </w:p>
    <w:p w14:paraId="082461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'importRoomBookingFormRepeatEvent'</w:t>
      </w:r>
      <w:r>
        <w:rPr>
          <w:rFonts w:ascii="Roboto" w:eastAsia="Roboto" w:hAnsi="Roboto" w:cs="Roboto"/>
        </w:rPr>
        <w:t xml:space="preserve">])) </w:t>
      </w:r>
      <w:r>
        <w:rPr>
          <w:rFonts w:ascii="Roboto" w:eastAsia="Roboto" w:hAnsi="Roboto" w:cs="Roboto"/>
          <w:i/>
          <w:color w:val="408080"/>
        </w:rPr>
        <w:t>// If the repeat checkbox is not checked, then set the terminate date to the insert date, otherwise set the terminate date to the date selected</w:t>
      </w:r>
    </w:p>
    <w:p w14:paraId="76B107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$terminateDate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'importRoomBookingFormRepeatToDate'</w:t>
      </w:r>
      <w:r>
        <w:rPr>
          <w:rFonts w:ascii="Roboto" w:eastAsia="Roboto" w:hAnsi="Roboto" w:cs="Roboto"/>
        </w:rPr>
        <w:t>]);</w:t>
      </w:r>
    </w:p>
    <w:p w14:paraId="008C4C6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15CD16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$terminateDate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$insertDate</w:t>
      </w:r>
      <w:r>
        <w:rPr>
          <w:rFonts w:ascii="Roboto" w:eastAsia="Roboto" w:hAnsi="Roboto" w:cs="Roboto"/>
        </w:rPr>
        <w:t>;</w:t>
      </w:r>
    </w:p>
    <w:p w14:paraId="00DB4F05" w14:textId="77777777" w:rsidR="007542A2" w:rsidRDefault="007542A2">
      <w:pPr>
        <w:spacing w:line="240" w:lineRule="auto"/>
      </w:pPr>
    </w:p>
    <w:p w14:paraId="78731A9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Parses the cell string to see what the room name is</w:t>
      </w:r>
    </w:p>
    <w:p w14:paraId="72CF01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A6C4C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substr(</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//only count for the length between # and 1 before )</w:t>
      </w:r>
    </w:p>
    <w:p w14:paraId="77BDA76C" w14:textId="77777777" w:rsidR="007542A2" w:rsidRDefault="007542A2">
      <w:pPr>
        <w:spacing w:line="240" w:lineRule="auto"/>
      </w:pPr>
    </w:p>
    <w:p w14:paraId="41CCDD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Parses the cell string to see what the ownerID is</w:t>
      </w:r>
    </w:p>
    <w:p w14:paraId="6B6066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C5A47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substr(</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 xml:space="preserve">); </w:t>
      </w:r>
      <w:r>
        <w:rPr>
          <w:rFonts w:ascii="Roboto" w:eastAsia="Roboto" w:hAnsi="Roboto" w:cs="Roboto"/>
          <w:i/>
          <w:color w:val="408080"/>
        </w:rPr>
        <w:t>//start 3 after where $ is found</w:t>
      </w:r>
    </w:p>
    <w:p w14:paraId="5E834C70" w14:textId="77777777" w:rsidR="007542A2" w:rsidRDefault="007542A2">
      <w:pPr>
        <w:spacing w:line="240" w:lineRule="auto"/>
      </w:pPr>
    </w:p>
    <w:p w14:paraId="6E18413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Parses the cell string to see what the event name is</w:t>
      </w:r>
    </w:p>
    <w:p w14:paraId="338B0E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78A734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substr(</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//stop 1 before where $ is found</w:t>
      </w:r>
    </w:p>
    <w:p w14:paraId="4185F347" w14:textId="77777777" w:rsidR="007542A2" w:rsidRDefault="007542A2">
      <w:pPr>
        <w:spacing w:line="240" w:lineRule="auto"/>
      </w:pPr>
    </w:p>
    <w:p w14:paraId="4AD2C92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RoomID contains letters and numbers we can presume that the room name is the same as the roomID</w:t>
      </w:r>
    </w:p>
    <w:p w14:paraId="137AC4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preg_match</w:t>
      </w:r>
      <w:r>
        <w:rPr>
          <w:rFonts w:ascii="Roboto" w:eastAsia="Roboto" w:hAnsi="Roboto" w:cs="Roboto"/>
        </w:rPr>
        <w:t>(</w:t>
      </w:r>
      <w:r>
        <w:rPr>
          <w:rFonts w:ascii="Roboto" w:eastAsia="Roboto" w:hAnsi="Roboto" w:cs="Roboto"/>
          <w:color w:val="BA2121"/>
        </w:rPr>
        <w:t>'/[A-Z]+[0-9]+/'</w:t>
      </w:r>
      <w:r>
        <w:rPr>
          <w:rFonts w:ascii="Roboto" w:eastAsia="Roboto" w:hAnsi="Roboto" w:cs="Roboto"/>
        </w:rPr>
        <w:t xml:space="preserve">, </w:t>
      </w:r>
      <w:r>
        <w:rPr>
          <w:rFonts w:ascii="Roboto" w:eastAsia="Roboto" w:hAnsi="Roboto" w:cs="Roboto"/>
          <w:color w:val="19177C"/>
        </w:rPr>
        <w:t>$roomID</w:t>
      </w:r>
      <w:r>
        <w:rPr>
          <w:rFonts w:ascii="Roboto" w:eastAsia="Roboto" w:hAnsi="Roboto" w:cs="Roboto"/>
        </w:rPr>
        <w:t>))</w:t>
      </w:r>
    </w:p>
    <w:p w14:paraId="67DB5B8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$roomID</w:t>
      </w:r>
      <w:r>
        <w:rPr>
          <w:rFonts w:ascii="Roboto" w:eastAsia="Roboto" w:hAnsi="Roboto" w:cs="Roboto"/>
        </w:rPr>
        <w:t>;</w:t>
      </w:r>
    </w:p>
    <w:p w14:paraId="65526EE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6767F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AF6A55F" w14:textId="77777777" w:rsidR="007542A2" w:rsidRDefault="007542A2">
      <w:pPr>
        <w:spacing w:line="240" w:lineRule="auto"/>
      </w:pPr>
    </w:p>
    <w:p w14:paraId="5332E5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 xml:space="preserve">)) </w:t>
      </w:r>
      <w:r>
        <w:rPr>
          <w:rFonts w:ascii="Roboto" w:eastAsia="Roboto" w:hAnsi="Roboto" w:cs="Roboto"/>
          <w:i/>
          <w:color w:val="408080"/>
        </w:rPr>
        <w:t>// Checks to see if the room exists and, if not, adds it (as long as the roomID isn't blank)</w:t>
      </w:r>
    </w:p>
    <w:p w14:paraId="6294D41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$roomName</w:t>
      </w:r>
      <w:r>
        <w:rPr>
          <w:rFonts w:ascii="Roboto" w:eastAsia="Roboto" w:hAnsi="Roboto" w:cs="Roboto"/>
        </w:rPr>
        <w:t>));</w:t>
      </w:r>
    </w:p>
    <w:p w14:paraId="0298FA2E" w14:textId="77777777" w:rsidR="007542A2" w:rsidRDefault="007542A2">
      <w:pPr>
        <w:spacing w:line="240" w:lineRule="auto"/>
      </w:pPr>
    </w:p>
    <w:p w14:paraId="41C274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Figures out what the time for the period for insert is</w:t>
      </w:r>
    </w:p>
    <w:p w14:paraId="5BF493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$insertPeriodTime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"periodNumber"</w:t>
      </w:r>
      <w:r>
        <w:rPr>
          <w:rFonts w:ascii="Roboto" w:eastAsia="Roboto" w:hAnsi="Roboto" w:cs="Roboto"/>
          <w:color w:val="666666"/>
        </w:rPr>
        <w:t>=&gt;</w:t>
      </w:r>
      <w:r>
        <w:rPr>
          <w:rFonts w:ascii="Roboto" w:eastAsia="Roboto" w:hAnsi="Roboto" w:cs="Roboto"/>
          <w:color w:val="19177C"/>
        </w:rPr>
        <w:t>$insertPeriod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'startTime'</w:t>
      </w:r>
      <w:r>
        <w:rPr>
          <w:rFonts w:ascii="Roboto" w:eastAsia="Roboto" w:hAnsi="Roboto" w:cs="Roboto"/>
        </w:rPr>
        <w:t>];</w:t>
      </w:r>
    </w:p>
    <w:p w14:paraId="50D14ACE" w14:textId="77777777" w:rsidR="007542A2" w:rsidRDefault="007542A2">
      <w:pPr>
        <w:spacing w:line="240" w:lineRule="auto"/>
      </w:pPr>
    </w:p>
    <w:p w14:paraId="082F92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formatTime(</w:t>
      </w:r>
      <w:r>
        <w:rPr>
          <w:rFonts w:ascii="Roboto" w:eastAsia="Roboto" w:hAnsi="Roboto" w:cs="Roboto"/>
          <w:color w:val="19177C"/>
        </w:rPr>
        <w:t>$insertPeriodTime</w:t>
      </w:r>
      <w:r>
        <w:rPr>
          <w:rFonts w:ascii="Roboto" w:eastAsia="Roboto" w:hAnsi="Roboto" w:cs="Roboto"/>
        </w:rPr>
        <w:t xml:space="preserve">); </w:t>
      </w:r>
      <w:r>
        <w:rPr>
          <w:rFonts w:ascii="Roboto" w:eastAsia="Roboto" w:hAnsi="Roboto" w:cs="Roboto"/>
          <w:i/>
          <w:color w:val="408080"/>
        </w:rPr>
        <w:t>// Formats the time with a colon, according to the function's definition in ./includes/functions.php</w:t>
      </w:r>
    </w:p>
    <w:p w14:paraId="2408DF23" w14:textId="77777777" w:rsidR="007542A2" w:rsidRDefault="007542A2">
      <w:pPr>
        <w:spacing w:line="240" w:lineRule="auto"/>
      </w:pPr>
    </w:p>
    <w:p w14:paraId="0364FA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 xml:space="preserve">)) </w:t>
      </w:r>
      <w:r>
        <w:rPr>
          <w:rFonts w:ascii="Roboto" w:eastAsia="Roboto" w:hAnsi="Roboto" w:cs="Roboto"/>
          <w:i/>
          <w:color w:val="408080"/>
        </w:rPr>
        <w:t>// Checks to see if the room exists and, if not, adds it (as long as the roomID isn't blank)</w:t>
      </w:r>
    </w:p>
    <w:p w14:paraId="53DA02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color w:val="666666"/>
        </w:rPr>
        <w:t>=&gt;2</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color w:val="666666"/>
        </w:rPr>
        <w:t>=&gt;</w:t>
      </w:r>
      <w:r>
        <w:rPr>
          <w:rFonts w:ascii="Roboto" w:eastAsia="Roboto" w:hAnsi="Roboto" w:cs="Roboto"/>
        </w:rPr>
        <w:t>saltAndHashPassword(</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rPr>
        <w:t>)));</w:t>
      </w:r>
    </w:p>
    <w:p w14:paraId="6D8E203D" w14:textId="77777777" w:rsidR="007542A2" w:rsidRDefault="007542A2">
      <w:pPr>
        <w:spacing w:line="240" w:lineRule="auto"/>
      </w:pPr>
    </w:p>
    <w:p w14:paraId="0077AA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 NEED TO TEST THIS</w:t>
      </w:r>
    </w:p>
    <w:p w14:paraId="09DDE1C4" w14:textId="77777777" w:rsidR="007542A2" w:rsidRDefault="007542A2">
      <w:pPr>
        <w:spacing w:line="240" w:lineRule="auto"/>
      </w:pPr>
    </w:p>
    <w:p w14:paraId="202ACC29"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$ownerID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4E709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E62DDC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Need to calculate when to import the event</w:t>
      </w:r>
    </w:p>
    <w:p w14:paraId="41E2FE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while</w:t>
      </w:r>
      <w:r>
        <w:rPr>
          <w:rFonts w:ascii="Roboto" w:eastAsia="Roboto" w:hAnsi="Roboto" w:cs="Roboto"/>
        </w:rPr>
        <w:t xml:space="preserve"> (</w:t>
      </w:r>
      <w:r>
        <w:rPr>
          <w:rFonts w:ascii="Roboto" w:eastAsia="Roboto" w:hAnsi="Roboto" w:cs="Roboto"/>
          <w:color w:val="19177C"/>
        </w:rPr>
        <w:t>$insertDate</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19177C"/>
        </w:rPr>
        <w:t>$terminateDate</w:t>
      </w:r>
      <w:r>
        <w:rPr>
          <w:rFonts w:ascii="Roboto" w:eastAsia="Roboto" w:hAnsi="Roboto" w:cs="Roboto"/>
        </w:rPr>
        <w:t xml:space="preserve">) </w:t>
      </w:r>
      <w:r>
        <w:rPr>
          <w:rFonts w:ascii="Roboto" w:eastAsia="Roboto" w:hAnsi="Roboto" w:cs="Roboto"/>
          <w:i/>
          <w:color w:val="408080"/>
        </w:rPr>
        <w:t>// Need to loop through all of the weeks until the specified date</w:t>
      </w:r>
    </w:p>
    <w:p w14:paraId="3C516A9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A724B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Need to calculate the timestamp of each iteration</w:t>
      </w:r>
    </w:p>
    <w:p w14:paraId="2DC9BC1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b/>
          <w:color w:val="BB6622"/>
        </w:rPr>
        <w:t>\T</w:t>
      </w:r>
      <w:r>
        <w:rPr>
          <w:rFonts w:ascii="Roboto" w:eastAsia="Roboto" w:hAnsi="Roboto" w:cs="Roboto"/>
          <w:color w:val="BA2121"/>
        </w:rPr>
        <w:t>H:i"</w:t>
      </w:r>
      <w:r>
        <w:rPr>
          <w:rFonts w:ascii="Roboto" w:eastAsia="Roboto" w:hAnsi="Roboto" w:cs="Roboto"/>
        </w:rPr>
        <w:t xml:space="preserve">, </w:t>
      </w:r>
      <w:r>
        <w:rPr>
          <w:rFonts w:ascii="Roboto" w:eastAsia="Roboto" w:hAnsi="Roboto" w:cs="Roboto"/>
          <w:color w:val="19177C"/>
        </w:rPr>
        <w:t>$insertDate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24*60*60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next "</w:t>
      </w:r>
      <w:r>
        <w:rPr>
          <w:rFonts w:ascii="Roboto" w:eastAsia="Roboto" w:hAnsi="Roboto" w:cs="Roboto"/>
          <w:color w:val="666666"/>
        </w:rPr>
        <w:t>.</w:t>
      </w:r>
      <w:r>
        <w:rPr>
          <w:rFonts w:ascii="Roboto" w:eastAsia="Roboto" w:hAnsi="Roboto" w:cs="Roboto"/>
          <w:color w:val="19177C"/>
        </w:rPr>
        <w:t>$insertDay</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i/>
          <w:color w:val="408080"/>
        </w:rPr>
        <w:t>// Makes sure that the insert timestamp for this insert is calculated for the day specified, not the day after (that's why is goes back and forwards a day, whilst avoiding weekend-based errors)</w:t>
      </w:r>
    </w:p>
    <w:p w14:paraId="2F40891B" w14:textId="77777777" w:rsidR="007542A2" w:rsidRDefault="007542A2">
      <w:pPr>
        <w:spacing w:line="240" w:lineRule="auto"/>
      </w:pPr>
    </w:p>
    <w:p w14:paraId="59D89B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event is not set to repeat, it is inserted once:</w:t>
      </w:r>
    </w:p>
    <w:p w14:paraId="65DB6D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'importRoomBookingFormRepeatEvent'</w:t>
      </w:r>
      <w:r>
        <w:rPr>
          <w:rFonts w:ascii="Roboto" w:eastAsia="Roboto" w:hAnsi="Roboto" w:cs="Roboto"/>
        </w:rPr>
        <w:t>])</w:t>
      </w:r>
    </w:p>
    <w:p w14:paraId="2E0CC6F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B39E87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Attempts to insert the event</w:t>
      </w:r>
    </w:p>
    <w:p w14:paraId="3798FF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BA2121"/>
        </w:rPr>
        <w:t>"startTimestamp"</w:t>
      </w:r>
      <w:r>
        <w:rPr>
          <w:rFonts w:ascii="Roboto" w:eastAsia="Roboto" w:hAnsi="Roboto" w:cs="Roboto"/>
          <w:color w:val="666666"/>
        </w:rPr>
        <w:t>=&gt;</w:t>
      </w:r>
      <w:r>
        <w:rPr>
          <w:rFonts w:ascii="Roboto" w:eastAsia="Roboto" w:hAnsi="Roboto" w:cs="Roboto"/>
          <w:color w:val="19177C"/>
        </w:rPr>
        <w:t>$insertTimestamp</w:t>
      </w:r>
      <w:r>
        <w:rPr>
          <w:rFonts w:ascii="Roboto" w:eastAsia="Roboto" w:hAnsi="Roboto" w:cs="Roboto"/>
        </w:rPr>
        <w:t xml:space="preserve">, </w:t>
      </w:r>
      <w:r>
        <w:rPr>
          <w:rFonts w:ascii="Roboto" w:eastAsia="Roboto" w:hAnsi="Roboto" w:cs="Roboto"/>
          <w:color w:val="BA2121"/>
        </w:rPr>
        <w:t>"ownerID"</w:t>
      </w:r>
      <w:r>
        <w:rPr>
          <w:rFonts w:ascii="Roboto" w:eastAsia="Roboto" w:hAnsi="Roboto" w:cs="Roboto"/>
          <w:color w:val="666666"/>
        </w:rPr>
        <w:t>=&gt;</w:t>
      </w:r>
      <w:r>
        <w:rPr>
          <w:rFonts w:ascii="Roboto" w:eastAsia="Roboto" w:hAnsi="Roboto" w:cs="Roboto"/>
          <w:color w:val="19177C"/>
        </w:rPr>
        <w:t>$ownerID</w:t>
      </w:r>
      <w:r>
        <w:rPr>
          <w:rFonts w:ascii="Roboto" w:eastAsia="Roboto" w:hAnsi="Roboto" w:cs="Roboto"/>
        </w:rPr>
        <w:t>)))</w:t>
      </w:r>
    </w:p>
    <w:p w14:paraId="0399D6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3FBF33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52FFB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3CC985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A0245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422AA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0FB793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event is set to repeat in holidays and the repeat setting has been set (the event will be inserted even if the event falls in a holiday date range):</w:t>
      </w:r>
    </w:p>
    <w:p w14:paraId="6A65BA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$repeatInHolidays</w:t>
      </w:r>
      <w:r>
        <w:rPr>
          <w:rFonts w:ascii="Roboto" w:eastAsia="Roboto" w:hAnsi="Roboto" w:cs="Roboto"/>
        </w:rPr>
        <w:t>)</w:t>
      </w:r>
    </w:p>
    <w:p w14:paraId="5BAF941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9D111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Attempts to insert the event</w:t>
      </w:r>
    </w:p>
    <w:p w14:paraId="64A93CD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BA2121"/>
        </w:rPr>
        <w:t>"startTimestamp"</w:t>
      </w:r>
      <w:r>
        <w:rPr>
          <w:rFonts w:ascii="Roboto" w:eastAsia="Roboto" w:hAnsi="Roboto" w:cs="Roboto"/>
          <w:color w:val="666666"/>
        </w:rPr>
        <w:t>=&gt;</w:t>
      </w:r>
      <w:r>
        <w:rPr>
          <w:rFonts w:ascii="Roboto" w:eastAsia="Roboto" w:hAnsi="Roboto" w:cs="Roboto"/>
          <w:color w:val="19177C"/>
        </w:rPr>
        <w:t>$insertTimestamp</w:t>
      </w:r>
      <w:r>
        <w:rPr>
          <w:rFonts w:ascii="Roboto" w:eastAsia="Roboto" w:hAnsi="Roboto" w:cs="Roboto"/>
        </w:rPr>
        <w:t xml:space="preserve">, </w:t>
      </w:r>
      <w:r>
        <w:rPr>
          <w:rFonts w:ascii="Roboto" w:eastAsia="Roboto" w:hAnsi="Roboto" w:cs="Roboto"/>
          <w:color w:val="BA2121"/>
        </w:rPr>
        <w:t>"ownerID"</w:t>
      </w:r>
      <w:r>
        <w:rPr>
          <w:rFonts w:ascii="Roboto" w:eastAsia="Roboto" w:hAnsi="Roboto" w:cs="Roboto"/>
          <w:color w:val="666666"/>
        </w:rPr>
        <w:t>=&gt;</w:t>
      </w:r>
      <w:r>
        <w:rPr>
          <w:rFonts w:ascii="Roboto" w:eastAsia="Roboto" w:hAnsi="Roboto" w:cs="Roboto"/>
          <w:color w:val="19177C"/>
        </w:rPr>
        <w:t>$ownerID</w:t>
      </w:r>
      <w:r>
        <w:rPr>
          <w:rFonts w:ascii="Roboto" w:eastAsia="Roboto" w:hAnsi="Roboto" w:cs="Roboto"/>
        </w:rPr>
        <w:t>)))</w:t>
      </w:r>
    </w:p>
    <w:p w14:paraId="4B90B1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08FDB1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78068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6444FE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5DE58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DE4BB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AFF89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event is set to repeat and there are no holidays set</w:t>
      </w:r>
    </w:p>
    <w:p w14:paraId="4845F9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b/>
          <w:color w:val="008000"/>
        </w:rPr>
        <w:t>empty</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"SELECT * FROM Holidays WHERE "</w:t>
      </w:r>
      <w:r>
        <w:rPr>
          <w:rFonts w:ascii="Roboto" w:eastAsia="Roboto" w:hAnsi="Roboto" w:cs="Roboto"/>
          <w:color w:val="666666"/>
        </w:rPr>
        <w:t>.</w:t>
      </w:r>
      <w:r>
        <w:rPr>
          <w:rFonts w:ascii="Roboto" w:eastAsia="Roboto" w:hAnsi="Roboto" w:cs="Roboto"/>
          <w:color w:val="19177C"/>
        </w:rPr>
        <w:t>$insertDate</w:t>
      </w:r>
      <w:r>
        <w:rPr>
          <w:rFonts w:ascii="Roboto" w:eastAsia="Roboto" w:hAnsi="Roboto" w:cs="Roboto"/>
          <w:color w:val="666666"/>
        </w:rPr>
        <w:t>.</w:t>
      </w:r>
      <w:r>
        <w:rPr>
          <w:rFonts w:ascii="Roboto" w:eastAsia="Roboto" w:hAnsi="Roboto" w:cs="Roboto"/>
          <w:color w:val="BA2121"/>
        </w:rPr>
        <w:t>" BETWEEN `startTimestamp` AND `endTimestamp`"</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3F6F2A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6B1053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Attempts to insert the event</w:t>
      </w:r>
    </w:p>
    <w:p w14:paraId="7022E4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$roomID</w:t>
      </w:r>
      <w:r>
        <w:rPr>
          <w:rFonts w:ascii="Roboto" w:eastAsia="Roboto" w:hAnsi="Roboto" w:cs="Roboto"/>
        </w:rPr>
        <w:t xml:space="preserve">, </w:t>
      </w:r>
      <w:r>
        <w:rPr>
          <w:rFonts w:ascii="Roboto" w:eastAsia="Roboto" w:hAnsi="Roboto" w:cs="Roboto"/>
          <w:color w:val="BA2121"/>
        </w:rPr>
        <w:t>"startTimestamp"</w:t>
      </w:r>
      <w:r>
        <w:rPr>
          <w:rFonts w:ascii="Roboto" w:eastAsia="Roboto" w:hAnsi="Roboto" w:cs="Roboto"/>
          <w:color w:val="666666"/>
        </w:rPr>
        <w:t>=&gt;</w:t>
      </w:r>
      <w:r>
        <w:rPr>
          <w:rFonts w:ascii="Roboto" w:eastAsia="Roboto" w:hAnsi="Roboto" w:cs="Roboto"/>
          <w:color w:val="19177C"/>
        </w:rPr>
        <w:t>$insertTimestamp</w:t>
      </w:r>
      <w:r>
        <w:rPr>
          <w:rFonts w:ascii="Roboto" w:eastAsia="Roboto" w:hAnsi="Roboto" w:cs="Roboto"/>
        </w:rPr>
        <w:t xml:space="preserve">, </w:t>
      </w:r>
      <w:r>
        <w:rPr>
          <w:rFonts w:ascii="Roboto" w:eastAsia="Roboto" w:hAnsi="Roboto" w:cs="Roboto"/>
          <w:color w:val="BA2121"/>
        </w:rPr>
        <w:t>"ownerID"</w:t>
      </w:r>
      <w:r>
        <w:rPr>
          <w:rFonts w:ascii="Roboto" w:eastAsia="Roboto" w:hAnsi="Roboto" w:cs="Roboto"/>
          <w:color w:val="666666"/>
        </w:rPr>
        <w:t>=&gt;</w:t>
      </w:r>
      <w:r>
        <w:rPr>
          <w:rFonts w:ascii="Roboto" w:eastAsia="Roboto" w:hAnsi="Roboto" w:cs="Roboto"/>
          <w:color w:val="19177C"/>
        </w:rPr>
        <w:t>$ownerID</w:t>
      </w:r>
      <w:r>
        <w:rPr>
          <w:rFonts w:ascii="Roboto" w:eastAsia="Roboto" w:hAnsi="Roboto" w:cs="Roboto"/>
        </w:rPr>
        <w:t>)))</w:t>
      </w:r>
    </w:p>
    <w:p w14:paraId="05AABF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02799E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EBCB11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$insertTimestamp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Period"</w:t>
      </w:r>
      <w:r>
        <w:rPr>
          <w:rFonts w:ascii="Roboto" w:eastAsia="Roboto" w:hAnsi="Roboto" w:cs="Roboto"/>
          <w:color w:val="666666"/>
        </w:rPr>
        <w:t>.</w:t>
      </w:r>
      <w:r>
        <w:rPr>
          <w:rFonts w:ascii="Roboto" w:eastAsia="Roboto" w:hAnsi="Roboto" w:cs="Roboto"/>
          <w:color w:val="19177C"/>
        </w:rPr>
        <w:t>$insertPeriod</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77E1D9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E57872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EE97B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E387E6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No events will be inserted if there are holidays set</w:t>
      </w:r>
    </w:p>
    <w:p w14:paraId="2855B7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r>
        <w:rPr>
          <w:rFonts w:ascii="Roboto" w:eastAsia="Roboto" w:hAnsi="Roboto" w:cs="Roboto"/>
        </w:rPr>
        <w:tab/>
      </w:r>
      <w:r>
        <w:rPr>
          <w:rFonts w:ascii="Roboto" w:eastAsia="Roboto" w:hAnsi="Roboto" w:cs="Roboto"/>
        </w:rPr>
        <w:tab/>
      </w:r>
      <w:r>
        <w:rPr>
          <w:rFonts w:ascii="Roboto" w:eastAsia="Roboto" w:hAnsi="Roboto" w:cs="Roboto"/>
        </w:rPr>
        <w:tab/>
      </w:r>
    </w:p>
    <w:p w14:paraId="7B6B40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C8B79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DCDEA52" w14:textId="77777777" w:rsidR="007542A2" w:rsidRDefault="007542A2">
      <w:pPr>
        <w:spacing w:line="240" w:lineRule="auto"/>
      </w:pPr>
    </w:p>
    <w:p w14:paraId="0FA334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60*60*24*7</w:t>
      </w:r>
      <w:r>
        <w:rPr>
          <w:rFonts w:ascii="Roboto" w:eastAsia="Roboto" w:hAnsi="Roboto" w:cs="Roboto"/>
        </w:rPr>
        <w:t xml:space="preserve">; </w:t>
      </w:r>
      <w:r>
        <w:rPr>
          <w:rFonts w:ascii="Roboto" w:eastAsia="Roboto" w:hAnsi="Roboto" w:cs="Roboto"/>
          <w:i/>
          <w:color w:val="408080"/>
        </w:rPr>
        <w:t>// Adds on one week to the last insert date</w:t>
      </w:r>
    </w:p>
    <w:p w14:paraId="0334A8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636C0D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D91F9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4165B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8CC13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cell's contents resembles a teacher ID or a room ID:</w:t>
      </w:r>
    </w:p>
    <w:p w14:paraId="680861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"SELECT * FROM `Rooms` WHERE `roomID` LIKE '%</w:t>
      </w:r>
      <w:r>
        <w:rPr>
          <w:rFonts w:ascii="Roboto" w:eastAsia="Roboto" w:hAnsi="Roboto" w:cs="Roboto"/>
          <w:b/>
          <w:color w:val="BB6688"/>
        </w:rPr>
        <w:t>{</w:t>
      </w:r>
      <w:r>
        <w:rPr>
          <w:rFonts w:ascii="Roboto" w:eastAsia="Roboto" w:hAnsi="Roboto" w:cs="Roboto"/>
          <w:color w:val="19177C"/>
        </w:rPr>
        <w:t>$cell</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 xml:space="preserve">))) </w:t>
      </w:r>
      <w:r>
        <w:rPr>
          <w:rFonts w:ascii="Roboto" w:eastAsia="Roboto" w:hAnsi="Roboto" w:cs="Roboto"/>
          <w:b/>
          <w:color w:val="008000"/>
        </w:rPr>
        <w:t>OR</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"SELECT * FROM `Users` WHERE `userID` LIKE '%</w:t>
      </w:r>
      <w:r>
        <w:rPr>
          <w:rFonts w:ascii="Roboto" w:eastAsia="Roboto" w:hAnsi="Roboto" w:cs="Roboto"/>
          <w:b/>
          <w:color w:val="BB6688"/>
        </w:rPr>
        <w:t>{</w:t>
      </w:r>
      <w:r>
        <w:rPr>
          <w:rFonts w:ascii="Roboto" w:eastAsia="Roboto" w:hAnsi="Roboto" w:cs="Roboto"/>
          <w:color w:val="19177C"/>
        </w:rPr>
        <w:t>$cell</w:t>
      </w:r>
      <w:r>
        <w:rPr>
          <w:rFonts w:ascii="Roboto" w:eastAsia="Roboto" w:hAnsi="Roboto" w:cs="Roboto"/>
          <w:b/>
          <w:color w:val="BB6688"/>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 xml:space="preserve">))) </w:t>
      </w:r>
      <w:r>
        <w:rPr>
          <w:rFonts w:ascii="Roboto" w:eastAsia="Roboto" w:hAnsi="Roboto" w:cs="Roboto"/>
          <w:i/>
          <w:color w:val="408080"/>
        </w:rPr>
        <w:t>// If it is a teacher or a room as the cell's value, then ignore and don't add to $unsuccessful[]</w:t>
      </w:r>
    </w:p>
    <w:p w14:paraId="248659D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13165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cell string has a valid make-up, or if it contains LUNCH, LEAD or PPA, then it is ignored</w:t>
      </w:r>
    </w:p>
    <w:p w14:paraId="6F07E66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(trim(</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"LUNCH"</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"LEAD"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strpos</w:t>
      </w:r>
      <w:r>
        <w:rPr>
          <w:rFonts w:ascii="Roboto" w:eastAsia="Roboto" w:hAnsi="Roboto" w:cs="Roboto"/>
        </w:rPr>
        <w:t>(</w:t>
      </w:r>
      <w:r>
        <w:rPr>
          <w:rFonts w:ascii="Roboto" w:eastAsia="Roboto" w:hAnsi="Roboto" w:cs="Roboto"/>
          <w:color w:val="19177C"/>
        </w:rPr>
        <w:t>$cell</w:t>
      </w:r>
      <w:r>
        <w:rPr>
          <w:rFonts w:ascii="Roboto" w:eastAsia="Roboto" w:hAnsi="Roboto" w:cs="Roboto"/>
        </w:rPr>
        <w:t xml:space="preserve">, </w:t>
      </w:r>
      <w:r>
        <w:rPr>
          <w:rFonts w:ascii="Roboto" w:eastAsia="Roboto" w:hAnsi="Roboto" w:cs="Roboto"/>
          <w:color w:val="BA2121"/>
        </w:rPr>
        <w:t>"PPA"</w:t>
      </w:r>
      <w:r>
        <w:rPr>
          <w:rFonts w:ascii="Roboto" w:eastAsia="Roboto" w:hAnsi="Roboto" w:cs="Roboto"/>
        </w:rPr>
        <w:t>)))</w:t>
      </w:r>
    </w:p>
    <w:p w14:paraId="1D1FF1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$cell</w:t>
      </w:r>
      <w:r>
        <w:rPr>
          <w:rFonts w:ascii="Roboto" w:eastAsia="Roboto" w:hAnsi="Roboto" w:cs="Roboto"/>
          <w:color w:val="666666"/>
        </w:rPr>
        <w:t>.</w:t>
      </w:r>
      <w:r>
        <w:rPr>
          <w:rFonts w:ascii="Roboto" w:eastAsia="Roboto" w:hAnsi="Roboto" w:cs="Roboto"/>
          <w:color w:val="BA2121"/>
        </w:rPr>
        <w:t>" {&lt;i&gt;Missing (or too much) data&lt;/i&gt;}"</w:t>
      </w:r>
      <w:r>
        <w:rPr>
          <w:rFonts w:ascii="Roboto" w:eastAsia="Roboto" w:hAnsi="Roboto" w:cs="Roboto"/>
        </w:rPr>
        <w:t>;</w:t>
      </w:r>
    </w:p>
    <w:p w14:paraId="6D7869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F8516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FAAA524" w14:textId="77777777" w:rsidR="007542A2" w:rsidRDefault="007542A2">
      <w:pPr>
        <w:spacing w:line="240" w:lineRule="auto"/>
      </w:pPr>
    </w:p>
    <w:p w14:paraId="008E426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$dayPeriodCounter</w:t>
      </w:r>
      <w:r>
        <w:rPr>
          <w:rFonts w:ascii="Roboto" w:eastAsia="Roboto" w:hAnsi="Roboto" w:cs="Roboto"/>
          <w:color w:val="666666"/>
        </w:rPr>
        <w:t>++</w:t>
      </w:r>
      <w:r>
        <w:rPr>
          <w:rFonts w:ascii="Roboto" w:eastAsia="Roboto" w:hAnsi="Roboto" w:cs="Roboto"/>
        </w:rPr>
        <w:t>;</w:t>
      </w:r>
    </w:p>
    <w:p w14:paraId="6C971C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C2396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C430497" w14:textId="77777777" w:rsidR="007542A2" w:rsidRDefault="007542A2">
      <w:pPr>
        <w:spacing w:line="240" w:lineRule="auto"/>
      </w:pPr>
    </w:p>
    <w:p w14:paraId="3214134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the number of successful and unsuccessful inserts</w:t>
      </w:r>
    </w:p>
    <w:p w14:paraId="4733B5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$successful</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items inserted successfully.&lt;/p&gt;"</w:t>
      </w:r>
      <w:r>
        <w:rPr>
          <w:rFonts w:ascii="Roboto" w:eastAsia="Roboto" w:hAnsi="Roboto" w:cs="Roboto"/>
        </w:rPr>
        <w:t>;</w:t>
      </w:r>
    </w:p>
    <w:p w14:paraId="25BF1B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$unsuccessful</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items failed to insert.&lt;/p&gt;"</w:t>
      </w:r>
      <w:r>
        <w:rPr>
          <w:rFonts w:ascii="Roboto" w:eastAsia="Roboto" w:hAnsi="Roboto" w:cs="Roboto"/>
        </w:rPr>
        <w:t>;</w:t>
      </w:r>
    </w:p>
    <w:p w14:paraId="2F8141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"&lt;p&gt;See details below.&lt;/p&gt;"</w:t>
      </w:r>
      <w:r>
        <w:rPr>
          <w:rFonts w:ascii="Roboto" w:eastAsia="Roboto" w:hAnsi="Roboto" w:cs="Roboto"/>
        </w:rPr>
        <w:t>;</w:t>
      </w:r>
    </w:p>
    <w:p w14:paraId="0CCAA84B" w14:textId="77777777" w:rsidR="007542A2" w:rsidRDefault="007542A2">
      <w:pPr>
        <w:spacing w:line="240" w:lineRule="auto"/>
      </w:pPr>
    </w:p>
    <w:p w14:paraId="55A709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all succesful inserts</w:t>
      </w:r>
    </w:p>
    <w:p w14:paraId="042485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083212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401CC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"&lt;h3&gt;Successful Items&lt;/h3&gt;"</w:t>
      </w:r>
      <w:r>
        <w:rPr>
          <w:rFonts w:ascii="Roboto" w:eastAsia="Roboto" w:hAnsi="Roboto" w:cs="Roboto"/>
        </w:rPr>
        <w:t>;</w:t>
      </w:r>
    </w:p>
    <w:p w14:paraId="54143F6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27D09F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$item</w:t>
      </w:r>
      <w:r>
        <w:rPr>
          <w:rFonts w:ascii="Roboto" w:eastAsia="Roboto" w:hAnsi="Roboto" w:cs="Roboto"/>
        </w:rPr>
        <w:t>)</w:t>
      </w:r>
    </w:p>
    <w:p w14:paraId="097CC4EA"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29AFA5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"&lt;li&gt;"</w:t>
      </w:r>
      <w:r>
        <w:rPr>
          <w:rFonts w:ascii="Roboto" w:eastAsia="Roboto" w:hAnsi="Roboto" w:cs="Roboto"/>
          <w:color w:val="666666"/>
        </w:rPr>
        <w:t>.</w:t>
      </w:r>
      <w:r>
        <w:rPr>
          <w:rFonts w:ascii="Roboto" w:eastAsia="Roboto" w:hAnsi="Roboto" w:cs="Roboto"/>
          <w:color w:val="19177C"/>
        </w:rPr>
        <w:t>$item</w:t>
      </w:r>
      <w:r>
        <w:rPr>
          <w:rFonts w:ascii="Roboto" w:eastAsia="Roboto" w:hAnsi="Roboto" w:cs="Roboto"/>
          <w:color w:val="666666"/>
        </w:rPr>
        <w:t>.</w:t>
      </w:r>
      <w:r>
        <w:rPr>
          <w:rFonts w:ascii="Roboto" w:eastAsia="Roboto" w:hAnsi="Roboto" w:cs="Roboto"/>
          <w:color w:val="BA2121"/>
        </w:rPr>
        <w:t>"&lt;/li&gt;"</w:t>
      </w:r>
      <w:r>
        <w:rPr>
          <w:rFonts w:ascii="Roboto" w:eastAsia="Roboto" w:hAnsi="Roboto" w:cs="Roboto"/>
        </w:rPr>
        <w:t>;</w:t>
      </w:r>
    </w:p>
    <w:p w14:paraId="5E835B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05989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35FCCB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E08183C" w14:textId="77777777" w:rsidR="007542A2" w:rsidRDefault="007542A2">
      <w:pPr>
        <w:spacing w:line="240" w:lineRule="auto"/>
      </w:pPr>
    </w:p>
    <w:p w14:paraId="579678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all unsuccessful inserts</w:t>
      </w:r>
    </w:p>
    <w:p w14:paraId="42933A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52906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1F8F2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"&lt;h3&gt;Unsuccessful Items&lt;/h3&gt;"</w:t>
      </w:r>
      <w:r>
        <w:rPr>
          <w:rFonts w:ascii="Roboto" w:eastAsia="Roboto" w:hAnsi="Roboto" w:cs="Roboto"/>
        </w:rPr>
        <w:t>;</w:t>
      </w:r>
    </w:p>
    <w:p w14:paraId="3684840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14C95B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$item</w:t>
      </w:r>
      <w:r>
        <w:rPr>
          <w:rFonts w:ascii="Roboto" w:eastAsia="Roboto" w:hAnsi="Roboto" w:cs="Roboto"/>
        </w:rPr>
        <w:t>)</w:t>
      </w:r>
    </w:p>
    <w:p w14:paraId="0BB50F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C122F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"&lt;li&gt;"</w:t>
      </w:r>
      <w:r>
        <w:rPr>
          <w:rFonts w:ascii="Roboto" w:eastAsia="Roboto" w:hAnsi="Roboto" w:cs="Roboto"/>
          <w:color w:val="666666"/>
        </w:rPr>
        <w:t>.</w:t>
      </w:r>
      <w:r>
        <w:rPr>
          <w:rFonts w:ascii="Roboto" w:eastAsia="Roboto" w:hAnsi="Roboto" w:cs="Roboto"/>
          <w:color w:val="19177C"/>
        </w:rPr>
        <w:t>$item</w:t>
      </w:r>
      <w:r>
        <w:rPr>
          <w:rFonts w:ascii="Roboto" w:eastAsia="Roboto" w:hAnsi="Roboto" w:cs="Roboto"/>
          <w:color w:val="666666"/>
        </w:rPr>
        <w:t>.</w:t>
      </w:r>
      <w:r>
        <w:rPr>
          <w:rFonts w:ascii="Roboto" w:eastAsia="Roboto" w:hAnsi="Roboto" w:cs="Roboto"/>
          <w:color w:val="BA2121"/>
        </w:rPr>
        <w:t>"&lt;/li&gt;"</w:t>
      </w:r>
      <w:r>
        <w:rPr>
          <w:rFonts w:ascii="Roboto" w:eastAsia="Roboto" w:hAnsi="Roboto" w:cs="Roboto"/>
        </w:rPr>
        <w:t>;</w:t>
      </w:r>
    </w:p>
    <w:p w14:paraId="20BC76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926D7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6222CC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C16F56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7D0C3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EF89FA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1312AE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4EBC57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A66B06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0893F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C59998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46500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An error message is shown if the user isn't allowed to view the page due to their user level</w:t>
      </w:r>
    </w:p>
    <w:p w14:paraId="71BE06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220651F6"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78304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8598D3F" w14:textId="77777777" w:rsidR="007542A2" w:rsidRDefault="004E0924">
      <w:pPr>
        <w:spacing w:line="240" w:lineRule="auto"/>
      </w:pPr>
      <w:r>
        <w:rPr>
          <w:rFonts w:ascii="Roboto" w:eastAsia="Roboto" w:hAnsi="Roboto" w:cs="Roboto"/>
        </w:rPr>
        <w:tab/>
        <w:t>&lt;/body&gt;</w:t>
      </w:r>
    </w:p>
    <w:p w14:paraId="0E8C6169" w14:textId="77777777" w:rsidR="007542A2" w:rsidRDefault="004E0924">
      <w:pPr>
        <w:spacing w:line="240" w:lineRule="auto"/>
      </w:pPr>
      <w:r>
        <w:rPr>
          <w:rFonts w:ascii="Roboto" w:eastAsia="Roboto" w:hAnsi="Roboto" w:cs="Roboto"/>
        </w:rPr>
        <w:t>&lt;/html&gt;</w:t>
      </w:r>
    </w:p>
    <w:p w14:paraId="3A81C379" w14:textId="77777777" w:rsidR="007542A2" w:rsidRDefault="007542A2"/>
    <w:p w14:paraId="1F34D9FE" w14:textId="77777777" w:rsidR="007542A2" w:rsidRDefault="004E0924">
      <w:pPr>
        <w:pStyle w:val="Heading3"/>
        <w:contextualSpacing w:val="0"/>
      </w:pPr>
      <w:bookmarkStart w:id="224" w:name="h.ycwfxackk3ce" w:colFirst="0" w:colLast="0"/>
      <w:bookmarkStart w:id="225" w:name="_Toc448908051"/>
      <w:bookmarkEnd w:id="224"/>
      <w:r>
        <w:lastRenderedPageBreak/>
        <w:t>addEventSingle.php</w:t>
      </w:r>
      <w:bookmarkEnd w:id="225"/>
    </w:p>
    <w:tbl>
      <w:tblPr>
        <w:tblStyle w:val="aff8"/>
        <w:tblW w:w="11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7542A2" w14:paraId="728A608C" w14:textId="77777777">
        <w:tc>
          <w:tcPr>
            <w:tcW w:w="11325" w:type="dxa"/>
            <w:tcMar>
              <w:top w:w="100" w:type="dxa"/>
              <w:left w:w="100" w:type="dxa"/>
              <w:bottom w:w="100" w:type="dxa"/>
              <w:right w:w="100" w:type="dxa"/>
            </w:tcMar>
          </w:tcPr>
          <w:p w14:paraId="499BA15E" w14:textId="77777777" w:rsidR="007542A2" w:rsidRDefault="004E0924">
            <w:pPr>
              <w:widowControl w:val="0"/>
              <w:spacing w:line="240" w:lineRule="auto"/>
            </w:pPr>
            <w:r>
              <w:rPr>
                <w:noProof/>
              </w:rPr>
              <w:lastRenderedPageBreak/>
              <w:drawing>
                <wp:inline distT="114300" distB="114300" distL="114300" distR="114300" wp14:anchorId="6B3B1010" wp14:editId="3AD95D7A">
                  <wp:extent cx="6134100" cy="4916106"/>
                  <wp:effectExtent l="0" t="0" r="0" b="0"/>
                  <wp:docPr id="2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3"/>
                          <a:srcRect/>
                          <a:stretch>
                            <a:fillRect/>
                          </a:stretch>
                        </pic:blipFill>
                        <pic:spPr>
                          <a:xfrm>
                            <a:off x="0" y="0"/>
                            <a:ext cx="6137555" cy="4918875"/>
                          </a:xfrm>
                          <a:prstGeom prst="rect">
                            <a:avLst/>
                          </a:prstGeom>
                          <a:ln/>
                        </pic:spPr>
                      </pic:pic>
                    </a:graphicData>
                  </a:graphic>
                </wp:inline>
              </w:drawing>
            </w:r>
          </w:p>
        </w:tc>
      </w:tr>
    </w:tbl>
    <w:p w14:paraId="37153EAB" w14:textId="77777777" w:rsidR="007542A2" w:rsidRDefault="004E0924">
      <w:pPr>
        <w:spacing w:line="240" w:lineRule="auto"/>
      </w:pPr>
      <w:bookmarkStart w:id="226" w:name="h.qoxt9u2m03ct" w:colFirst="0" w:colLast="0"/>
      <w:bookmarkEnd w:id="226"/>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451202E2" w14:textId="77777777" w:rsidR="007542A2" w:rsidRDefault="004E0924">
      <w:pPr>
        <w:spacing w:line="240" w:lineRule="auto"/>
      </w:pPr>
      <w:r>
        <w:rPr>
          <w:rFonts w:ascii="Roboto" w:eastAsia="Roboto" w:hAnsi="Roboto" w:cs="Roboto"/>
          <w:color w:val="666666"/>
        </w:rPr>
        <w:lastRenderedPageBreak/>
        <w:t>&lt;</w:t>
      </w:r>
      <w:r>
        <w:rPr>
          <w:rFonts w:ascii="Roboto" w:eastAsia="Roboto" w:hAnsi="Roboto" w:cs="Roboto"/>
        </w:rPr>
        <w:t>html</w:t>
      </w:r>
      <w:r>
        <w:rPr>
          <w:rFonts w:ascii="Roboto" w:eastAsia="Roboto" w:hAnsi="Roboto" w:cs="Roboto"/>
          <w:color w:val="666666"/>
        </w:rPr>
        <w:t>&gt;</w:t>
      </w:r>
    </w:p>
    <w:p w14:paraId="5F056CFE"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6E3344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3FE1A3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4E43100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7DC9A4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3BCA972F" w14:textId="77777777" w:rsidR="007542A2" w:rsidRDefault="004E0924">
      <w:pPr>
        <w:spacing w:line="240" w:lineRule="auto"/>
      </w:pPr>
      <w:r>
        <w:rPr>
          <w:rFonts w:ascii="Roboto" w:eastAsia="Roboto" w:hAnsi="Roboto" w:cs="Roboto"/>
        </w:rPr>
        <w:tab/>
        <w:t>&lt;/head&gt;</w:t>
      </w:r>
    </w:p>
    <w:p w14:paraId="6616BEDD" w14:textId="77777777" w:rsidR="007542A2" w:rsidRDefault="004E0924">
      <w:pPr>
        <w:spacing w:line="240" w:lineRule="auto"/>
      </w:pPr>
      <w:r>
        <w:rPr>
          <w:rFonts w:ascii="Roboto" w:eastAsia="Roboto" w:hAnsi="Roboto" w:cs="Roboto"/>
        </w:rPr>
        <w:tab/>
        <w:t>&lt;body&gt;</w:t>
      </w:r>
    </w:p>
    <w:p w14:paraId="11A5077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31D33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123F68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25925B93" w14:textId="77777777" w:rsidR="007542A2" w:rsidRDefault="007542A2">
      <w:pPr>
        <w:spacing w:line="240" w:lineRule="auto"/>
      </w:pPr>
    </w:p>
    <w:p w14:paraId="7ACFE6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These variables store the messages that will be shown after the form has been submitted</w:t>
      </w:r>
    </w:p>
    <w:p w14:paraId="14DBDC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19CA94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216436A" w14:textId="77777777" w:rsidR="007542A2" w:rsidRDefault="007542A2">
      <w:pPr>
        <w:spacing w:line="240" w:lineRule="auto"/>
      </w:pPr>
    </w:p>
    <w:p w14:paraId="2B24E5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This page requries the user to be a teacher</w:t>
      </w:r>
    </w:p>
    <w:p w14:paraId="417F1E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w:t>
      </w:r>
    </w:p>
    <w:p w14:paraId="44BE90E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5DC94023"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CAE59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17A1F0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&lt;h1&gt;Add Event&lt;/h1&gt;</w:t>
      </w:r>
    </w:p>
    <w:p w14:paraId="3A84A3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&lt;h2&gt;Add Event: Single&lt;/h2&gt;</w:t>
      </w:r>
    </w:p>
    <w:p w14:paraId="0D7CB834" w14:textId="77777777" w:rsidR="007542A2" w:rsidRDefault="007542A2">
      <w:pPr>
        <w:spacing w:line="240" w:lineRule="auto"/>
      </w:pPr>
    </w:p>
    <w:p w14:paraId="04B34E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DE892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w:t>
      </w:r>
    </w:p>
    <w:p w14:paraId="0E4DCF8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'addEventSingleFormSubmit'</w:t>
      </w:r>
      <w:r>
        <w:rPr>
          <w:rFonts w:ascii="Roboto" w:eastAsia="Roboto" w:hAnsi="Roboto" w:cs="Roboto"/>
        </w:rPr>
        <w:t>]))</w:t>
      </w:r>
    </w:p>
    <w:p w14:paraId="5A1E57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91019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'addEventSingleFormEventName'</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59B4E61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an event name.&lt;br /&gt;"</w:t>
      </w:r>
      <w:r>
        <w:rPr>
          <w:rFonts w:ascii="Roboto" w:eastAsia="Roboto" w:hAnsi="Roboto" w:cs="Roboto"/>
        </w:rPr>
        <w:t>;</w:t>
      </w:r>
    </w:p>
    <w:p w14:paraId="0BEB28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'addEventSingleFormTeacherID'</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577F14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teacher ID.&lt;br /&gt;"</w:t>
      </w:r>
      <w:r>
        <w:rPr>
          <w:rFonts w:ascii="Roboto" w:eastAsia="Roboto" w:hAnsi="Roboto" w:cs="Roboto"/>
        </w:rPr>
        <w:t>;</w:t>
      </w:r>
    </w:p>
    <w:p w14:paraId="41410D5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'addEventSingleFormDate'</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77AABD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date.&lt;br /&gt;"</w:t>
      </w:r>
      <w:r>
        <w:rPr>
          <w:rFonts w:ascii="Roboto" w:eastAsia="Roboto" w:hAnsi="Roboto" w:cs="Roboto"/>
        </w:rPr>
        <w:t>;</w:t>
      </w:r>
    </w:p>
    <w:p w14:paraId="6C40DF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'addEventSingleFormPeriod'</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0FD002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period.&lt;br /&gt;"</w:t>
      </w:r>
      <w:r>
        <w:rPr>
          <w:rFonts w:ascii="Roboto" w:eastAsia="Roboto" w:hAnsi="Roboto" w:cs="Roboto"/>
        </w:rPr>
        <w:t>;</w:t>
      </w:r>
    </w:p>
    <w:p w14:paraId="39EE48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'addEventSingleFormRoom'</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0572D0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room.&lt;br /&gt;"</w:t>
      </w:r>
      <w:r>
        <w:rPr>
          <w:rFonts w:ascii="Roboto" w:eastAsia="Roboto" w:hAnsi="Roboto" w:cs="Roboto"/>
        </w:rPr>
        <w:t>;</w:t>
      </w:r>
    </w:p>
    <w:p w14:paraId="20BD451C" w14:textId="77777777" w:rsidR="007542A2" w:rsidRDefault="007542A2">
      <w:pPr>
        <w:spacing w:line="240" w:lineRule="auto"/>
      </w:pPr>
    </w:p>
    <w:p w14:paraId="181114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Builds an insert array for each of the columns in the table</w:t>
      </w:r>
    </w:p>
    <w:p w14:paraId="623CBD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'addEventSingleFormEventName'</w:t>
      </w:r>
      <w:r>
        <w:rPr>
          <w:rFonts w:ascii="Roboto" w:eastAsia="Roboto" w:hAnsi="Roboto" w:cs="Roboto"/>
        </w:rPr>
        <w:t>];</w:t>
      </w:r>
    </w:p>
    <w:p w14:paraId="4F3152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'addEventSingleFormTeacherID'</w:t>
      </w:r>
      <w:r>
        <w:rPr>
          <w:rFonts w:ascii="Roboto" w:eastAsia="Roboto" w:hAnsi="Roboto" w:cs="Roboto"/>
        </w:rPr>
        <w:t>];</w:t>
      </w:r>
    </w:p>
    <w:p w14:paraId="322CDC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'addEventSingleFormRoom'</w:t>
      </w:r>
      <w:r>
        <w:rPr>
          <w:rFonts w:ascii="Roboto" w:eastAsia="Roboto" w:hAnsi="Roboto" w:cs="Roboto"/>
        </w:rPr>
        <w:t>];</w:t>
      </w:r>
    </w:p>
    <w:p w14:paraId="7E15163C" w14:textId="77777777" w:rsidR="007542A2" w:rsidRDefault="007542A2">
      <w:pPr>
        <w:spacing w:line="240" w:lineRule="auto"/>
      </w:pPr>
    </w:p>
    <w:p w14:paraId="0A02EA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code below figures out what the start timestamp for the event will be</w:t>
      </w:r>
    </w:p>
    <w:p w14:paraId="2CFAFB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"periodNumber"</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'addEventSingleFormPeriod'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'startTime'</w:t>
      </w:r>
      <w:r>
        <w:rPr>
          <w:rFonts w:ascii="Roboto" w:eastAsia="Roboto" w:hAnsi="Roboto" w:cs="Roboto"/>
        </w:rPr>
        <w:t>];</w:t>
      </w:r>
    </w:p>
    <w:p w14:paraId="3384F9A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formatTime(</w:t>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i/>
          <w:color w:val="408080"/>
        </w:rPr>
        <w:t>// Formats the period time with a colon</w:t>
      </w:r>
    </w:p>
    <w:p w14:paraId="0F6B234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'startTimestamp'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'addEventSingleFormDate'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"T"</w:t>
      </w:r>
      <w:r>
        <w:rPr>
          <w:rFonts w:ascii="Roboto" w:eastAsia="Roboto" w:hAnsi="Roboto" w:cs="Roboto"/>
          <w:color w:val="666666"/>
        </w:rPr>
        <w:t>.</w:t>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i/>
          <w:color w:val="408080"/>
        </w:rPr>
        <w:t>// Formats the date and time for the period into the correct format then to a unix timestamp</w:t>
      </w:r>
    </w:p>
    <w:p w14:paraId="1C348AC6" w14:textId="77777777" w:rsidR="007542A2" w:rsidRDefault="007542A2">
      <w:pPr>
        <w:spacing w:line="240" w:lineRule="auto"/>
      </w:pPr>
    </w:p>
    <w:p w14:paraId="26BC81B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there are no error messages and the insert was successful</w:t>
      </w:r>
    </w:p>
    <w:p w14:paraId="28C8C3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color w:val="19177C"/>
        </w:rPr>
        <w:t>$insertArray</w:t>
      </w:r>
      <w:r>
        <w:rPr>
          <w:rFonts w:ascii="Roboto" w:eastAsia="Roboto" w:hAnsi="Roboto" w:cs="Roboto"/>
        </w:rPr>
        <w:t>)))</w:t>
      </w:r>
    </w:p>
    <w:p w14:paraId="391197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2DE43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"Event inserted successfully."</w:t>
      </w:r>
      <w:r>
        <w:rPr>
          <w:rFonts w:ascii="Roboto" w:eastAsia="Roboto" w:hAnsi="Roboto" w:cs="Roboto"/>
        </w:rPr>
        <w:t>;</w:t>
      </w:r>
    </w:p>
    <w:p w14:paraId="53CE2A14" w14:textId="77777777" w:rsidR="007542A2" w:rsidRDefault="007542A2">
      <w:pPr>
        <w:spacing w:line="240" w:lineRule="auto"/>
      </w:pPr>
    </w:p>
    <w:p w14:paraId="27312D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there was a get string provided</w:t>
      </w:r>
    </w:p>
    <w:p w14:paraId="24BE0BE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'addEventSingleFormReturnGET'</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9DB00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1AFCE3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Unserialises the GET variables and returns the user to viewAllEvents.php with what ever the parameters were set as before the user wanted to add an event</w:t>
      </w:r>
    </w:p>
    <w:p w14:paraId="60874DB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$returnGET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unserialize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'addEventSingleFormReturnGET'</w:t>
      </w:r>
      <w:r>
        <w:rPr>
          <w:rFonts w:ascii="Roboto" w:eastAsia="Roboto" w:hAnsi="Roboto" w:cs="Roboto"/>
        </w:rPr>
        <w:t>]);</w:t>
      </w:r>
    </w:p>
    <w:p w14:paraId="41BDBD6D"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URL=./viewAllEvents.php?view="</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'view'</w:t>
      </w:r>
      <w:r>
        <w:rPr>
          <w:rFonts w:ascii="Roboto" w:eastAsia="Roboto" w:hAnsi="Roboto" w:cs="Roboto"/>
        </w:rPr>
        <w:t>];</w:t>
      </w:r>
    </w:p>
    <w:p w14:paraId="2718C4CF" w14:textId="77777777" w:rsidR="007542A2" w:rsidRDefault="007542A2">
      <w:pPr>
        <w:spacing w:line="240" w:lineRule="auto"/>
      </w:pPr>
    </w:p>
    <w:p w14:paraId="7C42F4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2FA0CD7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"&amp;roomID="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46F6E0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081887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"&amp;teacherID="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300C8519" w14:textId="77777777" w:rsidR="007542A2" w:rsidRDefault="007542A2">
      <w:pPr>
        <w:spacing w:line="240" w:lineRule="auto"/>
      </w:pPr>
    </w:p>
    <w:p w14:paraId="6B5AD2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165A5C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"&amp;referenceWeek="</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238C76D0" w14:textId="77777777" w:rsidR="007542A2" w:rsidRDefault="007542A2">
      <w:pPr>
        <w:spacing w:line="240" w:lineRule="auto"/>
      </w:pPr>
    </w:p>
    <w:p w14:paraId="5EB6DED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"'&gt;"</w:t>
      </w:r>
      <w:r>
        <w:rPr>
          <w:rFonts w:ascii="Roboto" w:eastAsia="Roboto" w:hAnsi="Roboto" w:cs="Roboto"/>
        </w:rPr>
        <w:t>;</w:t>
      </w:r>
    </w:p>
    <w:p w14:paraId="288F5F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F61E8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A1E08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D2F154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Redirects the user to addEvent.php if there were no GET variables set</w:t>
      </w:r>
    </w:p>
    <w:p w14:paraId="52502E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URL=./addEvent.php'&gt;"</w:t>
      </w:r>
      <w:r>
        <w:rPr>
          <w:rFonts w:ascii="Roboto" w:eastAsia="Roboto" w:hAnsi="Roboto" w:cs="Roboto"/>
        </w:rPr>
        <w:t>;</w:t>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690423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EE169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89AEE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ABDCCF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E6D1F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Error message if the event fails to insert</w:t>
      </w:r>
    </w:p>
    <w:p w14:paraId="5B6645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"Event failed to insert."</w:t>
      </w:r>
      <w:r>
        <w:rPr>
          <w:rFonts w:ascii="Roboto" w:eastAsia="Roboto" w:hAnsi="Roboto" w:cs="Roboto"/>
        </w:rPr>
        <w:t>;</w:t>
      </w:r>
    </w:p>
    <w:p w14:paraId="7D93D4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B59A2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8C203CA" w14:textId="77777777" w:rsidR="007542A2" w:rsidRDefault="007542A2">
      <w:pPr>
        <w:spacing w:line="240" w:lineRule="auto"/>
      </w:pPr>
    </w:p>
    <w:p w14:paraId="361820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'time'</w:t>
      </w:r>
      <w:r>
        <w:rPr>
          <w:rFonts w:ascii="Roboto" w:eastAsia="Roboto" w:hAnsi="Roboto" w:cs="Roboto"/>
        </w:rPr>
        <w:t>]))</w:t>
      </w:r>
    </w:p>
    <w:p w14:paraId="56A080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65BD6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time is set, we need to figure out what period the event would have been for</w:t>
      </w:r>
    </w:p>
    <w:p w14:paraId="6C3EA7B5" w14:textId="77777777" w:rsidR="007542A2" w:rsidRDefault="007542A2">
      <w:pPr>
        <w:spacing w:line="240" w:lineRule="auto"/>
      </w:pPr>
    </w:p>
    <w:p w14:paraId="3AB4B1D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$explodedTimestamp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"T"</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b/>
          <w:color w:val="BB6622"/>
        </w:rPr>
        <w:t>\T</w:t>
      </w:r>
      <w:r>
        <w:rPr>
          <w:rFonts w:ascii="Roboto" w:eastAsia="Roboto" w:hAnsi="Roboto" w:cs="Roboto"/>
          <w:color w:val="BA2121"/>
        </w:rPr>
        <w:t>Hi"</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'time'</w:t>
      </w:r>
      <w:r>
        <w:rPr>
          <w:rFonts w:ascii="Roboto" w:eastAsia="Roboto" w:hAnsi="Roboto" w:cs="Roboto"/>
        </w:rPr>
        <w:t>]));</w:t>
      </w:r>
    </w:p>
    <w:p w14:paraId="4117F60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$explodedTimestamp</w:t>
      </w:r>
      <w:r>
        <w:rPr>
          <w:rFonts w:ascii="Roboto" w:eastAsia="Roboto" w:hAnsi="Roboto" w:cs="Roboto"/>
        </w:rPr>
        <w:t>[</w:t>
      </w:r>
      <w:r>
        <w:rPr>
          <w:rFonts w:ascii="Roboto" w:eastAsia="Roboto" w:hAnsi="Roboto" w:cs="Roboto"/>
          <w:color w:val="666666"/>
        </w:rPr>
        <w:t>0</w:t>
      </w:r>
      <w:r>
        <w:rPr>
          <w:rFonts w:ascii="Roboto" w:eastAsia="Roboto" w:hAnsi="Roboto" w:cs="Roboto"/>
        </w:rPr>
        <w:t>];</w:t>
      </w:r>
    </w:p>
    <w:p w14:paraId="4F4536D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$explodedTimestamp</w:t>
      </w:r>
      <w:r>
        <w:rPr>
          <w:rFonts w:ascii="Roboto" w:eastAsia="Roboto" w:hAnsi="Roboto" w:cs="Roboto"/>
        </w:rPr>
        <w:t>[</w:t>
      </w:r>
      <w:r>
        <w:rPr>
          <w:rFonts w:ascii="Roboto" w:eastAsia="Roboto" w:hAnsi="Roboto" w:cs="Roboto"/>
          <w:color w:val="666666"/>
        </w:rPr>
        <w:t>1</w:t>
      </w:r>
      <w:r>
        <w:rPr>
          <w:rFonts w:ascii="Roboto" w:eastAsia="Roboto" w:hAnsi="Roboto" w:cs="Roboto"/>
        </w:rPr>
        <w:t>];</w:t>
      </w:r>
    </w:p>
    <w:p w14:paraId="2D56A676" w14:textId="77777777" w:rsidR="007542A2" w:rsidRDefault="007542A2">
      <w:pPr>
        <w:spacing w:line="240" w:lineRule="auto"/>
      </w:pPr>
    </w:p>
    <w:p w14:paraId="703CBF1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"startTime"</w:t>
      </w:r>
      <w:r>
        <w:rPr>
          <w:rFonts w:ascii="Roboto" w:eastAsia="Roboto" w:hAnsi="Roboto" w:cs="Roboto"/>
          <w:color w:val="666666"/>
        </w:rPr>
        <w:t>=&gt;</w:t>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p>
    <w:p w14:paraId="657C38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98376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'addEventSingleFormSubmit'</w:t>
      </w:r>
      <w:r>
        <w:rPr>
          <w:rFonts w:ascii="Roboto" w:eastAsia="Roboto" w:hAnsi="Roboto" w:cs="Roboto"/>
        </w:rPr>
        <w:t>]))</w:t>
      </w:r>
    </w:p>
    <w:p w14:paraId="736605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BDFD4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Sets all the variables if the form has been submitted</w:t>
      </w:r>
    </w:p>
    <w:p w14:paraId="44D9A3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'addEventSingleFormEventName'</w:t>
      </w:r>
      <w:r>
        <w:rPr>
          <w:rFonts w:ascii="Roboto" w:eastAsia="Roboto" w:hAnsi="Roboto" w:cs="Roboto"/>
        </w:rPr>
        <w:t>];</w:t>
      </w:r>
    </w:p>
    <w:p w14:paraId="6C5B56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$eventTeacherID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'addEventSingleFormTeacherID'</w:t>
      </w:r>
      <w:r>
        <w:rPr>
          <w:rFonts w:ascii="Roboto" w:eastAsia="Roboto" w:hAnsi="Roboto" w:cs="Roboto"/>
        </w:rPr>
        <w:t>];</w:t>
      </w:r>
    </w:p>
    <w:p w14:paraId="07128B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'addEventSingleFormDate'</w:t>
      </w:r>
      <w:r>
        <w:rPr>
          <w:rFonts w:ascii="Roboto" w:eastAsia="Roboto" w:hAnsi="Roboto" w:cs="Roboto"/>
        </w:rPr>
        <w:t>];</w:t>
      </w:r>
    </w:p>
    <w:p w14:paraId="6D75D25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'addEventSingleFormPeriod'</w:t>
      </w:r>
      <w:r>
        <w:rPr>
          <w:rFonts w:ascii="Roboto" w:eastAsia="Roboto" w:hAnsi="Roboto" w:cs="Roboto"/>
        </w:rPr>
        <w:t>];</w:t>
      </w:r>
    </w:p>
    <w:p w14:paraId="5C146D7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$eventRoom</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'addEventSingleFormRoom'</w:t>
      </w:r>
      <w:r>
        <w:rPr>
          <w:rFonts w:ascii="Roboto" w:eastAsia="Roboto" w:hAnsi="Roboto" w:cs="Roboto"/>
        </w:rPr>
        <w:t>];</w:t>
      </w:r>
    </w:p>
    <w:p w14:paraId="16B837E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444C825" w14:textId="77777777" w:rsidR="007542A2" w:rsidRDefault="007542A2">
      <w:pPr>
        <w:spacing w:line="240" w:lineRule="auto"/>
      </w:pPr>
    </w:p>
    <w:p w14:paraId="4DBF14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'serializedGetVariables'</w:t>
      </w:r>
      <w:r>
        <w:rPr>
          <w:rFonts w:ascii="Roboto" w:eastAsia="Roboto" w:hAnsi="Roboto" w:cs="Roboto"/>
        </w:rPr>
        <w:t>]))</w:t>
      </w:r>
    </w:p>
    <w:p w14:paraId="368708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550AB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Finds out what the values of each of the variables in the GET array were</w:t>
      </w:r>
    </w:p>
    <w:p w14:paraId="32D771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$returnGET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unserialize</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'serializedGetVariables'</w:t>
      </w:r>
      <w:r>
        <w:rPr>
          <w:rFonts w:ascii="Roboto" w:eastAsia="Roboto" w:hAnsi="Roboto" w:cs="Roboto"/>
        </w:rPr>
        <w:t>]);</w:t>
      </w:r>
    </w:p>
    <w:p w14:paraId="0E3890CB" w14:textId="77777777" w:rsidR="007542A2" w:rsidRDefault="007542A2">
      <w:pPr>
        <w:spacing w:line="240" w:lineRule="auto"/>
      </w:pPr>
    </w:p>
    <w:p w14:paraId="2B177D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3F2C37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$eventTeacherID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1E4E4F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3D4085A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$eventRoom</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6F535D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C2CA8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84091C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302514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id="addEventSingleForm" name="addEventSingleForm"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1995F5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name="addEventSingleFormFieldSet" id="addEventSingleFormFieldSet" class="userFormFieldSet"&gt;</w:t>
      </w:r>
    </w:p>
    <w:p w14:paraId="28ED92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Event: Single&lt;/legend&gt;</w:t>
      </w:r>
    </w:p>
    <w:p w14:paraId="3D1A2FF0" w14:textId="77777777" w:rsidR="007542A2" w:rsidRDefault="007542A2">
      <w:pPr>
        <w:spacing w:line="240" w:lineRule="auto"/>
      </w:pPr>
    </w:p>
    <w:p w14:paraId="30ADD2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Shows the error and success messages --&gt;</w:t>
      </w:r>
    </w:p>
    <w:p w14:paraId="176590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2E784F6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588A977A" w14:textId="77777777" w:rsidR="007542A2" w:rsidRDefault="007542A2">
      <w:pPr>
        <w:spacing w:line="240" w:lineRule="auto"/>
      </w:pPr>
    </w:p>
    <w:p w14:paraId="57E20F9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for="addEventSingleFormEventName"&gt;Event Name:&lt;/label&gt;</w:t>
      </w:r>
    </w:p>
    <w:p w14:paraId="167CFF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name="addEventSingleFormEventName" maxlength="50"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$eventName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546C582B" w14:textId="77777777" w:rsidR="007542A2" w:rsidRDefault="007542A2">
      <w:pPr>
        <w:spacing w:line="240" w:lineRule="auto"/>
      </w:pPr>
    </w:p>
    <w:p w14:paraId="5B7F474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for="addEventSingleFormTeacherID"&gt;Teacher ID:&lt;/label&gt; &lt;!-- Different for administrators and teachers --&gt;</w:t>
      </w:r>
    </w:p>
    <w:p w14:paraId="3CDE70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name="addEventSingleFormTeacherID"&gt;</w:t>
      </w:r>
    </w:p>
    <w:p w14:paraId="3C9FBA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teacher&lt;/option&gt;</w:t>
      </w:r>
    </w:p>
    <w:p w14:paraId="56D3B7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1329C3D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$returnedTeacherList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 userID, lastName, firstName"</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teachers</w:t>
      </w:r>
    </w:p>
    <w:p w14:paraId="444B657A" w14:textId="77777777" w:rsidR="007542A2" w:rsidRDefault="007542A2">
      <w:pPr>
        <w:spacing w:line="240" w:lineRule="auto"/>
      </w:pPr>
    </w:p>
    <w:p w14:paraId="1B80C6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3651932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$returnedTeacherList</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728789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$teacherResult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54AC11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829B3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$teacherResult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22DCC875" w14:textId="77777777" w:rsidR="007542A2" w:rsidRDefault="007542A2">
      <w:pPr>
        <w:spacing w:line="240" w:lineRule="auto"/>
      </w:pPr>
    </w:p>
    <w:p w14:paraId="0B03075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$teacherResult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$teacher</w:t>
      </w:r>
      <w:r>
        <w:rPr>
          <w:rFonts w:ascii="Roboto" w:eastAsia="Roboto" w:hAnsi="Roboto" w:cs="Roboto"/>
        </w:rPr>
        <w:t>)</w:t>
      </w:r>
    </w:p>
    <w:p w14:paraId="0E3DA8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E8218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current user is one of the teachers in the list, select them as default</w:t>
      </w:r>
    </w:p>
    <w:p w14:paraId="0FECA7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$eventTeacherID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$eventTeacherID</w:t>
      </w:r>
      <w:r>
        <w:rPr>
          <w:rFonts w:ascii="Roboto" w:eastAsia="Roboto" w:hAnsi="Roboto" w:cs="Roboto"/>
        </w:rPr>
        <w:t>))</w:t>
      </w:r>
    </w:p>
    <w:p w14:paraId="04D781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5A9AB4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C0084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AEE29B3" w14:textId="77777777" w:rsidR="007542A2" w:rsidRDefault="007542A2">
      <w:pPr>
        <w:spacing w:line="240" w:lineRule="auto"/>
      </w:pPr>
    </w:p>
    <w:p w14:paraId="5DC29D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0E2EAEA2"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FEE28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E9BA5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142451FB" w14:textId="77777777" w:rsidR="007542A2" w:rsidRDefault="007542A2">
      <w:pPr>
        <w:spacing w:line="240" w:lineRule="auto"/>
      </w:pPr>
    </w:p>
    <w:p w14:paraId="5069D8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If the date isn't set, then use today's date by default --&gt;</w:t>
      </w:r>
    </w:p>
    <w:p w14:paraId="07A5BF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$eventDate</w:t>
      </w:r>
      <w:r>
        <w:rPr>
          <w:rFonts w:ascii="Roboto" w:eastAsia="Roboto" w:hAnsi="Roboto" w:cs="Roboto"/>
        </w:rPr>
        <w:t xml:space="preserve">)) { </w:t>
      </w:r>
      <w:r>
        <w:rPr>
          <w:rFonts w:ascii="Roboto" w:eastAsia="Roboto" w:hAnsi="Roboto" w:cs="Roboto"/>
          <w:color w:val="19177C"/>
        </w:rPr>
        <w:t>$defaultDateValue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$eventDate</w:t>
      </w:r>
      <w:r>
        <w:rPr>
          <w:rFonts w:ascii="Roboto" w:eastAsia="Roboto" w:hAnsi="Roboto" w:cs="Roboto"/>
        </w:rPr>
        <w:t xml:space="preserve">; } </w:t>
      </w:r>
      <w:r>
        <w:rPr>
          <w:rFonts w:ascii="Roboto" w:eastAsia="Roboto" w:hAnsi="Roboto" w:cs="Roboto"/>
          <w:b/>
          <w:color w:val="008000"/>
        </w:rPr>
        <w:t>else</w:t>
      </w:r>
      <w:r>
        <w:rPr>
          <w:rFonts w:ascii="Roboto" w:eastAsia="Roboto" w:hAnsi="Roboto" w:cs="Roboto"/>
        </w:rPr>
        <w:t xml:space="preserve"> { </w:t>
      </w:r>
      <w:r>
        <w:rPr>
          <w:rFonts w:ascii="Roboto" w:eastAsia="Roboto" w:hAnsi="Roboto" w:cs="Roboto"/>
          <w:color w:val="19177C"/>
        </w:rPr>
        <w:t>$defaultDateValue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rPr>
        <w:t xml:space="preserve">); } </w:t>
      </w:r>
      <w:r>
        <w:rPr>
          <w:rFonts w:ascii="Roboto" w:eastAsia="Roboto" w:hAnsi="Roboto" w:cs="Roboto"/>
          <w:color w:val="BC7A00"/>
        </w:rPr>
        <w:t>?&gt;</w:t>
      </w:r>
    </w:p>
    <w:p w14:paraId="7CB5BA4F" w14:textId="77777777" w:rsidR="007542A2" w:rsidRDefault="007542A2">
      <w:pPr>
        <w:spacing w:line="240" w:lineRule="auto"/>
      </w:pPr>
    </w:p>
    <w:p w14:paraId="62B970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for="addEventSingleFormDate"&gt;Date:&lt;/label&gt;</w:t>
      </w:r>
    </w:p>
    <w:p w14:paraId="7F252A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name="addEventSingleFormDate"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$defaultDateValue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FD159BE" w14:textId="77777777" w:rsidR="007542A2" w:rsidRDefault="007542A2">
      <w:pPr>
        <w:spacing w:line="240" w:lineRule="auto"/>
      </w:pPr>
    </w:p>
    <w:p w14:paraId="2D6CBF3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for="addEventSingleFormPeriod"&gt;Period:&lt;/label&gt;</w:t>
      </w:r>
    </w:p>
    <w:p w14:paraId="3FF1729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name="addEventSingleFormPeriod"&gt;</w:t>
      </w:r>
    </w:p>
    <w:p w14:paraId="2CC6904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period&lt;/option&gt;</w:t>
      </w:r>
    </w:p>
    <w:p w14:paraId="5899EA2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3B9C0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$periodResult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periods</w:t>
      </w:r>
    </w:p>
    <w:p w14:paraId="281133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$periodResult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$period</w:t>
      </w:r>
      <w:r>
        <w:rPr>
          <w:rFonts w:ascii="Roboto" w:eastAsia="Roboto" w:hAnsi="Roboto" w:cs="Roboto"/>
        </w:rPr>
        <w:t>)</w:t>
      </w:r>
    </w:p>
    <w:p w14:paraId="36EE2D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A41E5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period number sought is the same as the one in the loop, then set it as selected</w:t>
      </w:r>
    </w:p>
    <w:p w14:paraId="7D0FDF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$eventPeriod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$eventPeriod</w:t>
      </w:r>
      <w:r>
        <w:rPr>
          <w:rFonts w:ascii="Roboto" w:eastAsia="Roboto" w:hAnsi="Roboto" w:cs="Roboto"/>
        </w:rPr>
        <w:t>))</w:t>
      </w:r>
    </w:p>
    <w:p w14:paraId="64F7B7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0E5765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9DF88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F7211B1" w14:textId="77777777" w:rsidR="007542A2" w:rsidRDefault="007542A2">
      <w:pPr>
        <w:spacing w:line="240" w:lineRule="auto"/>
      </w:pPr>
    </w:p>
    <w:p w14:paraId="761D80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"&gt;Period "</w:t>
      </w:r>
      <w:r>
        <w:rPr>
          <w:rFonts w:ascii="Roboto" w:eastAsia="Roboto" w:hAnsi="Roboto" w:cs="Roboto"/>
          <w:color w:val="666666"/>
        </w:rPr>
        <w:t>.</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rPr>
        <w:t>formatTime(</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'startTime'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to "</w:t>
      </w:r>
      <w:r>
        <w:rPr>
          <w:rFonts w:ascii="Roboto" w:eastAsia="Roboto" w:hAnsi="Roboto" w:cs="Roboto"/>
          <w:color w:val="666666"/>
        </w:rPr>
        <w:t>.</w:t>
      </w:r>
      <w:r>
        <w:rPr>
          <w:rFonts w:ascii="Roboto" w:eastAsia="Roboto" w:hAnsi="Roboto" w:cs="Roboto"/>
        </w:rPr>
        <w:t>formatTime(</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'endTime'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64C566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3F58F5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E8929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6F113567" w14:textId="77777777" w:rsidR="007542A2" w:rsidRDefault="007542A2">
      <w:pPr>
        <w:spacing w:line="240" w:lineRule="auto"/>
      </w:pPr>
    </w:p>
    <w:p w14:paraId="023AA2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for="addEventSingleFormFirstName"&gt;Room:&lt;/label&gt;</w:t>
      </w:r>
    </w:p>
    <w:p w14:paraId="1E8B6D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name="addEventSingleFormRoom"&gt;</w:t>
      </w:r>
    </w:p>
    <w:p w14:paraId="65E3347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Room&lt;/option&gt;</w:t>
      </w:r>
    </w:p>
    <w:p w14:paraId="586162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B1424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$returnedRoomList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rooms</w:t>
      </w:r>
    </w:p>
    <w:p w14:paraId="3ED67F09" w14:textId="77777777" w:rsidR="007542A2" w:rsidRDefault="007542A2">
      <w:pPr>
        <w:spacing w:line="240" w:lineRule="auto"/>
      </w:pPr>
    </w:p>
    <w:p w14:paraId="45D44C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7C93D1E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$returnedRoomList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4DE78A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46B5F11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CEE6D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71F23E6A" w14:textId="77777777" w:rsidR="007542A2" w:rsidRDefault="007542A2">
      <w:pPr>
        <w:spacing w:line="240" w:lineRule="auto"/>
      </w:pPr>
    </w:p>
    <w:p w14:paraId="75516E0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p>
    <w:p w14:paraId="4FF6F6C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0653FD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$eventRoom</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$eventRoom</w:t>
      </w:r>
      <w:r>
        <w:rPr>
          <w:rFonts w:ascii="Roboto" w:eastAsia="Roboto" w:hAnsi="Roboto" w:cs="Roboto"/>
        </w:rPr>
        <w:t>))</w:t>
      </w:r>
    </w:p>
    <w:p w14:paraId="574E69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7626CAC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93E1A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E96CA2A" w14:textId="77777777" w:rsidR="007542A2" w:rsidRDefault="007542A2">
      <w:pPr>
        <w:spacing w:line="240" w:lineRule="auto"/>
      </w:pPr>
    </w:p>
    <w:p w14:paraId="29D6A7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AD504A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"Unknown capacity"</w:t>
      </w:r>
      <w:r>
        <w:rPr>
          <w:rFonts w:ascii="Roboto" w:eastAsia="Roboto" w:hAnsi="Roboto" w:cs="Roboto"/>
        </w:rPr>
        <w:t xml:space="preserve">; </w:t>
      </w:r>
      <w:r>
        <w:rPr>
          <w:rFonts w:ascii="Roboto" w:eastAsia="Roboto" w:hAnsi="Roboto" w:cs="Roboto"/>
          <w:i/>
          <w:color w:val="408080"/>
        </w:rPr>
        <w:t>// If there is no capacity specified, unknown is listed next to the room.</w:t>
      </w:r>
    </w:p>
    <w:p w14:paraId="4921738F" w14:textId="77777777" w:rsidR="007542A2" w:rsidRDefault="007542A2">
      <w:pPr>
        <w:spacing w:line="240" w:lineRule="auto"/>
      </w:pPr>
    </w:p>
    <w:p w14:paraId="235B01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7553841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FFEAAF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7F091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330BC7CD" w14:textId="77777777" w:rsidR="007542A2" w:rsidRDefault="007542A2">
      <w:pPr>
        <w:spacing w:line="240" w:lineRule="auto"/>
      </w:pPr>
    </w:p>
    <w:p w14:paraId="65FCE2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A hidden field to ensure that we don't lose the GET variables from the previous page when we submit the form --&gt;</w:t>
      </w:r>
    </w:p>
    <w:p w14:paraId="318C4EA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008000"/>
        </w:rPr>
        <w:t>htmlspecialchars</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'serializedGetVariables'</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id="addEventSingleFormReturnGET" name="addEventSingleFormReturnGET" form="addEventSingleForm" /&gt;</w:t>
      </w:r>
    </w:p>
    <w:p w14:paraId="6EB35508" w14:textId="77777777" w:rsidR="007542A2" w:rsidRDefault="007542A2">
      <w:pPr>
        <w:spacing w:line="240" w:lineRule="auto"/>
      </w:pPr>
    </w:p>
    <w:p w14:paraId="70D1FC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value="Add Event" id="addEventSingleFormSubmit" name="addEventSingleFormSubmit" form="addEventSingleForm" /&gt;</w:t>
      </w:r>
    </w:p>
    <w:p w14:paraId="42CB10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0357A3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5421E3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32257E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79248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1F52B33"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5871A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an appropriate error message if the user can't view the page</w:t>
      </w:r>
    </w:p>
    <w:p w14:paraId="6B08961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43740C29"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603661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B719C4F" w14:textId="77777777" w:rsidR="007542A2" w:rsidRDefault="004E0924">
      <w:pPr>
        <w:spacing w:line="240" w:lineRule="auto"/>
      </w:pPr>
      <w:r>
        <w:rPr>
          <w:rFonts w:ascii="Roboto" w:eastAsia="Roboto" w:hAnsi="Roboto" w:cs="Roboto"/>
        </w:rPr>
        <w:tab/>
        <w:t>&lt;/body&gt;</w:t>
      </w:r>
    </w:p>
    <w:p w14:paraId="53DDBC3B" w14:textId="52FC000D" w:rsidR="007542A2" w:rsidRDefault="004E0924" w:rsidP="00E1691E">
      <w:pPr>
        <w:spacing w:line="240" w:lineRule="auto"/>
      </w:pPr>
      <w:r>
        <w:rPr>
          <w:rFonts w:ascii="Roboto" w:eastAsia="Roboto" w:hAnsi="Roboto" w:cs="Roboto"/>
        </w:rPr>
        <w:t>&lt;/html&gt;</w:t>
      </w:r>
      <w:bookmarkStart w:id="227" w:name="h.agarcuwfjx9c" w:colFirst="0" w:colLast="0"/>
      <w:bookmarkStart w:id="228" w:name="h.sfu3ha3ynr19" w:colFirst="0" w:colLast="0"/>
      <w:bookmarkEnd w:id="227"/>
      <w:bookmarkEnd w:id="228"/>
    </w:p>
    <w:p w14:paraId="7C8B0EE1" w14:textId="77777777" w:rsidR="007542A2" w:rsidRDefault="004E0924">
      <w:pPr>
        <w:pStyle w:val="Heading3"/>
        <w:contextualSpacing w:val="0"/>
      </w:pPr>
      <w:bookmarkStart w:id="229" w:name="h.u5uxrxs1po53" w:colFirst="0" w:colLast="0"/>
      <w:bookmarkStart w:id="230" w:name="_Toc448908052"/>
      <w:bookmarkEnd w:id="229"/>
      <w:r>
        <w:lastRenderedPageBreak/>
        <w:t>addHolidaySingle.php</w:t>
      </w:r>
      <w:bookmarkEnd w:id="230"/>
    </w:p>
    <w:tbl>
      <w:tblPr>
        <w:tblStyle w:val="aff9"/>
        <w:tblW w:w="12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285"/>
      </w:tblGrid>
      <w:tr w:rsidR="007542A2" w14:paraId="4BCF4B37" w14:textId="77777777">
        <w:tc>
          <w:tcPr>
            <w:tcW w:w="12285" w:type="dxa"/>
            <w:tcMar>
              <w:top w:w="100" w:type="dxa"/>
              <w:left w:w="100" w:type="dxa"/>
              <w:bottom w:w="100" w:type="dxa"/>
              <w:right w:w="100" w:type="dxa"/>
            </w:tcMar>
          </w:tcPr>
          <w:p w14:paraId="7DC6B9B5" w14:textId="77777777" w:rsidR="007542A2" w:rsidRDefault="004E0924">
            <w:pPr>
              <w:widowControl w:val="0"/>
              <w:spacing w:line="240" w:lineRule="auto"/>
            </w:pPr>
            <w:r>
              <w:rPr>
                <w:noProof/>
              </w:rPr>
              <w:drawing>
                <wp:inline distT="114300" distB="114300" distL="114300" distR="114300" wp14:anchorId="72F3A07A" wp14:editId="756D68A2">
                  <wp:extent cx="6273209" cy="4420072"/>
                  <wp:effectExtent l="0" t="0" r="0" b="0"/>
                  <wp:docPr id="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4"/>
                          <a:srcRect/>
                          <a:stretch>
                            <a:fillRect/>
                          </a:stretch>
                        </pic:blipFill>
                        <pic:spPr>
                          <a:xfrm>
                            <a:off x="0" y="0"/>
                            <a:ext cx="6277457" cy="4423065"/>
                          </a:xfrm>
                          <a:prstGeom prst="rect">
                            <a:avLst/>
                          </a:prstGeom>
                          <a:ln/>
                        </pic:spPr>
                      </pic:pic>
                    </a:graphicData>
                  </a:graphic>
                </wp:inline>
              </w:drawing>
            </w:r>
          </w:p>
        </w:tc>
      </w:tr>
    </w:tbl>
    <w:p w14:paraId="19633C53" w14:textId="77777777" w:rsidR="007542A2" w:rsidRDefault="004E0924">
      <w:pPr>
        <w:spacing w:line="240" w:lineRule="auto"/>
      </w:pPr>
      <w:bookmarkStart w:id="231" w:name="h.4iug1z8dadx6" w:colFirst="0" w:colLast="0"/>
      <w:bookmarkEnd w:id="231"/>
      <w:r>
        <w:rPr>
          <w:rFonts w:ascii="Roboto" w:eastAsia="Roboto" w:hAnsi="Roboto" w:cs="Roboto"/>
          <w:color w:val="666666"/>
        </w:rPr>
        <w:t>&lt;?</w:t>
      </w:r>
      <w:r>
        <w:rPr>
          <w:rFonts w:ascii="Roboto" w:eastAsia="Roboto" w:hAnsi="Roboto" w:cs="Roboto"/>
        </w:rPr>
        <w:t>php</w:t>
      </w:r>
    </w:p>
    <w:p w14:paraId="0F0DFBEB" w14:textId="77777777" w:rsidR="007542A2" w:rsidRDefault="004E0924">
      <w:pPr>
        <w:spacing w:line="240" w:lineRule="auto"/>
      </w:pPr>
      <w:r>
        <w:rPr>
          <w:rFonts w:ascii="Roboto" w:eastAsia="Roboto" w:hAnsi="Roboto" w:cs="Roboto"/>
        </w:rPr>
        <w:tab/>
      </w:r>
      <w:r>
        <w:rPr>
          <w:rFonts w:ascii="Roboto" w:eastAsia="Roboto" w:hAnsi="Roboto" w:cs="Roboto"/>
          <w:i/>
          <w:color w:val="408080"/>
        </w:rPr>
        <w:t>// Builds the success and error messages</w:t>
      </w:r>
    </w:p>
    <w:p w14:paraId="26862FF4" w14:textId="77777777" w:rsidR="007542A2" w:rsidRDefault="004E0924">
      <w:pPr>
        <w:spacing w:line="240" w:lineRule="auto"/>
      </w:pPr>
      <w:r>
        <w:rPr>
          <w:rFonts w:ascii="Roboto" w:eastAsia="Roboto" w:hAnsi="Roboto" w:cs="Roboto"/>
        </w:rPr>
        <w:lastRenderedPageBreak/>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4EA655B" w14:textId="77777777" w:rsidR="007542A2" w:rsidRDefault="004E0924">
      <w:pPr>
        <w:spacing w:line="240" w:lineRule="auto"/>
      </w:pP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F3F1300"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'createSingleHolidayFormSubmit'</w:t>
      </w:r>
      <w:r>
        <w:rPr>
          <w:rFonts w:ascii="Roboto" w:eastAsia="Roboto" w:hAnsi="Roboto" w:cs="Roboto"/>
        </w:rPr>
        <w:t>])</w:t>
      </w:r>
    </w:p>
    <w:p w14:paraId="21C8B0A8" w14:textId="77777777" w:rsidR="007542A2" w:rsidRDefault="004E0924">
      <w:pPr>
        <w:spacing w:line="240" w:lineRule="auto"/>
      </w:pPr>
      <w:r>
        <w:rPr>
          <w:rFonts w:ascii="Roboto" w:eastAsia="Roboto" w:hAnsi="Roboto" w:cs="Roboto"/>
        </w:rPr>
        <w:tab/>
        <w:t>{</w:t>
      </w:r>
    </w:p>
    <w:p w14:paraId="2B2DE5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'createSingleHolidayFormLabel'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AD258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label.&lt;br /&gt;"</w:t>
      </w:r>
      <w:r>
        <w:rPr>
          <w:rFonts w:ascii="Roboto" w:eastAsia="Roboto" w:hAnsi="Roboto" w:cs="Roboto"/>
        </w:rPr>
        <w:t>;</w:t>
      </w:r>
    </w:p>
    <w:p w14:paraId="12924C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'createSingleHolidayFormStart'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We can presume that 0 is an unfilled field</w:t>
      </w:r>
    </w:p>
    <w:p w14:paraId="117A87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start.&lt;br /&gt;"</w:t>
      </w:r>
      <w:r>
        <w:rPr>
          <w:rFonts w:ascii="Roboto" w:eastAsia="Roboto" w:hAnsi="Roboto" w:cs="Roboto"/>
        </w:rPr>
        <w:t>;</w:t>
      </w:r>
    </w:p>
    <w:p w14:paraId="24ADEC4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'createSingleHolidayFormEnd'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We can presume that 0 is an unfilled field</w:t>
      </w:r>
    </w:p>
    <w:p w14:paraId="3F4D6B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end.&lt;br /&gt;"</w:t>
      </w:r>
      <w:r>
        <w:rPr>
          <w:rFonts w:ascii="Roboto" w:eastAsia="Roboto" w:hAnsi="Roboto" w:cs="Roboto"/>
        </w:rPr>
        <w:t>;</w:t>
      </w:r>
    </w:p>
    <w:p w14:paraId="183070A8" w14:textId="77777777" w:rsidR="007542A2" w:rsidRDefault="007542A2">
      <w:pPr>
        <w:spacing w:line="240" w:lineRule="auto"/>
      </w:pPr>
    </w:p>
    <w:p w14:paraId="155E8F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'createSingleHolidayFormStart'</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'createSingleHolidayFormEnd'</w:t>
      </w:r>
      <w:r>
        <w:rPr>
          <w:rFonts w:ascii="Roboto" w:eastAsia="Roboto" w:hAnsi="Roboto" w:cs="Roboto"/>
        </w:rPr>
        <w:t>])</w:t>
      </w:r>
    </w:p>
    <w:p w14:paraId="67AC9E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start date is after the end date of the holiday."</w:t>
      </w:r>
      <w:r>
        <w:rPr>
          <w:rFonts w:ascii="Roboto" w:eastAsia="Roboto" w:hAnsi="Roboto" w:cs="Roboto"/>
        </w:rPr>
        <w:t>;</w:t>
      </w:r>
    </w:p>
    <w:p w14:paraId="645B5EB1" w14:textId="77777777" w:rsidR="007542A2" w:rsidRDefault="004E0924">
      <w:pPr>
        <w:spacing w:line="240" w:lineRule="auto"/>
      </w:pPr>
      <w:r>
        <w:rPr>
          <w:rFonts w:ascii="Roboto" w:eastAsia="Roboto" w:hAnsi="Roboto" w:cs="Roboto"/>
        </w:rPr>
        <w:tab/>
        <w:t>}</w:t>
      </w:r>
    </w:p>
    <w:p w14:paraId="204C9AE6" w14:textId="77777777" w:rsidR="007542A2" w:rsidRDefault="004E0924">
      <w:pPr>
        <w:spacing w:line="240" w:lineRule="auto"/>
      </w:pPr>
      <w:r>
        <w:rPr>
          <w:rFonts w:ascii="Roboto" w:eastAsia="Roboto" w:hAnsi="Roboto" w:cs="Roboto"/>
          <w:color w:val="BC7A00"/>
        </w:rPr>
        <w:t>?&gt;</w:t>
      </w:r>
    </w:p>
    <w:p w14:paraId="35DF20ED" w14:textId="77777777" w:rsidR="007542A2" w:rsidRDefault="004E0924">
      <w:pPr>
        <w:spacing w:line="240" w:lineRule="auto"/>
      </w:pPr>
      <w:r>
        <w:rPr>
          <w:rFonts w:ascii="Roboto" w:eastAsia="Roboto" w:hAnsi="Roboto" w:cs="Roboto"/>
        </w:rPr>
        <w:t>&lt;!DOCTYPE html&gt;</w:t>
      </w:r>
    </w:p>
    <w:p w14:paraId="4BFF06DA" w14:textId="77777777" w:rsidR="007542A2" w:rsidRDefault="004E0924">
      <w:pPr>
        <w:spacing w:line="240" w:lineRule="auto"/>
      </w:pPr>
      <w:r>
        <w:rPr>
          <w:rFonts w:ascii="Roboto" w:eastAsia="Roboto" w:hAnsi="Roboto" w:cs="Roboto"/>
        </w:rPr>
        <w:t>&lt;html&gt;</w:t>
      </w:r>
    </w:p>
    <w:p w14:paraId="11B6C279" w14:textId="77777777" w:rsidR="007542A2" w:rsidRDefault="004E0924">
      <w:pPr>
        <w:spacing w:line="240" w:lineRule="auto"/>
      </w:pPr>
      <w:r>
        <w:rPr>
          <w:rFonts w:ascii="Roboto" w:eastAsia="Roboto" w:hAnsi="Roboto" w:cs="Roboto"/>
        </w:rPr>
        <w:tab/>
        <w:t>&lt;head&gt;</w:t>
      </w:r>
    </w:p>
    <w:p w14:paraId="2B4F574D"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1DD4F96B"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0E714C8D"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2B9266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2A622711" w14:textId="77777777" w:rsidR="007542A2" w:rsidRDefault="004E0924">
      <w:pPr>
        <w:spacing w:line="240" w:lineRule="auto"/>
      </w:pPr>
      <w:r>
        <w:rPr>
          <w:rFonts w:ascii="Roboto" w:eastAsia="Roboto" w:hAnsi="Roboto" w:cs="Roboto"/>
        </w:rPr>
        <w:tab/>
        <w:t>&lt;/head&gt;</w:t>
      </w:r>
    </w:p>
    <w:p w14:paraId="128173F2" w14:textId="77777777" w:rsidR="007542A2" w:rsidRDefault="004E0924">
      <w:pPr>
        <w:spacing w:line="240" w:lineRule="auto"/>
      </w:pPr>
      <w:r>
        <w:rPr>
          <w:rFonts w:ascii="Roboto" w:eastAsia="Roboto" w:hAnsi="Roboto" w:cs="Roboto"/>
        </w:rPr>
        <w:tab/>
        <w:t>&lt;body&gt;</w:t>
      </w:r>
    </w:p>
    <w:p w14:paraId="0B49CA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8E2DF7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22A2A2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542DE3CB" w14:textId="77777777" w:rsidR="007542A2" w:rsidRDefault="007542A2">
      <w:pPr>
        <w:spacing w:line="240" w:lineRule="auto"/>
      </w:pPr>
    </w:p>
    <w:p w14:paraId="7F88BE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The user must be an administrator</w:t>
      </w:r>
    </w:p>
    <w:p w14:paraId="3BEE35B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C8F38A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5D7CEE40"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CCD051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BC7A00"/>
        </w:rPr>
        <w:t>?&gt;</w:t>
      </w:r>
    </w:p>
    <w:p w14:paraId="0047FB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4806D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and there have been no errors:</w:t>
      </w:r>
    </w:p>
    <w:p w14:paraId="2DEA08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647CB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B553B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Fills in the fields with the data that have been submitted</w:t>
      </w:r>
    </w:p>
    <w:p w14:paraId="5FC6F24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$holidayLabel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'createSingleHolidayFormLabel'</w:t>
      </w:r>
      <w:r>
        <w:rPr>
          <w:rFonts w:ascii="Roboto" w:eastAsia="Roboto" w:hAnsi="Roboto" w:cs="Roboto"/>
        </w:rPr>
        <w:t>];</w:t>
      </w:r>
    </w:p>
    <w:p w14:paraId="6E49937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$holidayStart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'createSingleHolidayFormStart'</w:t>
      </w:r>
      <w:r>
        <w:rPr>
          <w:rFonts w:ascii="Roboto" w:eastAsia="Roboto" w:hAnsi="Roboto" w:cs="Roboto"/>
        </w:rPr>
        <w:t>]);</w:t>
      </w:r>
    </w:p>
    <w:p w14:paraId="17AB17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$holidayEnd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'createSingleHolidayFormEnd'</w:t>
      </w:r>
      <w:r>
        <w:rPr>
          <w:rFonts w:ascii="Roboto" w:eastAsia="Roboto" w:hAnsi="Roboto" w:cs="Roboto"/>
        </w:rPr>
        <w:t>]);</w:t>
      </w:r>
    </w:p>
    <w:p w14:paraId="19BF7F2F" w14:textId="77777777" w:rsidR="007542A2" w:rsidRDefault="007542A2">
      <w:pPr>
        <w:spacing w:line="240" w:lineRule="auto"/>
      </w:pPr>
    </w:p>
    <w:p w14:paraId="627EF84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Checks if the insert was successful or not</w:t>
      </w:r>
    </w:p>
    <w:p w14:paraId="3C06A8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"Holidays"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"label"</w:t>
      </w:r>
      <w:r>
        <w:rPr>
          <w:rFonts w:ascii="Roboto" w:eastAsia="Roboto" w:hAnsi="Roboto" w:cs="Roboto"/>
          <w:color w:val="666666"/>
        </w:rPr>
        <w:t>=&gt;</w:t>
      </w:r>
      <w:r>
        <w:rPr>
          <w:rFonts w:ascii="Roboto" w:eastAsia="Roboto" w:hAnsi="Roboto" w:cs="Roboto"/>
          <w:color w:val="19177C"/>
        </w:rPr>
        <w:t>$holidayLabel</w:t>
      </w:r>
      <w:r>
        <w:rPr>
          <w:rFonts w:ascii="Roboto" w:eastAsia="Roboto" w:hAnsi="Roboto" w:cs="Roboto"/>
        </w:rPr>
        <w:t xml:space="preserve">, </w:t>
      </w:r>
      <w:r>
        <w:rPr>
          <w:rFonts w:ascii="Roboto" w:eastAsia="Roboto" w:hAnsi="Roboto" w:cs="Roboto"/>
          <w:color w:val="BA2121"/>
        </w:rPr>
        <w:t>"startTimestamp"</w:t>
      </w:r>
      <w:r>
        <w:rPr>
          <w:rFonts w:ascii="Roboto" w:eastAsia="Roboto" w:hAnsi="Roboto" w:cs="Roboto"/>
          <w:color w:val="666666"/>
        </w:rPr>
        <w:t>=&gt;</w:t>
      </w:r>
      <w:r>
        <w:rPr>
          <w:rFonts w:ascii="Roboto" w:eastAsia="Roboto" w:hAnsi="Roboto" w:cs="Roboto"/>
          <w:color w:val="19177C"/>
        </w:rPr>
        <w:t>$holidayStart</w:t>
      </w:r>
      <w:r>
        <w:rPr>
          <w:rFonts w:ascii="Roboto" w:eastAsia="Roboto" w:hAnsi="Roboto" w:cs="Roboto"/>
        </w:rPr>
        <w:t xml:space="preserve">, </w:t>
      </w:r>
      <w:r>
        <w:rPr>
          <w:rFonts w:ascii="Roboto" w:eastAsia="Roboto" w:hAnsi="Roboto" w:cs="Roboto"/>
          <w:color w:val="BA2121"/>
        </w:rPr>
        <w:t>"endTimestamp"</w:t>
      </w:r>
      <w:r>
        <w:rPr>
          <w:rFonts w:ascii="Roboto" w:eastAsia="Roboto" w:hAnsi="Roboto" w:cs="Roboto"/>
          <w:color w:val="666666"/>
        </w:rPr>
        <w:t>=&gt;</w:t>
      </w:r>
      <w:r>
        <w:rPr>
          <w:rFonts w:ascii="Roboto" w:eastAsia="Roboto" w:hAnsi="Roboto" w:cs="Roboto"/>
          <w:color w:val="19177C"/>
        </w:rPr>
        <w:t>$holidayEnd</w:t>
      </w:r>
      <w:r>
        <w:rPr>
          <w:rFonts w:ascii="Roboto" w:eastAsia="Roboto" w:hAnsi="Roboto" w:cs="Roboto"/>
        </w:rPr>
        <w:t>)))</w:t>
      </w:r>
    </w:p>
    <w:p w14:paraId="6683127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r>
        <w:rPr>
          <w:rFonts w:ascii="Roboto" w:eastAsia="Roboto" w:hAnsi="Roboto" w:cs="Roboto"/>
        </w:rPr>
        <w:tab/>
      </w:r>
    </w:p>
    <w:p w14:paraId="4D67B8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successful."</w:t>
      </w:r>
      <w:r>
        <w:rPr>
          <w:rFonts w:ascii="Roboto" w:eastAsia="Roboto" w:hAnsi="Roboto" w:cs="Roboto"/>
        </w:rPr>
        <w:t>;</w:t>
      </w:r>
    </w:p>
    <w:p w14:paraId="1F29169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URL=./viewAllHolidays.php'&gt;"</w:t>
      </w:r>
      <w:r>
        <w:rPr>
          <w:rFonts w:ascii="Roboto" w:eastAsia="Roboto" w:hAnsi="Roboto" w:cs="Roboto"/>
        </w:rPr>
        <w:t>;</w:t>
      </w:r>
    </w:p>
    <w:p w14:paraId="065581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94A0D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900DC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11E92D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for "</w:t>
      </w:r>
      <w:r>
        <w:rPr>
          <w:rFonts w:ascii="Roboto" w:eastAsia="Roboto" w:hAnsi="Roboto" w:cs="Roboto"/>
          <w:color w:val="666666"/>
        </w:rPr>
        <w:t>.</w:t>
      </w:r>
      <w:r>
        <w:rPr>
          <w:rFonts w:ascii="Roboto" w:eastAsia="Roboto" w:hAnsi="Roboto" w:cs="Roboto"/>
          <w:color w:val="19177C"/>
        </w:rPr>
        <w:t>$holidayLabel</w:t>
      </w:r>
      <w:r>
        <w:rPr>
          <w:rFonts w:ascii="Roboto" w:eastAsia="Roboto" w:hAnsi="Roboto" w:cs="Roboto"/>
          <w:color w:val="666666"/>
        </w:rPr>
        <w:t>.</w:t>
      </w:r>
      <w:r>
        <w:rPr>
          <w:rFonts w:ascii="Roboto" w:eastAsia="Roboto" w:hAnsi="Roboto" w:cs="Roboto"/>
          <w:color w:val="BA2121"/>
        </w:rPr>
        <w:t>" failed.&lt;br /&gt;"</w:t>
      </w:r>
      <w:r>
        <w:rPr>
          <w:rFonts w:ascii="Roboto" w:eastAsia="Roboto" w:hAnsi="Roboto" w:cs="Roboto"/>
        </w:rPr>
        <w:t>;</w:t>
      </w:r>
    </w:p>
    <w:p w14:paraId="4CF4329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F44FD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24BF12D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1437490" w14:textId="77777777" w:rsidR="007542A2" w:rsidRDefault="007542A2">
      <w:pPr>
        <w:spacing w:line="240" w:lineRule="auto"/>
      </w:pPr>
    </w:p>
    <w:p w14:paraId="23DB8EB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&lt;h1&gt;&lt;a href="adminPanel.php"&gt;Admin Panel&lt;/a&gt;&lt;/h1&gt;</w:t>
      </w:r>
    </w:p>
    <w:p w14:paraId="38FE79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&lt;h2&gt;Add Holidays&lt;/h2&gt;</w:t>
      </w:r>
    </w:p>
    <w:p w14:paraId="159311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&lt;h3&gt;&lt;a href="addHolidaySingle.php"&gt;Add a Single Holiday&lt;/a&gt;&lt;/h3&gt;</w:t>
      </w:r>
    </w:p>
    <w:p w14:paraId="461425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0DDD9E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id="createSingleHolidayForm" name="createSingleHolidayForm"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0A18E1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name="createSingleHolidayFormFieldSet" id="createSingleHolidayFormFieldSet" class="userFormFieldSet"&gt;</w:t>
      </w:r>
    </w:p>
    <w:p w14:paraId="778C76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a Single Holiday&lt;/legend&gt;</w:t>
      </w:r>
    </w:p>
    <w:p w14:paraId="62BC2124" w14:textId="77777777" w:rsidR="007542A2" w:rsidRDefault="007542A2">
      <w:pPr>
        <w:spacing w:line="240" w:lineRule="auto"/>
      </w:pPr>
    </w:p>
    <w:p w14:paraId="66504C6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Shows the success and error messages --&gt;</w:t>
      </w:r>
    </w:p>
    <w:p w14:paraId="318FDB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6E817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40D3EBCD" w14:textId="77777777" w:rsidR="007542A2" w:rsidRDefault="007542A2">
      <w:pPr>
        <w:spacing w:line="240" w:lineRule="auto"/>
      </w:pPr>
    </w:p>
    <w:p w14:paraId="1D09DB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for="createSingleHolidayFormLabel"&gt;Holiday Label:&lt;/label&gt;</w:t>
      </w:r>
    </w:p>
    <w:p w14:paraId="1E3F80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name="createSingleHolidayFormLabel" maxlength="50"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'createSingleHolidayFormLabel'</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543F42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for="createSingleHolidayFormStart"&gt;Holiday Start:&lt;/label&gt;</w:t>
      </w:r>
    </w:p>
    <w:p w14:paraId="1AFB37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name="createSingleHolidayFormStart"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'createSingleHolidayFormStart'</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29736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for="createSingleHolidayFormEnd"&gt;Holiday End:&lt;/label&gt;</w:t>
      </w:r>
    </w:p>
    <w:p w14:paraId="6E1BD7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name="createSingleHolidayFormEnd"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'createSingleHolidayFormEnd'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D146C93" w14:textId="77777777" w:rsidR="007542A2" w:rsidRDefault="007542A2">
      <w:pPr>
        <w:spacing w:line="240" w:lineRule="auto"/>
      </w:pPr>
    </w:p>
    <w:p w14:paraId="53961F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value="Create Holiday" id="createSingleHolidayFormSubmit" name="createSingleHolidayFormSubmit" form="createSingleHolidayForm" /&gt;</w:t>
      </w:r>
    </w:p>
    <w:p w14:paraId="413761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04B109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16CE6316" w14:textId="77777777" w:rsidR="007542A2" w:rsidRDefault="007542A2">
      <w:pPr>
        <w:spacing w:line="240" w:lineRule="auto"/>
      </w:pPr>
    </w:p>
    <w:p w14:paraId="06BBFF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75555AF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68FC7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4DE459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E1FAF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308A9A3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04A7D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4C260EE" w14:textId="77777777" w:rsidR="007542A2" w:rsidRDefault="004E0924">
      <w:pPr>
        <w:spacing w:line="240" w:lineRule="auto"/>
      </w:pPr>
      <w:r>
        <w:rPr>
          <w:rFonts w:ascii="Roboto" w:eastAsia="Roboto" w:hAnsi="Roboto" w:cs="Roboto"/>
        </w:rPr>
        <w:tab/>
        <w:t>&lt;/body&gt;</w:t>
      </w:r>
    </w:p>
    <w:p w14:paraId="60933CC3" w14:textId="04658479" w:rsidR="00E1691E" w:rsidRDefault="004E0924" w:rsidP="00E1691E">
      <w:pPr>
        <w:spacing w:line="240" w:lineRule="auto"/>
      </w:pPr>
      <w:r>
        <w:rPr>
          <w:rFonts w:ascii="Roboto" w:eastAsia="Roboto" w:hAnsi="Roboto" w:cs="Roboto"/>
        </w:rPr>
        <w:t>&lt;/html&gt;</w:t>
      </w:r>
      <w:bookmarkStart w:id="232" w:name="h.nfjrns7rmj8b" w:colFirst="0" w:colLast="0"/>
      <w:bookmarkStart w:id="233" w:name="h.qr48u55x43si" w:colFirst="0" w:colLast="0"/>
      <w:bookmarkEnd w:id="232"/>
      <w:bookmarkEnd w:id="233"/>
    </w:p>
    <w:p w14:paraId="4597D51F" w14:textId="77777777" w:rsidR="00E1691E" w:rsidRDefault="00E1691E">
      <w:r>
        <w:br w:type="page"/>
      </w:r>
    </w:p>
    <w:p w14:paraId="0B8EF682" w14:textId="77777777" w:rsidR="007542A2" w:rsidRDefault="004E0924">
      <w:pPr>
        <w:pStyle w:val="Heading3"/>
        <w:contextualSpacing w:val="0"/>
      </w:pPr>
      <w:bookmarkStart w:id="234" w:name="h.hwrkr693vmmq" w:colFirst="0" w:colLast="0"/>
      <w:bookmarkStart w:id="235" w:name="_Toc448908053"/>
      <w:bookmarkEnd w:id="234"/>
      <w:r>
        <w:lastRenderedPageBreak/>
        <w:t>addRoomImport.php</w:t>
      </w:r>
      <w:bookmarkEnd w:id="235"/>
    </w:p>
    <w:tbl>
      <w:tblPr>
        <w:tblStyle w:val="affa"/>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8B162B8" w14:textId="77777777">
        <w:tc>
          <w:tcPr>
            <w:tcW w:w="13958" w:type="dxa"/>
            <w:tcMar>
              <w:top w:w="100" w:type="dxa"/>
              <w:left w:w="100" w:type="dxa"/>
              <w:bottom w:w="100" w:type="dxa"/>
              <w:right w:w="100" w:type="dxa"/>
            </w:tcMar>
          </w:tcPr>
          <w:p w14:paraId="0693A1C3" w14:textId="77777777" w:rsidR="007542A2" w:rsidRDefault="004E0924">
            <w:pPr>
              <w:widowControl w:val="0"/>
              <w:spacing w:line="240" w:lineRule="auto"/>
            </w:pPr>
            <w:r>
              <w:rPr>
                <w:noProof/>
              </w:rPr>
              <w:drawing>
                <wp:inline distT="114300" distB="114300" distL="114300" distR="114300" wp14:anchorId="15BF6F39" wp14:editId="6C1AA57C">
                  <wp:extent cx="8705850" cy="3505200"/>
                  <wp:effectExtent l="0" t="0" r="0" b="0"/>
                  <wp:docPr id="5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5"/>
                          <a:srcRect/>
                          <a:stretch>
                            <a:fillRect/>
                          </a:stretch>
                        </pic:blipFill>
                        <pic:spPr>
                          <a:xfrm>
                            <a:off x="0" y="0"/>
                            <a:ext cx="8705850" cy="3505200"/>
                          </a:xfrm>
                          <a:prstGeom prst="rect">
                            <a:avLst/>
                          </a:prstGeom>
                          <a:ln/>
                        </pic:spPr>
                      </pic:pic>
                    </a:graphicData>
                  </a:graphic>
                </wp:inline>
              </w:drawing>
            </w:r>
          </w:p>
        </w:tc>
      </w:tr>
    </w:tbl>
    <w:p w14:paraId="441BA418" w14:textId="77777777" w:rsidR="007542A2" w:rsidRDefault="004E0924">
      <w:pPr>
        <w:spacing w:line="240" w:lineRule="auto"/>
      </w:pPr>
      <w:bookmarkStart w:id="236" w:name="h.mp8te4we49jr" w:colFirst="0" w:colLast="0"/>
      <w:bookmarkEnd w:id="236"/>
      <w:r>
        <w:rPr>
          <w:rFonts w:ascii="Roboto" w:eastAsia="Roboto" w:hAnsi="Roboto" w:cs="Roboto"/>
          <w:color w:val="666666"/>
        </w:rPr>
        <w:t>&lt;?</w:t>
      </w:r>
      <w:r>
        <w:rPr>
          <w:rFonts w:ascii="Roboto" w:eastAsia="Roboto" w:hAnsi="Roboto" w:cs="Roboto"/>
        </w:rPr>
        <w:t>php</w:t>
      </w:r>
    </w:p>
    <w:p w14:paraId="73730069"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1DE3B83A" w14:textId="77777777" w:rsidR="007542A2" w:rsidRDefault="007542A2">
      <w:pPr>
        <w:spacing w:line="240" w:lineRule="auto"/>
      </w:pPr>
    </w:p>
    <w:p w14:paraId="441F5B1E"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1F763C5" w14:textId="77777777" w:rsidR="007542A2" w:rsidRDefault="004E0924">
      <w:pPr>
        <w:spacing w:line="240" w:lineRule="auto"/>
      </w:pP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ABB3631"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'importAddRoomFormSubmit'</w:t>
      </w:r>
      <w:r>
        <w:rPr>
          <w:rFonts w:ascii="Roboto" w:eastAsia="Roboto" w:hAnsi="Roboto" w:cs="Roboto"/>
        </w:rPr>
        <w:t>]))</w:t>
      </w:r>
    </w:p>
    <w:p w14:paraId="4B1A9D11" w14:textId="77777777" w:rsidR="007542A2" w:rsidRDefault="004E0924">
      <w:pPr>
        <w:spacing w:line="240" w:lineRule="auto"/>
      </w:pPr>
      <w:r>
        <w:rPr>
          <w:rFonts w:ascii="Roboto" w:eastAsia="Roboto" w:hAnsi="Roboto" w:cs="Roboto"/>
        </w:rPr>
        <w:tab/>
        <w:t>{</w:t>
      </w:r>
    </w:p>
    <w:p w14:paraId="570866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'importAddRoomFormCSVUpload'</w:t>
      </w:r>
      <w:r>
        <w:rPr>
          <w:rFonts w:ascii="Roboto" w:eastAsia="Roboto" w:hAnsi="Roboto" w:cs="Roboto"/>
        </w:rPr>
        <w:t>]))</w:t>
      </w:r>
    </w:p>
    <w:p w14:paraId="785290B9"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upload a CSV file.&lt;br /&gt;"</w:t>
      </w:r>
      <w:r>
        <w:rPr>
          <w:rFonts w:ascii="Roboto" w:eastAsia="Roboto" w:hAnsi="Roboto" w:cs="Roboto"/>
        </w:rPr>
        <w:t>;</w:t>
      </w:r>
    </w:p>
    <w:p w14:paraId="12870C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1EB2E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"Inserting..."</w:t>
      </w:r>
      <w:r>
        <w:rPr>
          <w:rFonts w:ascii="Roboto" w:eastAsia="Roboto" w:hAnsi="Roboto" w:cs="Roboto"/>
        </w:rPr>
        <w:t>;</w:t>
      </w:r>
    </w:p>
    <w:p w14:paraId="1651C346" w14:textId="77777777" w:rsidR="007542A2" w:rsidRDefault="004E0924">
      <w:pPr>
        <w:spacing w:line="240" w:lineRule="auto"/>
      </w:pPr>
      <w:r>
        <w:rPr>
          <w:rFonts w:ascii="Roboto" w:eastAsia="Roboto" w:hAnsi="Roboto" w:cs="Roboto"/>
        </w:rPr>
        <w:tab/>
        <w:t>}</w:t>
      </w:r>
    </w:p>
    <w:p w14:paraId="59BD0A27" w14:textId="77777777" w:rsidR="007542A2" w:rsidRDefault="007542A2">
      <w:pPr>
        <w:spacing w:line="240" w:lineRule="auto"/>
      </w:pPr>
    </w:p>
    <w:p w14:paraId="443B5D13" w14:textId="77777777" w:rsidR="007542A2" w:rsidRDefault="004E0924">
      <w:pPr>
        <w:spacing w:line="240" w:lineRule="auto"/>
      </w:pPr>
      <w:r>
        <w:rPr>
          <w:rFonts w:ascii="Roboto" w:eastAsia="Roboto" w:hAnsi="Roboto" w:cs="Roboto"/>
          <w:color w:val="BC7A00"/>
        </w:rPr>
        <w:t>?&gt;</w:t>
      </w:r>
    </w:p>
    <w:p w14:paraId="346E72C0" w14:textId="77777777" w:rsidR="007542A2" w:rsidRDefault="004E0924">
      <w:pPr>
        <w:spacing w:line="240" w:lineRule="auto"/>
      </w:pPr>
      <w:r>
        <w:rPr>
          <w:rFonts w:ascii="Roboto" w:eastAsia="Roboto" w:hAnsi="Roboto" w:cs="Roboto"/>
        </w:rPr>
        <w:t>&lt;!DOCTYPE html&gt;</w:t>
      </w:r>
    </w:p>
    <w:p w14:paraId="0C350938" w14:textId="77777777" w:rsidR="007542A2" w:rsidRDefault="004E0924">
      <w:pPr>
        <w:spacing w:line="240" w:lineRule="auto"/>
      </w:pPr>
      <w:r>
        <w:rPr>
          <w:rFonts w:ascii="Roboto" w:eastAsia="Roboto" w:hAnsi="Roboto" w:cs="Roboto"/>
        </w:rPr>
        <w:t>&lt;html&gt;</w:t>
      </w:r>
    </w:p>
    <w:p w14:paraId="69AF582C" w14:textId="77777777" w:rsidR="007542A2" w:rsidRDefault="004E0924">
      <w:pPr>
        <w:spacing w:line="240" w:lineRule="auto"/>
      </w:pPr>
      <w:r>
        <w:rPr>
          <w:rFonts w:ascii="Roboto" w:eastAsia="Roboto" w:hAnsi="Roboto" w:cs="Roboto"/>
        </w:rPr>
        <w:tab/>
        <w:t>&lt;head&gt;</w:t>
      </w:r>
    </w:p>
    <w:p w14:paraId="06D67DFC"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6DABD288"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73B8AF21"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0F236B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5CDCA709" w14:textId="77777777" w:rsidR="007542A2" w:rsidRDefault="004E0924">
      <w:pPr>
        <w:spacing w:line="240" w:lineRule="auto"/>
      </w:pPr>
      <w:r>
        <w:rPr>
          <w:rFonts w:ascii="Roboto" w:eastAsia="Roboto" w:hAnsi="Roboto" w:cs="Roboto"/>
        </w:rPr>
        <w:tab/>
        <w:t>&lt;/head&gt;</w:t>
      </w:r>
    </w:p>
    <w:p w14:paraId="1800E2D5" w14:textId="77777777" w:rsidR="007542A2" w:rsidRDefault="004E0924">
      <w:pPr>
        <w:spacing w:line="240" w:lineRule="auto"/>
      </w:pPr>
      <w:r>
        <w:rPr>
          <w:rFonts w:ascii="Roboto" w:eastAsia="Roboto" w:hAnsi="Roboto" w:cs="Roboto"/>
        </w:rPr>
        <w:tab/>
        <w:t>&lt;body&gt;</w:t>
      </w:r>
    </w:p>
    <w:p w14:paraId="750AC1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8B5AB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2C932EE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257BE7CE" w14:textId="77777777" w:rsidR="007542A2" w:rsidRDefault="007542A2">
      <w:pPr>
        <w:spacing w:line="240" w:lineRule="auto"/>
      </w:pPr>
    </w:p>
    <w:p w14:paraId="1D789C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706C2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196897D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C96A1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19B6BA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&lt;h1&gt;Admin Panel&lt;/h1&gt;</w:t>
      </w:r>
    </w:p>
    <w:p w14:paraId="1215DF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&lt;h2&gt;Create Events&lt;/h2&gt;</w:t>
      </w:r>
    </w:p>
    <w:p w14:paraId="6C3404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&lt;h3&gt;Add a Single Room&lt;/h3&gt;</w:t>
      </w:r>
    </w:p>
    <w:p w14:paraId="22991771" w14:textId="77777777" w:rsidR="007542A2" w:rsidRDefault="007542A2">
      <w:pPr>
        <w:spacing w:line="240" w:lineRule="auto"/>
      </w:pPr>
    </w:p>
    <w:p w14:paraId="66251C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8D63F6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'importAddRoomFormCSVUpload'</w:t>
      </w:r>
      <w:r>
        <w:rPr>
          <w:rFonts w:ascii="Roboto" w:eastAsia="Roboto" w:hAnsi="Roboto" w:cs="Roboto"/>
        </w:rPr>
        <w:t xml:space="preserve">])) </w:t>
      </w:r>
      <w:r>
        <w:rPr>
          <w:rFonts w:ascii="Roboto" w:eastAsia="Roboto" w:hAnsi="Roboto" w:cs="Roboto"/>
          <w:i/>
          <w:color w:val="408080"/>
        </w:rPr>
        <w:t>// Can't get uploaded files to work</w:t>
      </w:r>
    </w:p>
    <w:p w14:paraId="0E4B00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E703C6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//var_dump(file_get_contents($_FILES['importAddRoomFormCSVUpload']['tmp_name']));</w:t>
      </w:r>
      <w:r>
        <w:rPr>
          <w:rFonts w:ascii="Roboto" w:eastAsia="Roboto" w:hAnsi="Roboto" w:cs="Roboto"/>
          <w:i/>
          <w:color w:val="408080"/>
        </w:rPr>
        <w:tab/>
      </w:r>
    </w:p>
    <w:p w14:paraId="62C9F1E4" w14:textId="77777777" w:rsidR="007542A2" w:rsidRDefault="007542A2">
      <w:pPr>
        <w:spacing w:line="240" w:lineRule="auto"/>
      </w:pPr>
    </w:p>
    <w:p w14:paraId="785193C3"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$fullImportedCSV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file</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'importAddRoomFormCSVUpload'</w:t>
      </w:r>
      <w:r>
        <w:rPr>
          <w:rFonts w:ascii="Roboto" w:eastAsia="Roboto" w:hAnsi="Roboto" w:cs="Roboto"/>
        </w:rPr>
        <w:t>][</w:t>
      </w:r>
      <w:r>
        <w:rPr>
          <w:rFonts w:ascii="Roboto" w:eastAsia="Roboto" w:hAnsi="Roboto" w:cs="Roboto"/>
          <w:color w:val="BA2121"/>
        </w:rPr>
        <w:t>'tmp_name'</w:t>
      </w:r>
      <w:r>
        <w:rPr>
          <w:rFonts w:ascii="Roboto" w:eastAsia="Roboto" w:hAnsi="Roboto" w:cs="Roboto"/>
        </w:rPr>
        <w:t>]);</w:t>
      </w:r>
    </w:p>
    <w:p w14:paraId="6C9E9B2B" w14:textId="77777777" w:rsidR="007542A2" w:rsidRDefault="007542A2">
      <w:pPr>
        <w:spacing w:line="240" w:lineRule="auto"/>
      </w:pPr>
    </w:p>
    <w:p w14:paraId="1BB3C0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$CSVHeaders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This keeps the headings</w:t>
      </w:r>
    </w:p>
    <w:p w14:paraId="59E2316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p>
    <w:p w14:paraId="558F4A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008000"/>
        </w:rPr>
        <w:t>array_shift</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i/>
          <w:color w:val="408080"/>
        </w:rPr>
        <w:t>// This removes the headings element of the array</w:t>
      </w:r>
    </w:p>
    <w:p w14:paraId="7521BFFD" w14:textId="77777777" w:rsidR="007542A2" w:rsidRDefault="007542A2">
      <w:pPr>
        <w:spacing w:line="240" w:lineRule="auto"/>
      </w:pPr>
    </w:p>
    <w:p w14:paraId="2ACF35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p>
    <w:p w14:paraId="6A392C7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E6B8E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array_map</w:t>
      </w:r>
      <w:r>
        <w:rPr>
          <w:rFonts w:ascii="Roboto" w:eastAsia="Roboto" w:hAnsi="Roboto" w:cs="Roboto"/>
        </w:rPr>
        <w:t>(</w:t>
      </w:r>
      <w:r>
        <w:rPr>
          <w:rFonts w:ascii="Roboto" w:eastAsia="Roboto" w:hAnsi="Roboto" w:cs="Roboto"/>
          <w:color w:val="BA2121"/>
        </w:rPr>
        <w:t>"trim"</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 xml:space="preserve">)); </w:t>
      </w:r>
      <w:r>
        <w:rPr>
          <w:rFonts w:ascii="Roboto" w:eastAsia="Roboto" w:hAnsi="Roboto" w:cs="Roboto"/>
          <w:i/>
          <w:color w:val="408080"/>
        </w:rPr>
        <w:t>// Put in here a splitter on ',' to break up the string into elements of an array and removes any remaining whitespace (with the array_map function)</w:t>
      </w:r>
    </w:p>
    <w:p w14:paraId="6F47747B" w14:textId="77777777" w:rsidR="007542A2" w:rsidRDefault="007542A2">
      <w:pPr>
        <w:spacing w:line="240" w:lineRule="auto"/>
      </w:pPr>
    </w:p>
    <w:p w14:paraId="234C8FA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Inserts each room</w:t>
      </w:r>
    </w:p>
    <w:p w14:paraId="4B3045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"capacity"</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2</w:t>
      </w:r>
      <w:r>
        <w:rPr>
          <w:rFonts w:ascii="Roboto" w:eastAsia="Roboto" w:hAnsi="Roboto" w:cs="Roboto"/>
        </w:rPr>
        <w:t>])))</w:t>
      </w:r>
    </w:p>
    <w:p w14:paraId="15EEAEC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0B4F9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room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was added sucessfully."</w:t>
      </w:r>
      <w:r>
        <w:rPr>
          <w:rFonts w:ascii="Roboto" w:eastAsia="Roboto" w:hAnsi="Roboto" w:cs="Roboto"/>
        </w:rPr>
        <w:t>;</w:t>
      </w:r>
    </w:p>
    <w:p w14:paraId="39CD62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73B68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D1895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32207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was an error when adding the room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This may be because a room of the same room ID exists."</w:t>
      </w:r>
      <w:r>
        <w:rPr>
          <w:rFonts w:ascii="Roboto" w:eastAsia="Roboto" w:hAnsi="Roboto" w:cs="Roboto"/>
        </w:rPr>
        <w:t>;</w:t>
      </w:r>
    </w:p>
    <w:p w14:paraId="1B885D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96A6C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2C1C7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F014B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FAEDA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61F91E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id="importAddRoomForm" name="importAddRoomForm"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 enctype="multipart/form-data"&gt;</w:t>
      </w:r>
    </w:p>
    <w:p w14:paraId="2D234B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name="importAddRoomFormFieldSet" id="importAddRoomFormFieldSet" class="createSinglEventFieldSet"&gt;</w:t>
      </w:r>
    </w:p>
    <w:p w14:paraId="3E134C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Room: Import&lt;/legend&gt;</w:t>
      </w:r>
    </w:p>
    <w:p w14:paraId="057276E0" w14:textId="77777777" w:rsidR="007542A2" w:rsidRDefault="007542A2">
      <w:pPr>
        <w:spacing w:line="240" w:lineRule="auto"/>
      </w:pPr>
    </w:p>
    <w:p w14:paraId="13472E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Success and error messages --&gt;</w:t>
      </w:r>
    </w:p>
    <w:p w14:paraId="2CDFA2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1A58747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4E77AA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5FD4EB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for="importAddRoomFormCSVUpload"&gt;Upload a room CSV containing: Room name; Room ID; and Room capacity.&lt;/label&gt;</w:t>
      </w:r>
    </w:p>
    <w:p w14:paraId="064B64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type="file" name="importAddRoomFormCSVUpload" id="importAddRoomFormCSVUpload" /&gt;</w:t>
      </w:r>
    </w:p>
    <w:p w14:paraId="1565686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name="importAddRoomFormSubmit" /&gt;</w:t>
      </w:r>
    </w:p>
    <w:p w14:paraId="6E630FE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696624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0EA561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79A07E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1D17CEF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56AB2DE" w14:textId="77777777" w:rsidR="007542A2" w:rsidRDefault="007542A2">
      <w:pPr>
        <w:spacing w:line="240" w:lineRule="auto"/>
      </w:pPr>
    </w:p>
    <w:p w14:paraId="595CB4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all succesful inserts</w:t>
      </w:r>
    </w:p>
    <w:p w14:paraId="549037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3B9E76C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93F68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"&lt;h3&gt;Successful Items&lt;/h3&gt;"</w:t>
      </w:r>
      <w:r>
        <w:rPr>
          <w:rFonts w:ascii="Roboto" w:eastAsia="Roboto" w:hAnsi="Roboto" w:cs="Roboto"/>
        </w:rPr>
        <w:t>;</w:t>
      </w:r>
    </w:p>
    <w:p w14:paraId="20A105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5C64A0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$successful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$item</w:t>
      </w:r>
      <w:r>
        <w:rPr>
          <w:rFonts w:ascii="Roboto" w:eastAsia="Roboto" w:hAnsi="Roboto" w:cs="Roboto"/>
        </w:rPr>
        <w:t>)</w:t>
      </w:r>
    </w:p>
    <w:p w14:paraId="1B67C3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6D08B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"&lt;li&gt;"</w:t>
      </w:r>
      <w:r>
        <w:rPr>
          <w:rFonts w:ascii="Roboto" w:eastAsia="Roboto" w:hAnsi="Roboto" w:cs="Roboto"/>
          <w:color w:val="666666"/>
        </w:rPr>
        <w:t>.</w:t>
      </w:r>
      <w:r>
        <w:rPr>
          <w:rFonts w:ascii="Roboto" w:eastAsia="Roboto" w:hAnsi="Roboto" w:cs="Roboto"/>
          <w:color w:val="19177C"/>
        </w:rPr>
        <w:t>$item</w:t>
      </w:r>
      <w:r>
        <w:rPr>
          <w:rFonts w:ascii="Roboto" w:eastAsia="Roboto" w:hAnsi="Roboto" w:cs="Roboto"/>
          <w:color w:val="666666"/>
        </w:rPr>
        <w:t>.</w:t>
      </w:r>
      <w:r>
        <w:rPr>
          <w:rFonts w:ascii="Roboto" w:eastAsia="Roboto" w:hAnsi="Roboto" w:cs="Roboto"/>
          <w:color w:val="BA2121"/>
        </w:rPr>
        <w:t>"&lt;/li&gt;"</w:t>
      </w:r>
      <w:r>
        <w:rPr>
          <w:rFonts w:ascii="Roboto" w:eastAsia="Roboto" w:hAnsi="Roboto" w:cs="Roboto"/>
        </w:rPr>
        <w:t>;</w:t>
      </w:r>
    </w:p>
    <w:p w14:paraId="39933E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0C660A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3577BC7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D86F9FA" w14:textId="77777777" w:rsidR="007542A2" w:rsidRDefault="007542A2">
      <w:pPr>
        <w:spacing w:line="240" w:lineRule="auto"/>
      </w:pPr>
    </w:p>
    <w:p w14:paraId="4E30BB3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all unsuccessful inserts</w:t>
      </w:r>
    </w:p>
    <w:p w14:paraId="3E8C28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count</w:t>
      </w:r>
      <w:r>
        <w:rPr>
          <w:rFonts w:ascii="Roboto" w:eastAsia="Roboto" w:hAnsi="Roboto" w:cs="Roboto"/>
        </w:rPr>
        <w:t>(</w:t>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1E904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36893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"&lt;h3&gt;Unsuccessful Items&lt;/h3&gt;"</w:t>
      </w:r>
      <w:r>
        <w:rPr>
          <w:rFonts w:ascii="Roboto" w:eastAsia="Roboto" w:hAnsi="Roboto" w:cs="Roboto"/>
        </w:rPr>
        <w:t>;</w:t>
      </w:r>
    </w:p>
    <w:p w14:paraId="5DF7BC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0402BA7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$unsuccessful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$item</w:t>
      </w:r>
      <w:r>
        <w:rPr>
          <w:rFonts w:ascii="Roboto" w:eastAsia="Roboto" w:hAnsi="Roboto" w:cs="Roboto"/>
        </w:rPr>
        <w:t>)</w:t>
      </w:r>
    </w:p>
    <w:p w14:paraId="77B850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4ECA6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"&lt;li&gt;"</w:t>
      </w:r>
      <w:r>
        <w:rPr>
          <w:rFonts w:ascii="Roboto" w:eastAsia="Roboto" w:hAnsi="Roboto" w:cs="Roboto"/>
          <w:color w:val="666666"/>
        </w:rPr>
        <w:t>.</w:t>
      </w:r>
      <w:r>
        <w:rPr>
          <w:rFonts w:ascii="Roboto" w:eastAsia="Roboto" w:hAnsi="Roboto" w:cs="Roboto"/>
          <w:color w:val="19177C"/>
        </w:rPr>
        <w:t>$item</w:t>
      </w:r>
      <w:r>
        <w:rPr>
          <w:rFonts w:ascii="Roboto" w:eastAsia="Roboto" w:hAnsi="Roboto" w:cs="Roboto"/>
          <w:color w:val="666666"/>
        </w:rPr>
        <w:t>.</w:t>
      </w:r>
      <w:r>
        <w:rPr>
          <w:rFonts w:ascii="Roboto" w:eastAsia="Roboto" w:hAnsi="Roboto" w:cs="Roboto"/>
          <w:color w:val="BA2121"/>
        </w:rPr>
        <w:t>"&lt;/li&gt;"</w:t>
      </w:r>
      <w:r>
        <w:rPr>
          <w:rFonts w:ascii="Roboto" w:eastAsia="Roboto" w:hAnsi="Roboto" w:cs="Roboto"/>
        </w:rPr>
        <w:t>;</w:t>
      </w:r>
    </w:p>
    <w:p w14:paraId="35CDE5E3"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6F90A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"&lt;/ul&gt;"</w:t>
      </w:r>
      <w:r>
        <w:rPr>
          <w:rFonts w:ascii="Roboto" w:eastAsia="Roboto" w:hAnsi="Roboto" w:cs="Roboto"/>
        </w:rPr>
        <w:t>;</w:t>
      </w:r>
    </w:p>
    <w:p w14:paraId="0B03BE1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299F32C5"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B6B89E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7974B8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23A1C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5A6E5C0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6CE38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404E5EA2" w14:textId="77777777" w:rsidR="007542A2" w:rsidRDefault="004E0924">
      <w:pPr>
        <w:spacing w:line="240" w:lineRule="auto"/>
      </w:pPr>
      <w:r>
        <w:rPr>
          <w:rFonts w:ascii="Roboto" w:eastAsia="Roboto" w:hAnsi="Roboto" w:cs="Roboto"/>
        </w:rPr>
        <w:tab/>
        <w:t>&lt;/body&gt;</w:t>
      </w:r>
    </w:p>
    <w:p w14:paraId="304E376B" w14:textId="604C6825" w:rsidR="007542A2" w:rsidRDefault="004E0924" w:rsidP="00921EDB">
      <w:pPr>
        <w:spacing w:line="240" w:lineRule="auto"/>
      </w:pPr>
      <w:r>
        <w:rPr>
          <w:rFonts w:ascii="Roboto" w:eastAsia="Roboto" w:hAnsi="Roboto" w:cs="Roboto"/>
        </w:rPr>
        <w:t>&lt;/html&gt;</w:t>
      </w:r>
      <w:bookmarkStart w:id="237" w:name="h.ql8ecurwmrxh" w:colFirst="0" w:colLast="0"/>
      <w:bookmarkEnd w:id="237"/>
    </w:p>
    <w:p w14:paraId="6F598D46" w14:textId="29E5A142" w:rsidR="007542A2" w:rsidRDefault="007542A2" w:rsidP="00921EDB">
      <w:bookmarkStart w:id="238" w:name="h.snktht10aj4j" w:colFirst="0" w:colLast="0"/>
      <w:bookmarkEnd w:id="238"/>
    </w:p>
    <w:p w14:paraId="598DB462" w14:textId="77777777" w:rsidR="007542A2" w:rsidRDefault="004E0924">
      <w:pPr>
        <w:pStyle w:val="Heading3"/>
        <w:contextualSpacing w:val="0"/>
      </w:pPr>
      <w:bookmarkStart w:id="239" w:name="h.8k1rx1wzamuo" w:colFirst="0" w:colLast="0"/>
      <w:bookmarkStart w:id="240" w:name="_Toc448908054"/>
      <w:bookmarkEnd w:id="239"/>
      <w:r>
        <w:lastRenderedPageBreak/>
        <w:t>addRoomSingle.php</w:t>
      </w:r>
      <w:bookmarkEnd w:id="240"/>
    </w:p>
    <w:tbl>
      <w:tblPr>
        <w:tblStyle w:val="affb"/>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468F0338" w14:textId="77777777">
        <w:tc>
          <w:tcPr>
            <w:tcW w:w="13958" w:type="dxa"/>
            <w:tcMar>
              <w:top w:w="100" w:type="dxa"/>
              <w:left w:w="100" w:type="dxa"/>
              <w:bottom w:w="100" w:type="dxa"/>
              <w:right w:w="100" w:type="dxa"/>
            </w:tcMar>
          </w:tcPr>
          <w:p w14:paraId="2C4DFA7B" w14:textId="77777777" w:rsidR="007542A2" w:rsidRDefault="004E0924">
            <w:pPr>
              <w:widowControl w:val="0"/>
              <w:spacing w:line="240" w:lineRule="auto"/>
            </w:pPr>
            <w:r>
              <w:rPr>
                <w:noProof/>
              </w:rPr>
              <w:drawing>
                <wp:inline distT="114300" distB="114300" distL="114300" distR="114300" wp14:anchorId="554B86B3" wp14:editId="707A987F">
                  <wp:extent cx="7229475" cy="4566540"/>
                  <wp:effectExtent l="0" t="0" r="0" b="5715"/>
                  <wp:docPr id="8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46"/>
                          <a:srcRect/>
                          <a:stretch>
                            <a:fillRect/>
                          </a:stretch>
                        </pic:blipFill>
                        <pic:spPr>
                          <a:xfrm>
                            <a:off x="0" y="0"/>
                            <a:ext cx="7233979" cy="4569385"/>
                          </a:xfrm>
                          <a:prstGeom prst="rect">
                            <a:avLst/>
                          </a:prstGeom>
                          <a:ln/>
                        </pic:spPr>
                      </pic:pic>
                    </a:graphicData>
                  </a:graphic>
                </wp:inline>
              </w:drawing>
            </w:r>
          </w:p>
        </w:tc>
      </w:tr>
    </w:tbl>
    <w:p w14:paraId="5334AA16" w14:textId="77777777" w:rsidR="007542A2" w:rsidRDefault="004E0924">
      <w:pPr>
        <w:spacing w:line="240" w:lineRule="auto"/>
      </w:pPr>
      <w:bookmarkStart w:id="241" w:name="h.d6y3x9n5acy6" w:colFirst="0" w:colLast="0"/>
      <w:bookmarkEnd w:id="241"/>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266E014F" w14:textId="77777777" w:rsidR="007542A2" w:rsidRDefault="004E0924">
      <w:pPr>
        <w:spacing w:line="240" w:lineRule="auto"/>
      </w:pPr>
      <w:r>
        <w:rPr>
          <w:rFonts w:ascii="Roboto" w:eastAsia="Roboto" w:hAnsi="Roboto" w:cs="Roboto"/>
          <w:color w:val="666666"/>
        </w:rPr>
        <w:lastRenderedPageBreak/>
        <w:t>&lt;</w:t>
      </w:r>
      <w:r>
        <w:rPr>
          <w:rFonts w:ascii="Roboto" w:eastAsia="Roboto" w:hAnsi="Roboto" w:cs="Roboto"/>
        </w:rPr>
        <w:t>html</w:t>
      </w:r>
      <w:r>
        <w:rPr>
          <w:rFonts w:ascii="Roboto" w:eastAsia="Roboto" w:hAnsi="Roboto" w:cs="Roboto"/>
          <w:color w:val="666666"/>
        </w:rPr>
        <w:t>&gt;</w:t>
      </w:r>
    </w:p>
    <w:p w14:paraId="6534FC14"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3CB776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655AAF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631350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76F2DD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5E23F08F" w14:textId="77777777" w:rsidR="007542A2" w:rsidRDefault="004E0924">
      <w:pPr>
        <w:spacing w:line="240" w:lineRule="auto"/>
      </w:pPr>
      <w:r>
        <w:rPr>
          <w:rFonts w:ascii="Roboto" w:eastAsia="Roboto" w:hAnsi="Roboto" w:cs="Roboto"/>
        </w:rPr>
        <w:tab/>
        <w:t>&lt;/head&gt;</w:t>
      </w:r>
    </w:p>
    <w:p w14:paraId="23D096D0" w14:textId="77777777" w:rsidR="007542A2" w:rsidRDefault="004E0924">
      <w:pPr>
        <w:spacing w:line="240" w:lineRule="auto"/>
      </w:pPr>
      <w:r>
        <w:rPr>
          <w:rFonts w:ascii="Roboto" w:eastAsia="Roboto" w:hAnsi="Roboto" w:cs="Roboto"/>
        </w:rPr>
        <w:tab/>
        <w:t>&lt;body&gt;</w:t>
      </w:r>
    </w:p>
    <w:p w14:paraId="14365C8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487FB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6FBD167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4414AB60" w14:textId="77777777" w:rsidR="007542A2" w:rsidRDefault="007542A2">
      <w:pPr>
        <w:spacing w:line="240" w:lineRule="auto"/>
      </w:pPr>
    </w:p>
    <w:p w14:paraId="67FF665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The user needs to be an administrator to view the page</w:t>
      </w:r>
    </w:p>
    <w:p w14:paraId="4C067A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2FA167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5DFA7AF7"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D4C46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Variables that contain error and success messages</w:t>
      </w:r>
    </w:p>
    <w:p w14:paraId="22395E2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DDD43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7C62177F" w14:textId="77777777" w:rsidR="007542A2" w:rsidRDefault="007542A2">
      <w:pPr>
        <w:spacing w:line="240" w:lineRule="auto"/>
      </w:pPr>
    </w:p>
    <w:p w14:paraId="5A2C51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'addRoomFormSubmit'</w:t>
      </w:r>
      <w:r>
        <w:rPr>
          <w:rFonts w:ascii="Roboto" w:eastAsia="Roboto" w:hAnsi="Roboto" w:cs="Roboto"/>
        </w:rPr>
        <w:t>]))</w:t>
      </w:r>
    </w:p>
    <w:p w14:paraId="714B309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C94DC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5E13E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room ID."</w:t>
      </w:r>
      <w:r>
        <w:rPr>
          <w:rFonts w:ascii="Roboto" w:eastAsia="Roboto" w:hAnsi="Roboto" w:cs="Roboto"/>
        </w:rPr>
        <w:t>;</w:t>
      </w:r>
    </w:p>
    <w:p w14:paraId="4D30DDA8" w14:textId="77777777" w:rsidR="007542A2" w:rsidRDefault="007542A2">
      <w:pPr>
        <w:spacing w:line="240" w:lineRule="auto"/>
      </w:pPr>
    </w:p>
    <w:p w14:paraId="66B45FA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use the posted values as the default values for the fields</w:t>
      </w:r>
    </w:p>
    <w:p w14:paraId="30C7746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$addRoomFormRoomID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'addRoomFormRoomID'</w:t>
      </w:r>
      <w:r>
        <w:rPr>
          <w:rFonts w:ascii="Roboto" w:eastAsia="Roboto" w:hAnsi="Roboto" w:cs="Roboto"/>
        </w:rPr>
        <w:t>];</w:t>
      </w:r>
    </w:p>
    <w:p w14:paraId="6EC92CE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$addRoomFormRoomName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'addRoomFormRoomName'</w:t>
      </w:r>
      <w:r>
        <w:rPr>
          <w:rFonts w:ascii="Roboto" w:eastAsia="Roboto" w:hAnsi="Roboto" w:cs="Roboto"/>
        </w:rPr>
        <w:t>];</w:t>
      </w:r>
    </w:p>
    <w:p w14:paraId="36CC1D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$addRoomFormCapacity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'addRoomFormCapacity'</w:t>
      </w:r>
      <w:r>
        <w:rPr>
          <w:rFonts w:ascii="Roboto" w:eastAsia="Roboto" w:hAnsi="Roboto" w:cs="Roboto"/>
        </w:rPr>
        <w:t>];</w:t>
      </w:r>
    </w:p>
    <w:p w14:paraId="4F9DBF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71CFAF95" w14:textId="77777777" w:rsidR="007542A2" w:rsidRDefault="007542A2">
      <w:pPr>
        <w:spacing w:line="240" w:lineRule="auto"/>
      </w:pPr>
    </w:p>
    <w:p w14:paraId="478FCF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and there are no errors:</w:t>
      </w:r>
    </w:p>
    <w:p w14:paraId="731862C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99146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2540F1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$addRoomFormCapacity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78426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$addRoomFormCapacity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33D745D1" w14:textId="77777777" w:rsidR="007542A2" w:rsidRDefault="007542A2">
      <w:pPr>
        <w:spacing w:line="240" w:lineRule="auto"/>
      </w:pPr>
    </w:p>
    <w:p w14:paraId="649E41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Builds the insert array</w:t>
      </w:r>
    </w:p>
    <w:p w14:paraId="263D54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$addRoomFormRoomID</w:t>
      </w:r>
      <w:r>
        <w:rPr>
          <w:rFonts w:ascii="Roboto" w:eastAsia="Roboto" w:hAnsi="Roboto" w:cs="Roboto"/>
        </w:rPr>
        <w:t>,</w:t>
      </w:r>
    </w:p>
    <w:p w14:paraId="19F232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$addRoomFormRoomName</w:t>
      </w:r>
      <w:r>
        <w:rPr>
          <w:rFonts w:ascii="Roboto" w:eastAsia="Roboto" w:hAnsi="Roboto" w:cs="Roboto"/>
        </w:rPr>
        <w:t>,</w:t>
      </w:r>
    </w:p>
    <w:p w14:paraId="7B78A7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"capacity"</w:t>
      </w:r>
      <w:r>
        <w:rPr>
          <w:rFonts w:ascii="Roboto" w:eastAsia="Roboto" w:hAnsi="Roboto" w:cs="Roboto"/>
          <w:color w:val="666666"/>
        </w:rPr>
        <w:t>=&gt;</w:t>
      </w:r>
      <w:r>
        <w:rPr>
          <w:rFonts w:ascii="Roboto" w:eastAsia="Roboto" w:hAnsi="Roboto" w:cs="Roboto"/>
          <w:color w:val="19177C"/>
        </w:rPr>
        <w:t>$addRoomFormCapacity</w:t>
      </w:r>
    </w:p>
    <w:p w14:paraId="5ECA18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A1017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19177C"/>
        </w:rPr>
        <w:t>$insertArray</w:t>
      </w:r>
      <w:r>
        <w:rPr>
          <w:rFonts w:ascii="Roboto" w:eastAsia="Roboto" w:hAnsi="Roboto" w:cs="Roboto"/>
        </w:rPr>
        <w:t>))</w:t>
      </w:r>
    </w:p>
    <w:p w14:paraId="266C00C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867D9C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successful."</w:t>
      </w:r>
      <w:r>
        <w:rPr>
          <w:rFonts w:ascii="Roboto" w:eastAsia="Roboto" w:hAnsi="Roboto" w:cs="Roboto"/>
        </w:rPr>
        <w:t>;</w:t>
      </w:r>
    </w:p>
    <w:p w14:paraId="631B1D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URL=./viewAllRooms.php'&gt;"</w:t>
      </w:r>
      <w:r>
        <w:rPr>
          <w:rFonts w:ascii="Roboto" w:eastAsia="Roboto" w:hAnsi="Roboto" w:cs="Roboto"/>
        </w:rPr>
        <w:t>;</w:t>
      </w:r>
    </w:p>
    <w:p w14:paraId="224219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CD4789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E2388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4267D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for "</w:t>
      </w:r>
      <w:r>
        <w:rPr>
          <w:rFonts w:ascii="Roboto" w:eastAsia="Roboto" w:hAnsi="Roboto" w:cs="Roboto"/>
          <w:color w:val="666666"/>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failed."</w:t>
      </w:r>
      <w:r>
        <w:rPr>
          <w:rFonts w:ascii="Roboto" w:eastAsia="Roboto" w:hAnsi="Roboto" w:cs="Roboto"/>
        </w:rPr>
        <w:t>;</w:t>
      </w:r>
    </w:p>
    <w:p w14:paraId="23B565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100469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2A1A3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E1843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&lt;h1&gt;Add Event&lt;/h1&gt;</w:t>
      </w:r>
    </w:p>
    <w:p w14:paraId="53D9F9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&lt;h2&gt;Add Event: Single&lt;/h2&gt;</w:t>
      </w:r>
    </w:p>
    <w:p w14:paraId="6C3296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6BCD73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id="addRoomForm" name="addRoomForm"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43DD80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name="addRoomFormFieldSet" id="addRoomFormFieldSet" class="userFormFieldSet"&gt;</w:t>
      </w:r>
    </w:p>
    <w:p w14:paraId="239F8D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Event: Single&lt;/legend&gt;</w:t>
      </w:r>
    </w:p>
    <w:p w14:paraId="3AFF6BC0" w14:textId="77777777" w:rsidR="007542A2" w:rsidRDefault="007542A2">
      <w:pPr>
        <w:spacing w:line="240" w:lineRule="auto"/>
      </w:pPr>
    </w:p>
    <w:p w14:paraId="73D5705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Displays the success and error messages --&gt;</w:t>
      </w:r>
    </w:p>
    <w:p w14:paraId="5E4411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450D5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5C102606" w14:textId="77777777" w:rsidR="007542A2" w:rsidRDefault="007542A2">
      <w:pPr>
        <w:spacing w:line="240" w:lineRule="auto"/>
      </w:pPr>
    </w:p>
    <w:p w14:paraId="728F91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for="addRoomFormRoomID"&gt;RoomID:&lt;/label&gt;</w:t>
      </w:r>
    </w:p>
    <w:p w14:paraId="08BB22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name="addRoomFormRoomID" maxlength="10"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E204B9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for="addRoomFormRoomName"&gt;Room Name:&lt;/label&gt;</w:t>
      </w:r>
    </w:p>
    <w:p w14:paraId="080031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name="addRoomFormRoomName" maxlength="40"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'addRoomFormRoomName'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A79BE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for="addRoomFormCapacity"&gt;Capacity:&lt;/label&gt;</w:t>
      </w:r>
    </w:p>
    <w:p w14:paraId="7B8730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type="Capacity" name="addRoomFormCapacity" maxlength="4"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'addRoomFormCapacity'</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C54ABA7" w14:textId="77777777" w:rsidR="007542A2" w:rsidRDefault="007542A2">
      <w:pPr>
        <w:spacing w:line="240" w:lineRule="auto"/>
      </w:pPr>
    </w:p>
    <w:p w14:paraId="2749E9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value="Add Room" id="addRoomFormSubmit" name="addRoomFormSubmit" form="addRoomForm" /&gt;</w:t>
      </w:r>
    </w:p>
    <w:p w14:paraId="599495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343E5B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57574DE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B558E15"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C38A7A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4856ED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DFA03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user is shown a suitable error message if they aren't eligible to view the page</w:t>
      </w:r>
    </w:p>
    <w:p w14:paraId="5B6608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74560C5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423F7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12D58693" w14:textId="77777777" w:rsidR="007542A2" w:rsidRDefault="004E0924">
      <w:pPr>
        <w:spacing w:line="240" w:lineRule="auto"/>
      </w:pPr>
      <w:r>
        <w:rPr>
          <w:rFonts w:ascii="Roboto" w:eastAsia="Roboto" w:hAnsi="Roboto" w:cs="Roboto"/>
        </w:rPr>
        <w:tab/>
        <w:t>&lt;/body&gt;</w:t>
      </w:r>
    </w:p>
    <w:p w14:paraId="399008B3" w14:textId="606B4A8C" w:rsidR="007542A2" w:rsidRDefault="004E0924" w:rsidP="00782E61">
      <w:pPr>
        <w:spacing w:line="240" w:lineRule="auto"/>
      </w:pPr>
      <w:r>
        <w:rPr>
          <w:rFonts w:ascii="Roboto" w:eastAsia="Roboto" w:hAnsi="Roboto" w:cs="Roboto"/>
        </w:rPr>
        <w:t>&lt;/html&gt;</w:t>
      </w:r>
      <w:bookmarkStart w:id="242" w:name="h.wx0u5zmskf1t" w:colFirst="0" w:colLast="0"/>
      <w:bookmarkStart w:id="243" w:name="h.vaxxq9d4uoh" w:colFirst="0" w:colLast="0"/>
      <w:bookmarkEnd w:id="242"/>
      <w:bookmarkEnd w:id="243"/>
    </w:p>
    <w:p w14:paraId="65AA7FE2" w14:textId="77777777" w:rsidR="007542A2" w:rsidRDefault="004E0924">
      <w:pPr>
        <w:pStyle w:val="Heading3"/>
        <w:contextualSpacing w:val="0"/>
      </w:pPr>
      <w:bookmarkStart w:id="244" w:name="h.s5cdjygwqs82" w:colFirst="0" w:colLast="0"/>
      <w:bookmarkStart w:id="245" w:name="_Toc448908055"/>
      <w:bookmarkEnd w:id="244"/>
      <w:r>
        <w:lastRenderedPageBreak/>
        <w:t>addUserImport.php</w:t>
      </w:r>
      <w:bookmarkEnd w:id="245"/>
    </w:p>
    <w:tbl>
      <w:tblPr>
        <w:tblStyle w:val="affc"/>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34983CA" w14:textId="77777777">
        <w:tc>
          <w:tcPr>
            <w:tcW w:w="13958" w:type="dxa"/>
            <w:tcMar>
              <w:top w:w="100" w:type="dxa"/>
              <w:left w:w="100" w:type="dxa"/>
              <w:bottom w:w="100" w:type="dxa"/>
              <w:right w:w="100" w:type="dxa"/>
            </w:tcMar>
          </w:tcPr>
          <w:p w14:paraId="58F8FE88" w14:textId="77777777" w:rsidR="007542A2" w:rsidRDefault="004E0924">
            <w:pPr>
              <w:widowControl w:val="0"/>
              <w:spacing w:line="240" w:lineRule="auto"/>
            </w:pPr>
            <w:r>
              <w:rPr>
                <w:noProof/>
              </w:rPr>
              <w:drawing>
                <wp:inline distT="114300" distB="114300" distL="114300" distR="114300" wp14:anchorId="0FA79057" wp14:editId="2A5925F6">
                  <wp:extent cx="8705850" cy="3530600"/>
                  <wp:effectExtent l="0" t="0" r="0" b="0"/>
                  <wp:docPr id="5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7"/>
                          <a:srcRect/>
                          <a:stretch>
                            <a:fillRect/>
                          </a:stretch>
                        </pic:blipFill>
                        <pic:spPr>
                          <a:xfrm>
                            <a:off x="0" y="0"/>
                            <a:ext cx="8705850" cy="3530600"/>
                          </a:xfrm>
                          <a:prstGeom prst="rect">
                            <a:avLst/>
                          </a:prstGeom>
                          <a:ln/>
                        </pic:spPr>
                      </pic:pic>
                    </a:graphicData>
                  </a:graphic>
                </wp:inline>
              </w:drawing>
            </w:r>
          </w:p>
        </w:tc>
      </w:tr>
    </w:tbl>
    <w:p w14:paraId="5D519A9F" w14:textId="77777777" w:rsidR="007542A2" w:rsidRDefault="004E0924">
      <w:pPr>
        <w:spacing w:line="240" w:lineRule="auto"/>
      </w:pPr>
      <w:bookmarkStart w:id="246" w:name="h.oggjmj7mdl9d" w:colFirst="0" w:colLast="0"/>
      <w:bookmarkEnd w:id="246"/>
      <w:r>
        <w:rPr>
          <w:rFonts w:ascii="Roboto" w:eastAsia="Roboto" w:hAnsi="Roboto" w:cs="Roboto"/>
          <w:color w:val="666666"/>
        </w:rPr>
        <w:t>&lt;?</w:t>
      </w:r>
      <w:r>
        <w:rPr>
          <w:rFonts w:ascii="Roboto" w:eastAsia="Roboto" w:hAnsi="Roboto" w:cs="Roboto"/>
        </w:rPr>
        <w:t>php</w:t>
      </w:r>
    </w:p>
    <w:p w14:paraId="1EA5A0BA"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5313C6AD" w14:textId="77777777" w:rsidR="007542A2" w:rsidRDefault="007542A2">
      <w:pPr>
        <w:spacing w:line="240" w:lineRule="auto"/>
      </w:pPr>
    </w:p>
    <w:p w14:paraId="38B9C326" w14:textId="77777777" w:rsidR="007542A2" w:rsidRDefault="004E0924">
      <w:pPr>
        <w:spacing w:line="240" w:lineRule="auto"/>
      </w:pPr>
      <w:r>
        <w:rPr>
          <w:rFonts w:ascii="Roboto" w:eastAsia="Roboto" w:hAnsi="Roboto" w:cs="Roboto"/>
        </w:rPr>
        <w:tab/>
      </w:r>
      <w:r>
        <w:rPr>
          <w:rFonts w:ascii="Roboto" w:eastAsia="Roboto" w:hAnsi="Roboto" w:cs="Roboto"/>
          <w:i/>
          <w:color w:val="408080"/>
        </w:rPr>
        <w:t>// Error messages for the data fields</w:t>
      </w:r>
    </w:p>
    <w:p w14:paraId="49805CA6"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C6F2FF5"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'importAddUserFormSubmit'</w:t>
      </w:r>
      <w:r>
        <w:rPr>
          <w:rFonts w:ascii="Roboto" w:eastAsia="Roboto" w:hAnsi="Roboto" w:cs="Roboto"/>
        </w:rPr>
        <w:t>])</w:t>
      </w:r>
    </w:p>
    <w:p w14:paraId="308FBA2C" w14:textId="77777777" w:rsidR="007542A2" w:rsidRDefault="004E0924">
      <w:pPr>
        <w:spacing w:line="240" w:lineRule="auto"/>
      </w:pPr>
      <w:r>
        <w:rPr>
          <w:rFonts w:ascii="Roboto" w:eastAsia="Roboto" w:hAnsi="Roboto" w:cs="Roboto"/>
        </w:rPr>
        <w:tab/>
        <w:t>{</w:t>
      </w:r>
    </w:p>
    <w:p w14:paraId="14E6009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'importAddUserFormCSVUpload'</w:t>
      </w:r>
      <w:r>
        <w:rPr>
          <w:rFonts w:ascii="Roboto" w:eastAsia="Roboto" w:hAnsi="Roboto" w:cs="Roboto"/>
        </w:rPr>
        <w:t>][</w:t>
      </w:r>
      <w:r>
        <w:rPr>
          <w:rFonts w:ascii="Roboto" w:eastAsia="Roboto" w:hAnsi="Roboto" w:cs="Roboto"/>
          <w:color w:val="BA2121"/>
        </w:rPr>
        <w:t>'tmp_name'</w:t>
      </w:r>
      <w:r>
        <w:rPr>
          <w:rFonts w:ascii="Roboto" w:eastAsia="Roboto" w:hAnsi="Roboto" w:cs="Roboto"/>
        </w:rPr>
        <w:t>]))</w:t>
      </w:r>
    </w:p>
    <w:p w14:paraId="56B1ECE2"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upload a CSV.&lt;br /&gt;"</w:t>
      </w:r>
      <w:r>
        <w:rPr>
          <w:rFonts w:ascii="Roboto" w:eastAsia="Roboto" w:hAnsi="Roboto" w:cs="Roboto"/>
        </w:rPr>
        <w:t>;</w:t>
      </w:r>
    </w:p>
    <w:p w14:paraId="02D98B3F" w14:textId="77777777" w:rsidR="007542A2" w:rsidRDefault="004E0924">
      <w:pPr>
        <w:spacing w:line="240" w:lineRule="auto"/>
      </w:pPr>
      <w:r>
        <w:rPr>
          <w:rFonts w:ascii="Roboto" w:eastAsia="Roboto" w:hAnsi="Roboto" w:cs="Roboto"/>
        </w:rPr>
        <w:tab/>
        <w:t>}</w:t>
      </w:r>
    </w:p>
    <w:p w14:paraId="6EBFAE00" w14:textId="77777777" w:rsidR="007542A2" w:rsidRDefault="007542A2">
      <w:pPr>
        <w:spacing w:line="240" w:lineRule="auto"/>
      </w:pPr>
    </w:p>
    <w:p w14:paraId="4A832618" w14:textId="77777777" w:rsidR="007542A2" w:rsidRDefault="004E0924">
      <w:pPr>
        <w:spacing w:line="240" w:lineRule="auto"/>
      </w:pPr>
      <w:r>
        <w:rPr>
          <w:rFonts w:ascii="Roboto" w:eastAsia="Roboto" w:hAnsi="Roboto" w:cs="Roboto"/>
          <w:color w:val="BC7A00"/>
        </w:rPr>
        <w:t>?&gt;</w:t>
      </w:r>
    </w:p>
    <w:p w14:paraId="24594D73" w14:textId="77777777" w:rsidR="007542A2" w:rsidRDefault="004E0924">
      <w:pPr>
        <w:spacing w:line="240" w:lineRule="auto"/>
      </w:pPr>
      <w:r>
        <w:rPr>
          <w:rFonts w:ascii="Roboto" w:eastAsia="Roboto" w:hAnsi="Roboto" w:cs="Roboto"/>
        </w:rPr>
        <w:t>&lt;!DOCTYPE html&gt;</w:t>
      </w:r>
    </w:p>
    <w:p w14:paraId="10FCE961" w14:textId="77777777" w:rsidR="007542A2" w:rsidRDefault="004E0924">
      <w:pPr>
        <w:spacing w:line="240" w:lineRule="auto"/>
      </w:pPr>
      <w:r>
        <w:rPr>
          <w:rFonts w:ascii="Roboto" w:eastAsia="Roboto" w:hAnsi="Roboto" w:cs="Roboto"/>
        </w:rPr>
        <w:t>&lt;html&gt;</w:t>
      </w:r>
    </w:p>
    <w:p w14:paraId="5191F558" w14:textId="77777777" w:rsidR="007542A2" w:rsidRDefault="004E0924">
      <w:pPr>
        <w:spacing w:line="240" w:lineRule="auto"/>
      </w:pPr>
      <w:r>
        <w:rPr>
          <w:rFonts w:ascii="Roboto" w:eastAsia="Roboto" w:hAnsi="Roboto" w:cs="Roboto"/>
        </w:rPr>
        <w:tab/>
        <w:t>&lt;head&gt;</w:t>
      </w:r>
    </w:p>
    <w:p w14:paraId="677E1944"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6B9C3FE9"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644CB14C"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6D3AA0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7D3C88A6" w14:textId="77777777" w:rsidR="007542A2" w:rsidRDefault="004E0924">
      <w:pPr>
        <w:spacing w:line="240" w:lineRule="auto"/>
      </w:pPr>
      <w:r>
        <w:rPr>
          <w:rFonts w:ascii="Roboto" w:eastAsia="Roboto" w:hAnsi="Roboto" w:cs="Roboto"/>
        </w:rPr>
        <w:tab/>
        <w:t>&lt;/head&gt;</w:t>
      </w:r>
    </w:p>
    <w:p w14:paraId="16533F85" w14:textId="77777777" w:rsidR="007542A2" w:rsidRDefault="004E0924">
      <w:pPr>
        <w:spacing w:line="240" w:lineRule="auto"/>
      </w:pPr>
      <w:r>
        <w:rPr>
          <w:rFonts w:ascii="Roboto" w:eastAsia="Roboto" w:hAnsi="Roboto" w:cs="Roboto"/>
        </w:rPr>
        <w:tab/>
        <w:t>&lt;body&gt;</w:t>
      </w:r>
    </w:p>
    <w:p w14:paraId="12B884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BBFB1E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141A07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45A62AC1" w14:textId="77777777" w:rsidR="007542A2" w:rsidRDefault="007542A2">
      <w:pPr>
        <w:spacing w:line="240" w:lineRule="auto"/>
      </w:pPr>
    </w:p>
    <w:p w14:paraId="12C307F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5F14ED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40E0EF7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04F03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4240F8E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&lt;h1&gt;Admin Panel&lt;/h1&gt;</w:t>
      </w:r>
    </w:p>
    <w:p w14:paraId="519981E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&lt;h2&gt;Create Events&lt;/h2&gt;</w:t>
      </w:r>
    </w:p>
    <w:p w14:paraId="09190F1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&lt;h3&gt;Add a Single User&lt;/h3&gt;</w:t>
      </w:r>
    </w:p>
    <w:p w14:paraId="216420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193CA4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id="importAddUserForm" name="importAddUserForm"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 enctype="multipart/form-data"&gt;</w:t>
      </w:r>
    </w:p>
    <w:p w14:paraId="468E16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name="importAddUserFormFieldSet" id="importAddUserFormFieldSet" class="createSinglEventFieldSet"&gt;</w:t>
      </w:r>
    </w:p>
    <w:p w14:paraId="540E29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User: Import&lt;/legend&gt;</w:t>
      </w:r>
    </w:p>
    <w:p w14:paraId="3E6AD59E" w14:textId="77777777" w:rsidR="007542A2" w:rsidRDefault="007542A2">
      <w:pPr>
        <w:spacing w:line="240" w:lineRule="auto"/>
      </w:pPr>
    </w:p>
    <w:p w14:paraId="2391DF8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Error and success messages --&gt;</w:t>
      </w:r>
    </w:p>
    <w:p w14:paraId="2E39CC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A73F273"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4D291545" w14:textId="77777777" w:rsidR="007542A2" w:rsidRDefault="007542A2">
      <w:pPr>
        <w:spacing w:line="240" w:lineRule="auto"/>
      </w:pPr>
    </w:p>
    <w:p w14:paraId="3C21DC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for="importAddUserFormCSVUpload"&gt;Upload a user CSV containing: First Name; Last Name; and User ID; &lt;/label&gt; &lt;!-- Need to change containing fields --&gt;</w:t>
      </w:r>
    </w:p>
    <w:p w14:paraId="7A1C70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type="file" name="importAddUserFormCSVUpload" id="importAddUserFormCSVUpload" /&gt;</w:t>
      </w:r>
    </w:p>
    <w:p w14:paraId="300E34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name="importAddUserFormSubmit" /&gt;</w:t>
      </w:r>
    </w:p>
    <w:p w14:paraId="2BF8B26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7EE10A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&lt;br /&gt;</w:t>
      </w:r>
    </w:p>
    <w:p w14:paraId="1A4DB53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22D6E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'importAddUserFormCSVUpload'</w:t>
      </w:r>
      <w:r>
        <w:rPr>
          <w:rFonts w:ascii="Roboto" w:eastAsia="Roboto" w:hAnsi="Roboto" w:cs="Roboto"/>
        </w:rPr>
        <w:t>]))</w:t>
      </w:r>
    </w:p>
    <w:p w14:paraId="13F1F99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501770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Starts to extract the data from the file that has been uploaded</w:t>
      </w:r>
    </w:p>
    <w:p w14:paraId="643FA7C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$fullImportedCSV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file</w:t>
      </w:r>
      <w:r>
        <w:rPr>
          <w:rFonts w:ascii="Roboto" w:eastAsia="Roboto" w:hAnsi="Roboto" w:cs="Roboto"/>
        </w:rPr>
        <w:t>(</w:t>
      </w:r>
      <w:r>
        <w:rPr>
          <w:rFonts w:ascii="Roboto" w:eastAsia="Roboto" w:hAnsi="Roboto" w:cs="Roboto"/>
          <w:color w:val="19177C"/>
        </w:rPr>
        <w:t>$_FILES</w:t>
      </w:r>
      <w:r>
        <w:rPr>
          <w:rFonts w:ascii="Roboto" w:eastAsia="Roboto" w:hAnsi="Roboto" w:cs="Roboto"/>
        </w:rPr>
        <w:t>[</w:t>
      </w:r>
      <w:r>
        <w:rPr>
          <w:rFonts w:ascii="Roboto" w:eastAsia="Roboto" w:hAnsi="Roboto" w:cs="Roboto"/>
          <w:color w:val="BA2121"/>
        </w:rPr>
        <w:t>'importAddUserFormCSVUpload'</w:t>
      </w:r>
      <w:r>
        <w:rPr>
          <w:rFonts w:ascii="Roboto" w:eastAsia="Roboto" w:hAnsi="Roboto" w:cs="Roboto"/>
        </w:rPr>
        <w:t>][</w:t>
      </w:r>
      <w:r>
        <w:rPr>
          <w:rFonts w:ascii="Roboto" w:eastAsia="Roboto" w:hAnsi="Roboto" w:cs="Roboto"/>
          <w:color w:val="BA2121"/>
        </w:rPr>
        <w:t>'tmp_name'</w:t>
      </w:r>
      <w:r>
        <w:rPr>
          <w:rFonts w:ascii="Roboto" w:eastAsia="Roboto" w:hAnsi="Roboto" w:cs="Roboto"/>
        </w:rPr>
        <w:t>]);</w:t>
      </w:r>
    </w:p>
    <w:p w14:paraId="7914302B" w14:textId="77777777" w:rsidR="007542A2" w:rsidRDefault="007542A2">
      <w:pPr>
        <w:spacing w:line="240" w:lineRule="auto"/>
      </w:pPr>
    </w:p>
    <w:p w14:paraId="1688C8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$CSVHeaders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This keeps the headings</w:t>
      </w:r>
    </w:p>
    <w:p w14:paraId="1877F99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$fullImportedCSV</w:t>
      </w:r>
      <w:r>
        <w:rPr>
          <w:rFonts w:ascii="Roboto" w:eastAsia="Roboto" w:hAnsi="Roboto" w:cs="Roboto"/>
        </w:rPr>
        <w:t>;</w:t>
      </w:r>
    </w:p>
    <w:p w14:paraId="4DAE55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008000"/>
        </w:rPr>
        <w:t>array_shift</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i/>
          <w:color w:val="408080"/>
        </w:rPr>
        <w:t>// This removes the headings element of the array</w:t>
      </w:r>
    </w:p>
    <w:p w14:paraId="34157B5C" w14:textId="77777777" w:rsidR="007542A2" w:rsidRDefault="007542A2">
      <w:pPr>
        <w:spacing w:line="240" w:lineRule="auto"/>
      </w:pPr>
    </w:p>
    <w:p w14:paraId="372A50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$importedCSV</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p>
    <w:p w14:paraId="6D6088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B7416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 xml:space="preserve">); </w:t>
      </w:r>
      <w:r>
        <w:rPr>
          <w:rFonts w:ascii="Roboto" w:eastAsia="Roboto" w:hAnsi="Roboto" w:cs="Roboto"/>
          <w:i/>
          <w:color w:val="408080"/>
        </w:rPr>
        <w:t>// Put in here a splitter on ',' to break up the string into elements of an array</w:t>
      </w:r>
    </w:p>
    <w:p w14:paraId="1FA2FA66" w14:textId="77777777" w:rsidR="007542A2" w:rsidRDefault="007542A2">
      <w:pPr>
        <w:spacing w:line="240" w:lineRule="auto"/>
      </w:pPr>
    </w:p>
    <w:p w14:paraId="4A6CD2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4BDA21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$row</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$rowItem</w:t>
      </w:r>
      <w:r>
        <w:rPr>
          <w:rFonts w:ascii="Roboto" w:eastAsia="Roboto" w:hAnsi="Roboto" w:cs="Roboto"/>
        </w:rPr>
        <w:t xml:space="preserve">) </w:t>
      </w:r>
      <w:r>
        <w:rPr>
          <w:rFonts w:ascii="Roboto" w:eastAsia="Roboto" w:hAnsi="Roboto" w:cs="Roboto"/>
          <w:i/>
          <w:color w:val="408080"/>
        </w:rPr>
        <w:t>// A loop to strip spaces, tabs and other dangerous characters</w:t>
      </w:r>
    </w:p>
    <w:p w14:paraId="0A55DDA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B24BF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$row</w:t>
      </w:r>
      <w:r>
        <w:rPr>
          <w:rFonts w:ascii="Roboto" w:eastAsia="Roboto" w:hAnsi="Roboto" w:cs="Roboto"/>
        </w:rPr>
        <w:t>[</w:t>
      </w:r>
      <w:r>
        <w:rPr>
          <w:rFonts w:ascii="Roboto" w:eastAsia="Roboto" w:hAnsi="Roboto" w:cs="Roboto"/>
          <w:color w:val="19177C"/>
        </w:rPr>
        <w:t>$foreachCount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trim(</w:t>
      </w:r>
      <w:r>
        <w:rPr>
          <w:rFonts w:ascii="Roboto" w:eastAsia="Roboto" w:hAnsi="Roboto" w:cs="Roboto"/>
          <w:color w:val="19177C"/>
        </w:rPr>
        <w:t>$row</w:t>
      </w:r>
      <w:r>
        <w:rPr>
          <w:rFonts w:ascii="Roboto" w:eastAsia="Roboto" w:hAnsi="Roboto" w:cs="Roboto"/>
        </w:rPr>
        <w:t>[</w:t>
      </w:r>
      <w:r>
        <w:rPr>
          <w:rFonts w:ascii="Roboto" w:eastAsia="Roboto" w:hAnsi="Roboto" w:cs="Roboto"/>
          <w:color w:val="19177C"/>
        </w:rPr>
        <w:t>$foreachCount</w:t>
      </w:r>
      <w:r>
        <w:rPr>
          <w:rFonts w:ascii="Roboto" w:eastAsia="Roboto" w:hAnsi="Roboto" w:cs="Roboto"/>
        </w:rPr>
        <w:t>]);</w:t>
      </w:r>
    </w:p>
    <w:p w14:paraId="6BCFE9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$foreachCount</w:t>
      </w:r>
      <w:r>
        <w:rPr>
          <w:rFonts w:ascii="Roboto" w:eastAsia="Roboto" w:hAnsi="Roboto" w:cs="Roboto"/>
          <w:color w:val="666666"/>
        </w:rPr>
        <w:t>++</w:t>
      </w:r>
      <w:r>
        <w:rPr>
          <w:rFonts w:ascii="Roboto" w:eastAsia="Roboto" w:hAnsi="Roboto" w:cs="Roboto"/>
        </w:rPr>
        <w:t>;</w:t>
      </w:r>
    </w:p>
    <w:p w14:paraId="222B68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65EFC18" w14:textId="77777777" w:rsidR="007542A2" w:rsidRDefault="007542A2">
      <w:pPr>
        <w:spacing w:line="240" w:lineRule="auto"/>
      </w:pPr>
    </w:p>
    <w:p w14:paraId="34FA1D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"firstName"</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BA2121"/>
        </w:rPr>
        <w:t>"lastName"</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2</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color w:val="666666"/>
        </w:rPr>
        <w:t>=&gt;</w:t>
      </w:r>
      <w:r>
        <w:rPr>
          <w:rFonts w:ascii="Roboto" w:eastAsia="Roboto" w:hAnsi="Roboto" w:cs="Roboto"/>
        </w:rPr>
        <w:t>saltAndHashPassword(</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2</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rPr>
        <w:t>));</w:t>
      </w:r>
    </w:p>
    <w:p w14:paraId="7A3F30B9" w14:textId="77777777" w:rsidR="007542A2" w:rsidRDefault="007542A2">
      <w:pPr>
        <w:spacing w:line="240" w:lineRule="auto"/>
      </w:pPr>
    </w:p>
    <w:p w14:paraId="653D2B6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preg_match</w:t>
      </w:r>
      <w:r>
        <w:rPr>
          <w:rFonts w:ascii="Roboto" w:eastAsia="Roboto" w:hAnsi="Roboto" w:cs="Roboto"/>
        </w:rPr>
        <w:t>(</w:t>
      </w:r>
      <w:r>
        <w:rPr>
          <w:rFonts w:ascii="Roboto" w:eastAsia="Roboto" w:hAnsi="Roboto" w:cs="Roboto"/>
          <w:color w:val="BA2121"/>
        </w:rPr>
        <w:t>'~[0-9]~'</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2</w:t>
      </w:r>
      <w:r>
        <w:rPr>
          <w:rFonts w:ascii="Roboto" w:eastAsia="Roboto" w:hAnsi="Roboto" w:cs="Roboto"/>
        </w:rPr>
        <w:t xml:space="preserve">])) </w:t>
      </w:r>
      <w:r>
        <w:rPr>
          <w:rFonts w:ascii="Roboto" w:eastAsia="Roboto" w:hAnsi="Roboto" w:cs="Roboto"/>
          <w:i/>
          <w:color w:val="408080"/>
        </w:rPr>
        <w:t>// If the user's code contains numbers then they are a student, else they are a teacher</w:t>
      </w:r>
    </w:p>
    <w:p w14:paraId="76B80F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E3680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5BDD5C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2</w:t>
      </w:r>
      <w:r>
        <w:rPr>
          <w:rFonts w:ascii="Roboto" w:eastAsia="Roboto" w:hAnsi="Roboto" w:cs="Roboto"/>
        </w:rPr>
        <w:t>]</w:t>
      </w:r>
      <w:r>
        <w:rPr>
          <w:rFonts w:ascii="Roboto" w:eastAsia="Roboto" w:hAnsi="Roboto" w:cs="Roboto"/>
          <w:color w:val="666666"/>
        </w:rPr>
        <w:t>.</w:t>
      </w:r>
      <w:r>
        <w:rPr>
          <w:rFonts w:ascii="Roboto" w:eastAsia="Roboto" w:hAnsi="Roboto" w:cs="Roboto"/>
          <w:color w:val="BA2121"/>
        </w:rPr>
        <w:t>"@kps.woodard.co.uk"</w:t>
      </w:r>
      <w:r>
        <w:rPr>
          <w:rFonts w:ascii="Roboto" w:eastAsia="Roboto" w:hAnsi="Roboto" w:cs="Roboto"/>
        </w:rPr>
        <w:t xml:space="preserve">; </w:t>
      </w:r>
      <w:r>
        <w:rPr>
          <w:rFonts w:ascii="Roboto" w:eastAsia="Roboto" w:hAnsi="Roboto" w:cs="Roboto"/>
          <w:i/>
          <w:color w:val="408080"/>
        </w:rPr>
        <w:t>// You can figure out the school email address if they are a student, so we will add this now</w:t>
      </w:r>
    </w:p>
    <w:p w14:paraId="562173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C59F8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293CDE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B4E65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w:t>
      </w:r>
    </w:p>
    <w:p w14:paraId="09AB83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$insertArray</w:t>
      </w:r>
      <w:r>
        <w:rPr>
          <w:rFonts w:ascii="Roboto" w:eastAsia="Roboto" w:hAnsi="Roboto" w:cs="Roboto"/>
        </w:rPr>
        <w:t>[</w:t>
      </w:r>
      <w:r>
        <w:rPr>
          <w:rFonts w:ascii="Roboto" w:eastAsia="Roboto" w:hAnsi="Roboto" w:cs="Roboto"/>
          <w:color w:val="BA2121"/>
        </w:rPr>
        <w:t>"emailAddress"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1</w:t>
      </w:r>
      <w:r>
        <w:rPr>
          <w:rFonts w:ascii="Roboto" w:eastAsia="Roboto" w:hAnsi="Roboto" w:cs="Roboto"/>
        </w:rPr>
        <w:t>]</w:t>
      </w:r>
      <w:r>
        <w:rPr>
          <w:rFonts w:ascii="Roboto" w:eastAsia="Roboto" w:hAnsi="Roboto" w:cs="Roboto"/>
          <w:color w:val="666666"/>
        </w:rPr>
        <w:t>.</w:t>
      </w:r>
      <w:r>
        <w:rPr>
          <w:rFonts w:ascii="Roboto" w:eastAsia="Roboto" w:hAnsi="Roboto" w:cs="Roboto"/>
          <w:color w:val="BA2121"/>
        </w:rPr>
        <w:t>"@kps.woodard.co.uk"</w:t>
      </w:r>
      <w:r>
        <w:rPr>
          <w:rFonts w:ascii="Roboto" w:eastAsia="Roboto" w:hAnsi="Roboto" w:cs="Roboto"/>
        </w:rPr>
        <w:t>;</w:t>
      </w:r>
    </w:p>
    <w:p w14:paraId="13E6D8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A16A009" w14:textId="77777777" w:rsidR="007542A2" w:rsidRDefault="007542A2">
      <w:pPr>
        <w:spacing w:line="240" w:lineRule="auto"/>
      </w:pPr>
    </w:p>
    <w:p w14:paraId="710642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color w:val="19177C"/>
        </w:rPr>
        <w:t>$insertArray</w:t>
      </w:r>
      <w:r>
        <w:rPr>
          <w:rFonts w:ascii="Roboto" w:eastAsia="Roboto" w:hAnsi="Roboto" w:cs="Roboto"/>
        </w:rPr>
        <w:t>))</w:t>
      </w:r>
    </w:p>
    <w:p w14:paraId="181FC8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"The user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1</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was added sucessfully.&lt;br /&gt;"</w:t>
      </w:r>
      <w:r>
        <w:rPr>
          <w:rFonts w:ascii="Roboto" w:eastAsia="Roboto" w:hAnsi="Roboto" w:cs="Roboto"/>
        </w:rPr>
        <w:t>;</w:t>
      </w:r>
    </w:p>
    <w:p w14:paraId="16552AF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C5D0C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"There was an error when adding the user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0</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$row</w:t>
      </w:r>
      <w:r>
        <w:rPr>
          <w:rFonts w:ascii="Roboto" w:eastAsia="Roboto" w:hAnsi="Roboto" w:cs="Roboto"/>
        </w:rPr>
        <w:t>[</w:t>
      </w:r>
      <w:r>
        <w:rPr>
          <w:rFonts w:ascii="Roboto" w:eastAsia="Roboto" w:hAnsi="Roboto" w:cs="Roboto"/>
          <w:color w:val="666666"/>
        </w:rPr>
        <w:t>1</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This may be because a user of the same user ID exists.&lt;br /&gt;"</w:t>
      </w:r>
      <w:r>
        <w:rPr>
          <w:rFonts w:ascii="Roboto" w:eastAsia="Roboto" w:hAnsi="Roboto" w:cs="Roboto"/>
        </w:rPr>
        <w:t>;</w:t>
      </w:r>
    </w:p>
    <w:p w14:paraId="78BB70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9CC7F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54A71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3F126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654D7F7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691EC6C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5CBD7B8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C3857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86EE2A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0FB304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1F774845"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E1C2E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A41D660" w14:textId="77777777" w:rsidR="007542A2" w:rsidRDefault="004E0924">
      <w:pPr>
        <w:spacing w:line="240" w:lineRule="auto"/>
      </w:pPr>
      <w:r>
        <w:rPr>
          <w:rFonts w:ascii="Roboto" w:eastAsia="Roboto" w:hAnsi="Roboto" w:cs="Roboto"/>
        </w:rPr>
        <w:tab/>
        <w:t>&lt;/body&gt;</w:t>
      </w:r>
    </w:p>
    <w:p w14:paraId="2ACA0043" w14:textId="77777777" w:rsidR="007542A2" w:rsidRDefault="004E0924">
      <w:pPr>
        <w:spacing w:line="240" w:lineRule="auto"/>
      </w:pPr>
      <w:r>
        <w:rPr>
          <w:rFonts w:ascii="Roboto" w:eastAsia="Roboto" w:hAnsi="Roboto" w:cs="Roboto"/>
        </w:rPr>
        <w:lastRenderedPageBreak/>
        <w:t>&lt;/html&gt;</w:t>
      </w:r>
    </w:p>
    <w:p w14:paraId="17F7E069" w14:textId="318BF8A9" w:rsidR="007542A2" w:rsidRDefault="004E0924" w:rsidP="00782E61">
      <w:bookmarkStart w:id="247" w:name="h.w7936a7c1o5i" w:colFirst="0" w:colLast="0"/>
      <w:bookmarkEnd w:id="247"/>
      <w:r>
        <w:br w:type="page"/>
      </w:r>
      <w:bookmarkStart w:id="248" w:name="h.j81oefs61qar" w:colFirst="0" w:colLast="0"/>
      <w:bookmarkEnd w:id="248"/>
    </w:p>
    <w:p w14:paraId="1B68CB80" w14:textId="77777777" w:rsidR="007542A2" w:rsidRDefault="004E0924">
      <w:pPr>
        <w:pStyle w:val="Heading3"/>
        <w:contextualSpacing w:val="0"/>
      </w:pPr>
      <w:bookmarkStart w:id="249" w:name="h.fobbcpxg2ru1" w:colFirst="0" w:colLast="0"/>
      <w:bookmarkStart w:id="250" w:name="_Toc448908056"/>
      <w:bookmarkEnd w:id="249"/>
      <w:r>
        <w:lastRenderedPageBreak/>
        <w:t>addUserSingle.php</w:t>
      </w:r>
      <w:bookmarkEnd w:id="250"/>
    </w:p>
    <w:tbl>
      <w:tblPr>
        <w:tblStyle w:val="affd"/>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7542A2" w14:paraId="0DE833BB" w14:textId="77777777">
        <w:tc>
          <w:tcPr>
            <w:tcW w:w="9990" w:type="dxa"/>
            <w:tcMar>
              <w:top w:w="100" w:type="dxa"/>
              <w:left w:w="100" w:type="dxa"/>
              <w:bottom w:w="100" w:type="dxa"/>
              <w:right w:w="100" w:type="dxa"/>
            </w:tcMar>
          </w:tcPr>
          <w:p w14:paraId="1E53BF8D" w14:textId="77777777" w:rsidR="007542A2" w:rsidRDefault="004E0924">
            <w:pPr>
              <w:widowControl w:val="0"/>
              <w:spacing w:line="240" w:lineRule="auto"/>
            </w:pPr>
            <w:r>
              <w:rPr>
                <w:noProof/>
              </w:rPr>
              <w:drawing>
                <wp:inline distT="114300" distB="114300" distL="114300" distR="114300" wp14:anchorId="3912055E" wp14:editId="58EB2C1A">
                  <wp:extent cx="4552950" cy="4178340"/>
                  <wp:effectExtent l="0" t="0" r="0" b="0"/>
                  <wp:docPr id="9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8"/>
                          <a:srcRect/>
                          <a:stretch>
                            <a:fillRect/>
                          </a:stretch>
                        </pic:blipFill>
                        <pic:spPr>
                          <a:xfrm>
                            <a:off x="0" y="0"/>
                            <a:ext cx="4553820" cy="4179138"/>
                          </a:xfrm>
                          <a:prstGeom prst="rect">
                            <a:avLst/>
                          </a:prstGeom>
                          <a:ln/>
                        </pic:spPr>
                      </pic:pic>
                    </a:graphicData>
                  </a:graphic>
                </wp:inline>
              </w:drawing>
            </w:r>
          </w:p>
        </w:tc>
      </w:tr>
    </w:tbl>
    <w:p w14:paraId="6B408336" w14:textId="77777777" w:rsidR="007542A2" w:rsidRDefault="004E0924">
      <w:pPr>
        <w:spacing w:line="240" w:lineRule="auto"/>
      </w:pPr>
      <w:bookmarkStart w:id="251" w:name="h.ull4qrxc9wzt" w:colFirst="0" w:colLast="0"/>
      <w:bookmarkEnd w:id="251"/>
      <w:r>
        <w:rPr>
          <w:rFonts w:ascii="Roboto" w:eastAsia="Roboto" w:hAnsi="Roboto" w:cs="Roboto"/>
          <w:color w:val="666666"/>
        </w:rPr>
        <w:t>&lt;?</w:t>
      </w:r>
      <w:r>
        <w:rPr>
          <w:rFonts w:ascii="Roboto" w:eastAsia="Roboto" w:hAnsi="Roboto" w:cs="Roboto"/>
        </w:rPr>
        <w:t>php</w:t>
      </w:r>
    </w:p>
    <w:p w14:paraId="24F68F5A" w14:textId="77777777" w:rsidR="007542A2" w:rsidRDefault="004E0924">
      <w:pPr>
        <w:spacing w:line="240" w:lineRule="auto"/>
      </w:pPr>
      <w:r>
        <w:rPr>
          <w:rFonts w:ascii="Roboto" w:eastAsia="Roboto" w:hAnsi="Roboto" w:cs="Roboto"/>
        </w:rPr>
        <w:tab/>
      </w:r>
      <w:r>
        <w:rPr>
          <w:rFonts w:ascii="Roboto" w:eastAsia="Roboto" w:hAnsi="Roboto" w:cs="Roboto"/>
          <w:i/>
          <w:color w:val="408080"/>
        </w:rPr>
        <w:t>// Includes other files needed for database connectivity and for system-wide functionality</w:t>
      </w:r>
    </w:p>
    <w:p w14:paraId="21E6365B"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17BFFF8D"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3BBB8A6E" w14:textId="77777777" w:rsidR="007542A2" w:rsidRDefault="007542A2">
      <w:pPr>
        <w:spacing w:line="240" w:lineRule="auto"/>
      </w:pPr>
    </w:p>
    <w:p w14:paraId="24BA7F5F" w14:textId="77777777" w:rsidR="007542A2" w:rsidRDefault="004E0924">
      <w:pPr>
        <w:spacing w:line="240" w:lineRule="auto"/>
      </w:pPr>
      <w:r>
        <w:rPr>
          <w:rFonts w:ascii="Roboto" w:eastAsia="Roboto" w:hAnsi="Roboto" w:cs="Roboto"/>
        </w:rPr>
        <w:tab/>
      </w:r>
      <w:r>
        <w:rPr>
          <w:rFonts w:ascii="Roboto" w:eastAsia="Roboto" w:hAnsi="Roboto" w:cs="Roboto"/>
          <w:i/>
          <w:color w:val="408080"/>
        </w:rPr>
        <w:t>// Sets the variable for storing error messages</w:t>
      </w:r>
    </w:p>
    <w:p w14:paraId="21B51816"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B69BCCA"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'registerFormSubmit'</w:t>
      </w:r>
      <w:r>
        <w:rPr>
          <w:rFonts w:ascii="Roboto" w:eastAsia="Roboto" w:hAnsi="Roboto" w:cs="Roboto"/>
        </w:rPr>
        <w:t>])</w:t>
      </w:r>
    </w:p>
    <w:p w14:paraId="627C5F15" w14:textId="77777777" w:rsidR="007542A2" w:rsidRDefault="004E0924">
      <w:pPr>
        <w:spacing w:line="240" w:lineRule="auto"/>
      </w:pPr>
      <w:r>
        <w:rPr>
          <w:rFonts w:ascii="Roboto" w:eastAsia="Roboto" w:hAnsi="Roboto" w:cs="Roboto"/>
        </w:rPr>
        <w:tab/>
        <w:t>{</w:t>
      </w:r>
    </w:p>
    <w:p w14:paraId="585890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8A5CF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user ID.&lt;br /&gt;"</w:t>
      </w:r>
      <w:r>
        <w:rPr>
          <w:rFonts w:ascii="Roboto" w:eastAsia="Roboto" w:hAnsi="Roboto" w:cs="Roboto"/>
        </w:rPr>
        <w:t>;</w:t>
      </w:r>
    </w:p>
    <w:p w14:paraId="6C101AD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0E37D7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an email address.&lt;br /&gt;"</w:t>
      </w:r>
      <w:r>
        <w:rPr>
          <w:rFonts w:ascii="Roboto" w:eastAsia="Roboto" w:hAnsi="Roboto" w:cs="Roboto"/>
        </w:rPr>
        <w:t>;</w:t>
      </w:r>
    </w:p>
    <w:p w14:paraId="7250BE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E9617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password.&lt;br /&gt;"</w:t>
      </w:r>
      <w:r>
        <w:rPr>
          <w:rFonts w:ascii="Roboto" w:eastAsia="Roboto" w:hAnsi="Roboto" w:cs="Roboto"/>
        </w:rPr>
        <w:t>;</w:t>
      </w:r>
    </w:p>
    <w:p w14:paraId="7F168C6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'registerFormPasswordConfirm'</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F1630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password confirmation.&lt;br /&gt;"</w:t>
      </w:r>
      <w:r>
        <w:rPr>
          <w:rFonts w:ascii="Roboto" w:eastAsia="Roboto" w:hAnsi="Roboto" w:cs="Roboto"/>
        </w:rPr>
        <w:t>;</w:t>
      </w:r>
    </w:p>
    <w:p w14:paraId="3144FA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'registerFormFirstName'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E380FD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first name.&lt;br /&gt;"</w:t>
      </w:r>
      <w:r>
        <w:rPr>
          <w:rFonts w:ascii="Roboto" w:eastAsia="Roboto" w:hAnsi="Roboto" w:cs="Roboto"/>
        </w:rPr>
        <w:t>;</w:t>
      </w:r>
    </w:p>
    <w:p w14:paraId="07C59C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'registerFormLastName'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30367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last name.&lt;br /&gt;"</w:t>
      </w:r>
      <w:r>
        <w:rPr>
          <w:rFonts w:ascii="Roboto" w:eastAsia="Roboto" w:hAnsi="Roboto" w:cs="Roboto"/>
        </w:rPr>
        <w:t>;</w:t>
      </w:r>
    </w:p>
    <w:p w14:paraId="74AECD7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w:t>
      </w:r>
      <w:r>
        <w:rPr>
          <w:rFonts w:ascii="Roboto" w:eastAsia="Roboto" w:hAnsi="Roboto" w:cs="Roboto"/>
        </w:rPr>
        <w:t xml:space="preserve">] </w:t>
      </w:r>
      <w:r>
        <w:rPr>
          <w:rFonts w:ascii="Roboto" w:eastAsia="Roboto" w:hAnsi="Roboto" w:cs="Roboto"/>
          <w:color w:val="666666"/>
        </w:rPr>
        <w:t>&lt;&gt;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'registerFormPasswordConfirm'</w:t>
      </w:r>
      <w:r>
        <w:rPr>
          <w:rFonts w:ascii="Roboto" w:eastAsia="Roboto" w:hAnsi="Roboto" w:cs="Roboto"/>
        </w:rPr>
        <w:t>])</w:t>
      </w:r>
    </w:p>
    <w:p w14:paraId="710E37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password and confirm password do not match."</w:t>
      </w:r>
      <w:r>
        <w:rPr>
          <w:rFonts w:ascii="Roboto" w:eastAsia="Roboto" w:hAnsi="Roboto" w:cs="Roboto"/>
        </w:rPr>
        <w:t>;</w:t>
      </w:r>
    </w:p>
    <w:p w14:paraId="4980D74C" w14:textId="77777777" w:rsidR="007542A2" w:rsidRDefault="004E0924">
      <w:pPr>
        <w:spacing w:line="240" w:lineRule="auto"/>
      </w:pPr>
      <w:r>
        <w:rPr>
          <w:rFonts w:ascii="Roboto" w:eastAsia="Roboto" w:hAnsi="Roboto" w:cs="Roboto"/>
        </w:rPr>
        <w:tab/>
        <w:t>}</w:t>
      </w:r>
    </w:p>
    <w:p w14:paraId="6ED04E41" w14:textId="77777777" w:rsidR="007542A2" w:rsidRDefault="007542A2">
      <w:pPr>
        <w:spacing w:line="240" w:lineRule="auto"/>
      </w:pPr>
    </w:p>
    <w:p w14:paraId="4857170A"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'registerFormSubmit'</w:t>
      </w:r>
      <w:r>
        <w:rPr>
          <w:rFonts w:ascii="Roboto" w:eastAsia="Roboto" w:hAnsi="Roboto" w:cs="Roboto"/>
        </w:rPr>
        <w:t>])))</w:t>
      </w:r>
    </w:p>
    <w:p w14:paraId="501BA530" w14:textId="77777777" w:rsidR="007542A2" w:rsidRDefault="004E0924">
      <w:pPr>
        <w:spacing w:line="240" w:lineRule="auto"/>
      </w:pPr>
      <w:r>
        <w:rPr>
          <w:rFonts w:ascii="Roboto" w:eastAsia="Roboto" w:hAnsi="Roboto" w:cs="Roboto"/>
        </w:rPr>
        <w:tab/>
        <w:t>{</w:t>
      </w:r>
    </w:p>
    <w:p w14:paraId="4F9CF2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'registerFormUserID'</w:t>
      </w:r>
      <w:r>
        <w:rPr>
          <w:rFonts w:ascii="Roboto" w:eastAsia="Roboto" w:hAnsi="Roboto" w:cs="Roboto"/>
        </w:rPr>
        <w:t xml:space="preserve">], </w:t>
      </w:r>
      <w:r>
        <w:rPr>
          <w:rFonts w:ascii="Roboto" w:eastAsia="Roboto" w:hAnsi="Roboto" w:cs="Roboto"/>
          <w:color w:val="BA2121"/>
        </w:rPr>
        <w:t>"emailAddress"</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'registerFormEmailAddress'</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color w:val="666666"/>
        </w:rPr>
        <w:t>=&gt;</w:t>
      </w:r>
      <w:r>
        <w:rPr>
          <w:rFonts w:ascii="Roboto" w:eastAsia="Roboto" w:hAnsi="Roboto" w:cs="Roboto"/>
        </w:rPr>
        <w:t>saltAndHashPassword(</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'registerFormUserID'</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w:t>
      </w:r>
      <w:r>
        <w:rPr>
          <w:rFonts w:ascii="Roboto" w:eastAsia="Roboto" w:hAnsi="Roboto" w:cs="Roboto"/>
        </w:rPr>
        <w:t xml:space="preserve">]), </w:t>
      </w:r>
      <w:r>
        <w:rPr>
          <w:rFonts w:ascii="Roboto" w:eastAsia="Roboto" w:hAnsi="Roboto" w:cs="Roboto"/>
          <w:color w:val="BA2121"/>
        </w:rPr>
        <w:t>"firstName"</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'registerFormFirstName'</w:t>
      </w:r>
      <w:r>
        <w:rPr>
          <w:rFonts w:ascii="Roboto" w:eastAsia="Roboto" w:hAnsi="Roboto" w:cs="Roboto"/>
        </w:rPr>
        <w:t xml:space="preserve">], </w:t>
      </w:r>
      <w:r>
        <w:rPr>
          <w:rFonts w:ascii="Roboto" w:eastAsia="Roboto" w:hAnsi="Roboto" w:cs="Roboto"/>
          <w:color w:val="BA2121"/>
        </w:rPr>
        <w:t>"lastName"</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'registerFormLastName'</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'registerFormUserLevel'</w:t>
      </w:r>
      <w:r>
        <w:rPr>
          <w:rFonts w:ascii="Roboto" w:eastAsia="Roboto" w:hAnsi="Roboto" w:cs="Roboto"/>
        </w:rPr>
        <w:t>])))</w:t>
      </w:r>
    </w:p>
    <w:p w14:paraId="52FD332E"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6A160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Success message which will redirect the user back to the viewAllUsers.php page</w:t>
      </w:r>
    </w:p>
    <w:p w14:paraId="0803B5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"Saving changes..."</w:t>
      </w:r>
      <w:r>
        <w:rPr>
          <w:rFonts w:ascii="Roboto" w:eastAsia="Roboto" w:hAnsi="Roboto" w:cs="Roboto"/>
        </w:rPr>
        <w:t>;</w:t>
      </w:r>
    </w:p>
    <w:p w14:paraId="114B94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URL=./viewAllUsers.php'&gt;"</w:t>
      </w:r>
      <w:r>
        <w:rPr>
          <w:rFonts w:ascii="Roboto" w:eastAsia="Roboto" w:hAnsi="Roboto" w:cs="Roboto"/>
        </w:rPr>
        <w:t>;</w:t>
      </w:r>
    </w:p>
    <w:p w14:paraId="1B7DD88E"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5E98605"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b/>
          <w:color w:val="008000"/>
        </w:rPr>
        <w:t>else</w:t>
      </w:r>
    </w:p>
    <w:p w14:paraId="2AC73DC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8995AC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was a problem inserting the data to the table."</w:t>
      </w:r>
      <w:r>
        <w:rPr>
          <w:rFonts w:ascii="Roboto" w:eastAsia="Roboto" w:hAnsi="Roboto" w:cs="Roboto"/>
        </w:rPr>
        <w:t>;</w:t>
      </w:r>
    </w:p>
    <w:p w14:paraId="6E3C3E36"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82B871E" w14:textId="77777777" w:rsidR="007542A2" w:rsidRDefault="004E0924">
      <w:pPr>
        <w:spacing w:line="240" w:lineRule="auto"/>
      </w:pPr>
      <w:r>
        <w:rPr>
          <w:rFonts w:ascii="Roboto" w:eastAsia="Roboto" w:hAnsi="Roboto" w:cs="Roboto"/>
        </w:rPr>
        <w:tab/>
        <w:t>}</w:t>
      </w:r>
    </w:p>
    <w:p w14:paraId="58EB5A25" w14:textId="77777777" w:rsidR="007542A2" w:rsidRDefault="004E0924">
      <w:pPr>
        <w:spacing w:line="240" w:lineRule="auto"/>
      </w:pPr>
      <w:r>
        <w:rPr>
          <w:rFonts w:ascii="Roboto" w:eastAsia="Roboto" w:hAnsi="Roboto" w:cs="Roboto"/>
          <w:color w:val="BC7A00"/>
        </w:rPr>
        <w:t>?&gt;</w:t>
      </w:r>
    </w:p>
    <w:p w14:paraId="57EE2BE2" w14:textId="77777777" w:rsidR="007542A2" w:rsidRDefault="007542A2">
      <w:pPr>
        <w:spacing w:line="240" w:lineRule="auto"/>
      </w:pPr>
    </w:p>
    <w:p w14:paraId="67167343" w14:textId="77777777" w:rsidR="007542A2" w:rsidRDefault="004E0924">
      <w:pPr>
        <w:spacing w:line="240" w:lineRule="auto"/>
      </w:pPr>
      <w:r>
        <w:rPr>
          <w:rFonts w:ascii="Roboto" w:eastAsia="Roboto" w:hAnsi="Roboto" w:cs="Roboto"/>
        </w:rPr>
        <w:t>&lt;!DOCTYPE html&gt;</w:t>
      </w:r>
    </w:p>
    <w:p w14:paraId="6350BC56" w14:textId="77777777" w:rsidR="007542A2" w:rsidRDefault="004E0924">
      <w:pPr>
        <w:spacing w:line="240" w:lineRule="auto"/>
      </w:pPr>
      <w:r>
        <w:rPr>
          <w:rFonts w:ascii="Roboto" w:eastAsia="Roboto" w:hAnsi="Roboto" w:cs="Roboto"/>
        </w:rPr>
        <w:t>&lt;html&gt;</w:t>
      </w:r>
    </w:p>
    <w:p w14:paraId="2B5617C5" w14:textId="77777777" w:rsidR="007542A2" w:rsidRDefault="004E0924">
      <w:pPr>
        <w:spacing w:line="240" w:lineRule="auto"/>
      </w:pPr>
      <w:r>
        <w:rPr>
          <w:rFonts w:ascii="Roboto" w:eastAsia="Roboto" w:hAnsi="Roboto" w:cs="Roboto"/>
        </w:rPr>
        <w:tab/>
        <w:t>&lt;head&gt;</w:t>
      </w:r>
    </w:p>
    <w:p w14:paraId="20DAA2F5" w14:textId="77777777" w:rsidR="007542A2" w:rsidRDefault="004E0924">
      <w:pPr>
        <w:spacing w:line="240" w:lineRule="auto"/>
      </w:pPr>
      <w:r>
        <w:rPr>
          <w:rFonts w:ascii="Roboto" w:eastAsia="Roboto" w:hAnsi="Roboto" w:cs="Roboto"/>
        </w:rPr>
        <w:tab/>
      </w:r>
      <w:r>
        <w:rPr>
          <w:rFonts w:ascii="Roboto" w:eastAsia="Roboto" w:hAnsi="Roboto" w:cs="Roboto"/>
        </w:rPr>
        <w:tab/>
        <w:t>&lt;&lt;!-- This includes the stylesheet for the system --&gt;</w:t>
      </w:r>
    </w:p>
    <w:p w14:paraId="7EAA41EE"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64B038C0"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577E102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1A3F031C" w14:textId="77777777" w:rsidR="007542A2" w:rsidRDefault="004E0924">
      <w:pPr>
        <w:spacing w:line="240" w:lineRule="auto"/>
      </w:pPr>
      <w:r>
        <w:rPr>
          <w:rFonts w:ascii="Roboto" w:eastAsia="Roboto" w:hAnsi="Roboto" w:cs="Roboto"/>
        </w:rPr>
        <w:tab/>
        <w:t>&lt;/head&gt;</w:t>
      </w:r>
    </w:p>
    <w:p w14:paraId="7E671991" w14:textId="77777777" w:rsidR="007542A2" w:rsidRDefault="004E0924">
      <w:pPr>
        <w:spacing w:line="240" w:lineRule="auto"/>
      </w:pPr>
      <w:r>
        <w:rPr>
          <w:rFonts w:ascii="Roboto" w:eastAsia="Roboto" w:hAnsi="Roboto" w:cs="Roboto"/>
        </w:rPr>
        <w:tab/>
        <w:t>&lt;body&gt;</w:t>
      </w:r>
    </w:p>
    <w:p w14:paraId="544CCC0E" w14:textId="77777777" w:rsidR="007542A2" w:rsidRDefault="004E0924">
      <w:pPr>
        <w:spacing w:line="240" w:lineRule="auto"/>
      </w:pPr>
      <w:r>
        <w:rPr>
          <w:rFonts w:ascii="Roboto" w:eastAsia="Roboto" w:hAnsi="Roboto" w:cs="Roboto"/>
        </w:rPr>
        <w:tab/>
      </w:r>
      <w:r>
        <w:rPr>
          <w:rFonts w:ascii="Roboto" w:eastAsia="Roboto" w:hAnsi="Roboto" w:cs="Roboto"/>
        </w:rPr>
        <w:tab/>
        <w:t>&lt;!-- Includes the menu for navigating the site, which will be generated differently for each user --&gt;</w:t>
      </w:r>
    </w:p>
    <w:p w14:paraId="213D23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4174C91C" w14:textId="77777777" w:rsidR="007542A2" w:rsidRDefault="007542A2">
      <w:pPr>
        <w:spacing w:line="240" w:lineRule="auto"/>
      </w:pPr>
    </w:p>
    <w:p w14:paraId="385418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0D42A49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50B0501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6FCDD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DC436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&lt;h1&gt;Admin Panel&lt;/h1&gt;</w:t>
      </w:r>
    </w:p>
    <w:p w14:paraId="6B7691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&lt;h2&gt;Add Users&lt;/h2&gt;</w:t>
      </w:r>
    </w:p>
    <w:p w14:paraId="3EAEB1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&lt;h3&gt;Manually&lt;/h3&gt;</w:t>
      </w:r>
    </w:p>
    <w:p w14:paraId="4ED465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45556E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id="registerForm" name="registerForm"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797F4D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name="registerFormFieldSet" id="registerFormFieldSet" class="userFormFieldSet"&gt;</w:t>
      </w:r>
    </w:p>
    <w:p w14:paraId="23CDE4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&lt;legend&gt;Manually Register User&lt;/legend&gt;</w:t>
      </w:r>
    </w:p>
    <w:p w14:paraId="2CD30F84" w14:textId="77777777" w:rsidR="007542A2" w:rsidRDefault="007542A2">
      <w:pPr>
        <w:spacing w:line="240" w:lineRule="auto"/>
      </w:pPr>
    </w:p>
    <w:p w14:paraId="38070B21"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Displays the success and error messages --&gt;</w:t>
      </w:r>
    </w:p>
    <w:p w14:paraId="0142B2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6B763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46BD168" w14:textId="77777777" w:rsidR="007542A2" w:rsidRDefault="007542A2">
      <w:pPr>
        <w:spacing w:line="240" w:lineRule="auto"/>
      </w:pPr>
    </w:p>
    <w:p w14:paraId="674D7A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for="registerFormUserID"&gt;User ID:&lt;/label&gt;</w:t>
      </w:r>
    </w:p>
    <w:p w14:paraId="225F1E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name="registerFormUserID" maxlength="20"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'registerFormUserID'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610291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for="registerFormUserID"&gt;Email Address:&lt;/label&gt;</w:t>
      </w:r>
    </w:p>
    <w:p w14:paraId="25045D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type="email" name="registerFormEmailAddress" maxlength="254"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'registerFormEmailAddress'</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37C0A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for="registerFormPassword"&gt;Password:&lt;/label&gt;</w:t>
      </w:r>
    </w:p>
    <w:p w14:paraId="38AE54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type="password" name="registerFormPassword" maxlength="32"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12E644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for="registerFormPasswordConfirm"&gt;Password Confirm:&lt;/label&gt;</w:t>
      </w:r>
    </w:p>
    <w:p w14:paraId="26D16F0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type="password" name="registerFormPasswordConfirm" maxlength="32"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'registerFormPasswordConfirm'</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B9C1C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for="registerFormFirstName"&gt;First Name:&lt;/label&gt;</w:t>
      </w:r>
    </w:p>
    <w:p w14:paraId="3F0CC1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name="registerFormFirstName" maxlength="35"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'registerFormFirstName'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676161F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for="registerFormLastName"&gt;Last Name:&lt;/label&gt;</w:t>
      </w:r>
    </w:p>
    <w:p w14:paraId="1DF8589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name="registerFormLastName" maxlength="50"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'registerFormLastName'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5B6C39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for="registerFormUserLevel"&gt;User Level:&lt;/label&gt;</w:t>
      </w:r>
    </w:p>
    <w:p w14:paraId="61EBB0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name="registerFormUserLevel"&gt;</w:t>
      </w:r>
    </w:p>
    <w:p w14:paraId="29F138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60B53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"UserLevels"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 xml:space="preserve">) </w:t>
      </w:r>
      <w:r>
        <w:rPr>
          <w:rFonts w:ascii="Roboto" w:eastAsia="Roboto" w:hAnsi="Roboto" w:cs="Roboto"/>
          <w:i/>
          <w:color w:val="408080"/>
        </w:rPr>
        <w:t>// Builds a drop down list with all user levels</w:t>
      </w:r>
    </w:p>
    <w:p w14:paraId="1B8C2C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B9BC0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$registerFormUserLevel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'userLevel'</w:t>
      </w:r>
      <w:r>
        <w:rPr>
          <w:rFonts w:ascii="Roboto" w:eastAsia="Roboto" w:hAnsi="Roboto" w:cs="Roboto"/>
        </w:rPr>
        <w:t>])</w:t>
      </w:r>
    </w:p>
    <w:p w14:paraId="5130B5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54B7EA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EB9579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762A7CF" w14:textId="77777777" w:rsidR="007542A2" w:rsidRDefault="007542A2">
      <w:pPr>
        <w:spacing w:line="240" w:lineRule="auto"/>
      </w:pPr>
    </w:p>
    <w:p w14:paraId="3ECC63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 value='"</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'userLevel'</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'title'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4204966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50BA3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6A8B24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7706665A" w14:textId="77777777" w:rsidR="007542A2" w:rsidRDefault="007542A2">
      <w:pPr>
        <w:spacing w:line="240" w:lineRule="auto"/>
      </w:pPr>
    </w:p>
    <w:p w14:paraId="4B9173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value="Register User" id="registerFormSubmit" name="registerFormSubmit" form="registerForm" /&gt;</w:t>
      </w:r>
    </w:p>
    <w:p w14:paraId="261513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118BE3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3E908D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A927106"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F06CC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2D18C0A"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BF6404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610C221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9844E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3B435EC" w14:textId="77777777" w:rsidR="007542A2" w:rsidRDefault="004E0924">
      <w:pPr>
        <w:spacing w:line="240" w:lineRule="auto"/>
      </w:pPr>
      <w:r>
        <w:rPr>
          <w:rFonts w:ascii="Roboto" w:eastAsia="Roboto" w:hAnsi="Roboto" w:cs="Roboto"/>
        </w:rPr>
        <w:tab/>
        <w:t>&lt;/body&gt;</w:t>
      </w:r>
    </w:p>
    <w:p w14:paraId="497A0D5C" w14:textId="53EA143A" w:rsidR="007542A2" w:rsidRDefault="004E0924" w:rsidP="00782E61">
      <w:pPr>
        <w:spacing w:line="240" w:lineRule="auto"/>
      </w:pPr>
      <w:r>
        <w:rPr>
          <w:rFonts w:ascii="Roboto" w:eastAsia="Roboto" w:hAnsi="Roboto" w:cs="Roboto"/>
        </w:rPr>
        <w:t>&lt;/html&gt;</w:t>
      </w:r>
      <w:bookmarkStart w:id="252" w:name="h.595a8fudrhh9" w:colFirst="0" w:colLast="0"/>
      <w:bookmarkStart w:id="253" w:name="h.3iq887s1xr67" w:colFirst="0" w:colLast="0"/>
      <w:bookmarkEnd w:id="252"/>
      <w:bookmarkEnd w:id="253"/>
    </w:p>
    <w:p w14:paraId="6A5F554A" w14:textId="77777777" w:rsidR="007542A2" w:rsidRDefault="004E0924">
      <w:pPr>
        <w:pStyle w:val="Heading3"/>
        <w:contextualSpacing w:val="0"/>
      </w:pPr>
      <w:bookmarkStart w:id="254" w:name="h.ehw6oa2eaeak" w:colFirst="0" w:colLast="0"/>
      <w:bookmarkStart w:id="255" w:name="_Toc448908057"/>
      <w:bookmarkEnd w:id="254"/>
      <w:r>
        <w:lastRenderedPageBreak/>
        <w:t>adminPanel.php</w:t>
      </w:r>
      <w:bookmarkEnd w:id="255"/>
    </w:p>
    <w:tbl>
      <w:tblPr>
        <w:tblStyle w:val="affe"/>
        <w:tblW w:w="10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7542A2" w14:paraId="5739FCA6" w14:textId="77777777">
        <w:tc>
          <w:tcPr>
            <w:tcW w:w="10770" w:type="dxa"/>
            <w:tcMar>
              <w:top w:w="100" w:type="dxa"/>
              <w:left w:w="100" w:type="dxa"/>
              <w:bottom w:w="100" w:type="dxa"/>
              <w:right w:w="100" w:type="dxa"/>
            </w:tcMar>
          </w:tcPr>
          <w:p w14:paraId="6657F409" w14:textId="77777777" w:rsidR="007542A2" w:rsidRDefault="004E0924">
            <w:pPr>
              <w:widowControl w:val="0"/>
              <w:spacing w:line="240" w:lineRule="auto"/>
            </w:pPr>
            <w:r>
              <w:rPr>
                <w:noProof/>
              </w:rPr>
              <w:drawing>
                <wp:inline distT="114300" distB="114300" distL="114300" distR="114300" wp14:anchorId="4769E854" wp14:editId="22129891">
                  <wp:extent cx="4657725" cy="3857656"/>
                  <wp:effectExtent l="0" t="0" r="0" b="9525"/>
                  <wp:docPr id="4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9"/>
                          <a:srcRect/>
                          <a:stretch>
                            <a:fillRect/>
                          </a:stretch>
                        </pic:blipFill>
                        <pic:spPr>
                          <a:xfrm>
                            <a:off x="0" y="0"/>
                            <a:ext cx="4660236" cy="3859736"/>
                          </a:xfrm>
                          <a:prstGeom prst="rect">
                            <a:avLst/>
                          </a:prstGeom>
                          <a:ln/>
                        </pic:spPr>
                      </pic:pic>
                    </a:graphicData>
                  </a:graphic>
                </wp:inline>
              </w:drawing>
            </w:r>
          </w:p>
        </w:tc>
      </w:tr>
    </w:tbl>
    <w:p w14:paraId="5FBF5914" w14:textId="77777777" w:rsidR="007542A2" w:rsidRDefault="004E0924">
      <w:pPr>
        <w:spacing w:line="240" w:lineRule="auto"/>
      </w:pPr>
      <w:bookmarkStart w:id="256" w:name="h.nlblyz4s59h8" w:colFirst="0" w:colLast="0"/>
      <w:bookmarkEnd w:id="256"/>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4AC944BC"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265EAC6D"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19099A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2067D7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4ABDE1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717465BE"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19702788" w14:textId="77777777" w:rsidR="007542A2" w:rsidRDefault="004E0924">
      <w:pPr>
        <w:spacing w:line="240" w:lineRule="auto"/>
      </w:pPr>
      <w:r>
        <w:rPr>
          <w:rFonts w:ascii="Roboto" w:eastAsia="Roboto" w:hAnsi="Roboto" w:cs="Roboto"/>
        </w:rPr>
        <w:tab/>
        <w:t>&lt;/head&gt;</w:t>
      </w:r>
    </w:p>
    <w:p w14:paraId="7EA94978" w14:textId="77777777" w:rsidR="007542A2" w:rsidRDefault="004E0924">
      <w:pPr>
        <w:spacing w:line="240" w:lineRule="auto"/>
      </w:pPr>
      <w:r>
        <w:rPr>
          <w:rFonts w:ascii="Roboto" w:eastAsia="Roboto" w:hAnsi="Roboto" w:cs="Roboto"/>
        </w:rPr>
        <w:tab/>
        <w:t>&lt;body&gt;</w:t>
      </w:r>
    </w:p>
    <w:p w14:paraId="3F7482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73B481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6ED7E4B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6B6DE75E" w14:textId="77777777" w:rsidR="007542A2" w:rsidRDefault="007542A2">
      <w:pPr>
        <w:spacing w:line="240" w:lineRule="auto"/>
      </w:pPr>
    </w:p>
    <w:p w14:paraId="7251E5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Only administrators can view the content of this page</w:t>
      </w:r>
    </w:p>
    <w:p w14:paraId="4ADD5B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290E0F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1B6850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BEC64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hierarchical structure of the administrator-only pages</w:t>
      </w:r>
    </w:p>
    <w:p w14:paraId="06C53B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"&lt;h1&gt;Admin Panel&lt;/h1&gt;"</w:t>
      </w:r>
      <w:r>
        <w:rPr>
          <w:rFonts w:ascii="Roboto" w:eastAsia="Roboto" w:hAnsi="Roboto" w:cs="Roboto"/>
        </w:rPr>
        <w:t>;</w:t>
      </w:r>
    </w:p>
    <w:p w14:paraId="57902A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"&lt;h2&gt;Users&lt;/h2&gt;"</w:t>
      </w:r>
      <w:r>
        <w:rPr>
          <w:rFonts w:ascii="Roboto" w:eastAsia="Roboto" w:hAnsi="Roboto" w:cs="Roboto"/>
        </w:rPr>
        <w:t>;</w:t>
      </w:r>
    </w:p>
    <w:p w14:paraId="50C8CB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href='viewAllUsers.php'&gt;View All Users&lt;/a&gt;&lt;/h3&gt;"</w:t>
      </w:r>
      <w:r>
        <w:rPr>
          <w:rFonts w:ascii="Roboto" w:eastAsia="Roboto" w:hAnsi="Roboto" w:cs="Roboto"/>
        </w:rPr>
        <w:t>;</w:t>
      </w:r>
    </w:p>
    <w:p w14:paraId="42320E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href='addUserImport.php'&gt;Add Users: By Import&lt;/a&gt;&lt;/h3&gt;"</w:t>
      </w:r>
      <w:r>
        <w:rPr>
          <w:rFonts w:ascii="Roboto" w:eastAsia="Roboto" w:hAnsi="Roboto" w:cs="Roboto"/>
        </w:rPr>
        <w:t>;</w:t>
      </w:r>
    </w:p>
    <w:p w14:paraId="155BDF7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href='addUserSingle.php'&gt;Add Users: Single&lt;/a&gt;&lt;/h3&gt;"</w:t>
      </w:r>
      <w:r>
        <w:rPr>
          <w:rFonts w:ascii="Roboto" w:eastAsia="Roboto" w:hAnsi="Roboto" w:cs="Roboto"/>
        </w:rPr>
        <w:t>;</w:t>
      </w:r>
    </w:p>
    <w:p w14:paraId="0099A2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"&lt;br /&gt;"</w:t>
      </w:r>
      <w:r>
        <w:rPr>
          <w:rFonts w:ascii="Roboto" w:eastAsia="Roboto" w:hAnsi="Roboto" w:cs="Roboto"/>
        </w:rPr>
        <w:t>;</w:t>
      </w:r>
    </w:p>
    <w:p w14:paraId="21050E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"&lt;h2&gt;Rooms&lt;/h2&gt;"</w:t>
      </w:r>
      <w:r>
        <w:rPr>
          <w:rFonts w:ascii="Roboto" w:eastAsia="Roboto" w:hAnsi="Roboto" w:cs="Roboto"/>
        </w:rPr>
        <w:t>;</w:t>
      </w:r>
    </w:p>
    <w:p w14:paraId="5A163F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href='viewAllRooms.php'&gt;View All Rooms&lt;/a&gt;&lt;/h3&gt;"</w:t>
      </w:r>
      <w:r>
        <w:rPr>
          <w:rFonts w:ascii="Roboto" w:eastAsia="Roboto" w:hAnsi="Roboto" w:cs="Roboto"/>
        </w:rPr>
        <w:t>;</w:t>
      </w:r>
    </w:p>
    <w:p w14:paraId="229B1C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href='addRoomImport.php'&gt;Add Rooms: By Import&lt;/a&gt;&lt;/h3&gt;"</w:t>
      </w:r>
      <w:r>
        <w:rPr>
          <w:rFonts w:ascii="Roboto" w:eastAsia="Roboto" w:hAnsi="Roboto" w:cs="Roboto"/>
        </w:rPr>
        <w:t>;</w:t>
      </w:r>
    </w:p>
    <w:p w14:paraId="33AA5E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href='addRoomSingle.php'&gt;Add Rooms: Single&lt;/a&gt;&lt;/h3&gt;"</w:t>
      </w:r>
      <w:r>
        <w:rPr>
          <w:rFonts w:ascii="Roboto" w:eastAsia="Roboto" w:hAnsi="Roboto" w:cs="Roboto"/>
        </w:rPr>
        <w:t>;</w:t>
      </w:r>
    </w:p>
    <w:p w14:paraId="2A008D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"&lt;br /&gt;"</w:t>
      </w:r>
      <w:r>
        <w:rPr>
          <w:rFonts w:ascii="Roboto" w:eastAsia="Roboto" w:hAnsi="Roboto" w:cs="Roboto"/>
        </w:rPr>
        <w:t>;</w:t>
      </w:r>
    </w:p>
    <w:p w14:paraId="723EDE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"&lt;h2&gt;Holidays&lt;/h2&gt;"</w:t>
      </w:r>
      <w:r>
        <w:rPr>
          <w:rFonts w:ascii="Roboto" w:eastAsia="Roboto" w:hAnsi="Roboto" w:cs="Roboto"/>
        </w:rPr>
        <w:t>;</w:t>
      </w:r>
    </w:p>
    <w:p w14:paraId="70E2F6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href='viewAllHolidays.php'&gt;View All Holidays&lt;/a&gt;&lt;/h3&gt;"</w:t>
      </w:r>
      <w:r>
        <w:rPr>
          <w:rFonts w:ascii="Roboto" w:eastAsia="Roboto" w:hAnsi="Roboto" w:cs="Roboto"/>
        </w:rPr>
        <w:t>;</w:t>
      </w:r>
    </w:p>
    <w:p w14:paraId="4E27E2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href='addHolidaySingle.php'&gt;Add Holidays: Single&lt;/a&gt;&lt;/h3&gt;"</w:t>
      </w:r>
      <w:r>
        <w:rPr>
          <w:rFonts w:ascii="Roboto" w:eastAsia="Roboto" w:hAnsi="Roboto" w:cs="Roboto"/>
        </w:rPr>
        <w:t>;</w:t>
      </w:r>
    </w:p>
    <w:p w14:paraId="6B3874A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FE143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FE0BA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B69D5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0631A4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98300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1ABA733" w14:textId="77777777" w:rsidR="007542A2" w:rsidRDefault="004E0924">
      <w:pPr>
        <w:spacing w:line="240" w:lineRule="auto"/>
      </w:pPr>
      <w:r>
        <w:rPr>
          <w:rFonts w:ascii="Roboto" w:eastAsia="Roboto" w:hAnsi="Roboto" w:cs="Roboto"/>
        </w:rPr>
        <w:lastRenderedPageBreak/>
        <w:tab/>
        <w:t>&lt;/body&gt;</w:t>
      </w:r>
    </w:p>
    <w:p w14:paraId="13CF992B" w14:textId="75B6D21D" w:rsidR="007542A2" w:rsidRDefault="004E0924" w:rsidP="00D65000">
      <w:pPr>
        <w:spacing w:line="240" w:lineRule="auto"/>
      </w:pPr>
      <w:r>
        <w:rPr>
          <w:rFonts w:ascii="Roboto" w:eastAsia="Roboto" w:hAnsi="Roboto" w:cs="Roboto"/>
        </w:rPr>
        <w:t>&lt;/html&gt;</w:t>
      </w:r>
      <w:bookmarkStart w:id="257" w:name="h.vp06qvhh19sr" w:colFirst="0" w:colLast="0"/>
      <w:bookmarkEnd w:id="257"/>
    </w:p>
    <w:p w14:paraId="429F356F" w14:textId="17D10C15" w:rsidR="007542A2" w:rsidRDefault="007542A2" w:rsidP="00D65000">
      <w:bookmarkStart w:id="258" w:name="h.f8et47z80afc" w:colFirst="0" w:colLast="0"/>
      <w:bookmarkEnd w:id="258"/>
    </w:p>
    <w:p w14:paraId="70D1BA3D" w14:textId="77777777" w:rsidR="007542A2" w:rsidRDefault="004E0924">
      <w:pPr>
        <w:pStyle w:val="Heading3"/>
        <w:contextualSpacing w:val="0"/>
      </w:pPr>
      <w:bookmarkStart w:id="259" w:name="h.q8og7enpv1c5" w:colFirst="0" w:colLast="0"/>
      <w:bookmarkStart w:id="260" w:name="_Toc448908058"/>
      <w:bookmarkEnd w:id="259"/>
      <w:r>
        <w:lastRenderedPageBreak/>
        <w:t>editEventSingle.php</w:t>
      </w:r>
      <w:bookmarkEnd w:id="260"/>
    </w:p>
    <w:tbl>
      <w:tblPr>
        <w:tblStyle w:val="afff"/>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85"/>
      </w:tblGrid>
      <w:tr w:rsidR="007542A2" w14:paraId="6AC5F330" w14:textId="77777777">
        <w:tc>
          <w:tcPr>
            <w:tcW w:w="10485" w:type="dxa"/>
            <w:tcMar>
              <w:top w:w="100" w:type="dxa"/>
              <w:left w:w="100" w:type="dxa"/>
              <w:bottom w:w="100" w:type="dxa"/>
              <w:right w:w="100" w:type="dxa"/>
            </w:tcMar>
          </w:tcPr>
          <w:p w14:paraId="38E2AAF9" w14:textId="77777777" w:rsidR="007542A2" w:rsidRDefault="004E0924">
            <w:pPr>
              <w:widowControl w:val="0"/>
              <w:spacing w:line="240" w:lineRule="auto"/>
            </w:pPr>
            <w:r>
              <w:rPr>
                <w:noProof/>
              </w:rPr>
              <w:drawing>
                <wp:inline distT="114300" distB="114300" distL="114300" distR="114300" wp14:anchorId="154D4263" wp14:editId="259AD78C">
                  <wp:extent cx="5715000" cy="4791442"/>
                  <wp:effectExtent l="0" t="0" r="0" b="9525"/>
                  <wp:docPr id="10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50"/>
                          <a:srcRect/>
                          <a:stretch>
                            <a:fillRect/>
                          </a:stretch>
                        </pic:blipFill>
                        <pic:spPr>
                          <a:xfrm>
                            <a:off x="0" y="0"/>
                            <a:ext cx="5719369" cy="4795105"/>
                          </a:xfrm>
                          <a:prstGeom prst="rect">
                            <a:avLst/>
                          </a:prstGeom>
                          <a:ln/>
                        </pic:spPr>
                      </pic:pic>
                    </a:graphicData>
                  </a:graphic>
                </wp:inline>
              </w:drawing>
            </w:r>
          </w:p>
        </w:tc>
      </w:tr>
    </w:tbl>
    <w:p w14:paraId="34B13EA3" w14:textId="77777777" w:rsidR="007542A2" w:rsidRDefault="004E0924">
      <w:pPr>
        <w:spacing w:line="240" w:lineRule="auto"/>
      </w:pPr>
      <w:bookmarkStart w:id="261" w:name="h.j05n9vjj3lpf" w:colFirst="0" w:colLast="0"/>
      <w:bookmarkEnd w:id="261"/>
      <w:r>
        <w:rPr>
          <w:rFonts w:ascii="Roboto" w:eastAsia="Roboto" w:hAnsi="Roboto" w:cs="Roboto"/>
          <w:color w:val="666666"/>
        </w:rPr>
        <w:lastRenderedPageBreak/>
        <w:t>&lt;?</w:t>
      </w:r>
      <w:r>
        <w:rPr>
          <w:rFonts w:ascii="Roboto" w:eastAsia="Roboto" w:hAnsi="Roboto" w:cs="Roboto"/>
        </w:rPr>
        <w:t>php</w:t>
      </w:r>
    </w:p>
    <w:p w14:paraId="0EBCCB7C"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7BD70678"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0320332B" w14:textId="77777777" w:rsidR="007542A2" w:rsidRDefault="007542A2">
      <w:pPr>
        <w:spacing w:line="240" w:lineRule="auto"/>
      </w:pPr>
    </w:p>
    <w:p w14:paraId="0557989F" w14:textId="77777777" w:rsidR="007542A2" w:rsidRDefault="004E0924">
      <w:pPr>
        <w:spacing w:line="240" w:lineRule="auto"/>
      </w:pPr>
      <w:r>
        <w:rPr>
          <w:rFonts w:ascii="Roboto" w:eastAsia="Roboto" w:hAnsi="Roboto" w:cs="Roboto"/>
        </w:rPr>
        <w:tab/>
      </w:r>
      <w:r>
        <w:rPr>
          <w:rFonts w:ascii="Roboto" w:eastAsia="Roboto" w:hAnsi="Roboto" w:cs="Roboto"/>
          <w:i/>
          <w:color w:val="408080"/>
        </w:rPr>
        <w:t>// Error message variable to store error messages</w:t>
      </w:r>
    </w:p>
    <w:p w14:paraId="0C86AE62"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5DCACED"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'editFormDelete'</w:t>
      </w:r>
      <w:r>
        <w:rPr>
          <w:rFonts w:ascii="Roboto" w:eastAsia="Roboto" w:hAnsi="Roboto" w:cs="Roboto"/>
        </w:rPr>
        <w:t>]))</w:t>
      </w:r>
    </w:p>
    <w:p w14:paraId="1DE2C7AF" w14:textId="77777777" w:rsidR="007542A2" w:rsidRDefault="004E0924">
      <w:pPr>
        <w:spacing w:line="240" w:lineRule="auto"/>
      </w:pPr>
      <w:r>
        <w:rPr>
          <w:rFonts w:ascii="Roboto" w:eastAsia="Roboto" w:hAnsi="Roboto" w:cs="Roboto"/>
        </w:rPr>
        <w:tab/>
        <w:t>{</w:t>
      </w:r>
    </w:p>
    <w:p w14:paraId="201351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Query to delete the record</w:t>
      </w:r>
    </w:p>
    <w:p w14:paraId="2025B0A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'editFormEventID'</w:t>
      </w:r>
      <w:r>
        <w:rPr>
          <w:rFonts w:ascii="Roboto" w:eastAsia="Roboto" w:hAnsi="Roboto" w:cs="Roboto"/>
        </w:rPr>
        <w:t>])))</w:t>
      </w:r>
    </w:p>
    <w:p w14:paraId="60F7F720"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3D060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Tells the user which event ID has been deleted and redirects them</w:t>
      </w:r>
    </w:p>
    <w:p w14:paraId="0C0EA7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"Event ID "</w:t>
      </w:r>
      <w:r>
        <w:rPr>
          <w:rFonts w:ascii="Roboto" w:eastAsia="Roboto" w:hAnsi="Roboto" w:cs="Roboto"/>
          <w:color w:val="666666"/>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'editFormEventID'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has been deleted successfully."</w:t>
      </w:r>
      <w:r>
        <w:rPr>
          <w:rFonts w:ascii="Roboto" w:eastAsia="Roboto" w:hAnsi="Roboto" w:cs="Roboto"/>
        </w:rPr>
        <w:t>;</w:t>
      </w:r>
    </w:p>
    <w:p w14:paraId="292ABB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"&lt;br /&gt;Loading viewAllEvents.php..."</w:t>
      </w:r>
      <w:r>
        <w:rPr>
          <w:rFonts w:ascii="Roboto" w:eastAsia="Roboto" w:hAnsi="Roboto" w:cs="Roboto"/>
        </w:rPr>
        <w:t>;</w:t>
      </w:r>
    </w:p>
    <w:p w14:paraId="6764C5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Unserialises the GET variables and returns the user to viewAllEvents.php with what ever the parameters were set as before the user wanted to add an event</w:t>
      </w:r>
    </w:p>
    <w:p w14:paraId="200219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$returnGET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unserialize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'editFormReturnGET'</w:t>
      </w:r>
      <w:r>
        <w:rPr>
          <w:rFonts w:ascii="Roboto" w:eastAsia="Roboto" w:hAnsi="Roboto" w:cs="Roboto"/>
        </w:rPr>
        <w:t>]);</w:t>
      </w:r>
    </w:p>
    <w:p w14:paraId="0B98644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CONTENT='5; URL=./viewAllEvents.php?view="</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'view'</w:t>
      </w:r>
      <w:r>
        <w:rPr>
          <w:rFonts w:ascii="Roboto" w:eastAsia="Roboto" w:hAnsi="Roboto" w:cs="Roboto"/>
        </w:rPr>
        <w:t>];</w:t>
      </w:r>
    </w:p>
    <w:p w14:paraId="704B63B6" w14:textId="77777777" w:rsidR="007542A2" w:rsidRDefault="007542A2">
      <w:pPr>
        <w:spacing w:line="240" w:lineRule="auto"/>
      </w:pPr>
    </w:p>
    <w:p w14:paraId="173D23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1F7DF1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"&amp;roomID="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3DA82A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7766E1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"&amp;teacherID="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40E6E870" w14:textId="77777777" w:rsidR="007542A2" w:rsidRDefault="007542A2">
      <w:pPr>
        <w:spacing w:line="240" w:lineRule="auto"/>
      </w:pPr>
    </w:p>
    <w:p w14:paraId="756FD5D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5E6BB26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"&amp;referenceWeek="</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64A83232" w14:textId="77777777" w:rsidR="007542A2" w:rsidRDefault="007542A2">
      <w:pPr>
        <w:spacing w:line="240" w:lineRule="auto"/>
      </w:pPr>
    </w:p>
    <w:p w14:paraId="239A900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"'&gt;"</w:t>
      </w:r>
      <w:r>
        <w:rPr>
          <w:rFonts w:ascii="Roboto" w:eastAsia="Roboto" w:hAnsi="Roboto" w:cs="Roboto"/>
        </w:rPr>
        <w:t>;</w:t>
      </w:r>
    </w:p>
    <w:p w14:paraId="7B93B9D9"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D4DB6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9542389"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BE42A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went wrong when deleting the event."</w:t>
      </w:r>
      <w:r>
        <w:rPr>
          <w:rFonts w:ascii="Roboto" w:eastAsia="Roboto" w:hAnsi="Roboto" w:cs="Roboto"/>
        </w:rPr>
        <w:t>;</w:t>
      </w:r>
    </w:p>
    <w:p w14:paraId="4B42CB4E"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t>}</w:t>
      </w:r>
    </w:p>
    <w:p w14:paraId="5C7E511E" w14:textId="77777777" w:rsidR="007542A2" w:rsidRDefault="004E0924">
      <w:pPr>
        <w:spacing w:line="240" w:lineRule="auto"/>
      </w:pPr>
      <w:r>
        <w:rPr>
          <w:rFonts w:ascii="Roboto" w:eastAsia="Roboto" w:hAnsi="Roboto" w:cs="Roboto"/>
        </w:rPr>
        <w:tab/>
        <w:t>}</w:t>
      </w:r>
    </w:p>
    <w:p w14:paraId="74FAC74F"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w:t>
      </w:r>
    </w:p>
    <w:p w14:paraId="53BD129E" w14:textId="77777777" w:rsidR="007542A2" w:rsidRDefault="004E0924">
      <w:pPr>
        <w:spacing w:line="240" w:lineRule="auto"/>
      </w:pPr>
      <w:r>
        <w:rPr>
          <w:rFonts w:ascii="Roboto" w:eastAsia="Roboto" w:hAnsi="Roboto" w:cs="Roboto"/>
        </w:rPr>
        <w:tab/>
        <w:t>{</w:t>
      </w:r>
    </w:p>
    <w:p w14:paraId="178007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Sets the POST variables into more conviniently named variables that can be assigned from any other method</w:t>
      </w:r>
    </w:p>
    <w:p w14:paraId="259B34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'editFormName'</w:t>
      </w:r>
      <w:r>
        <w:rPr>
          <w:rFonts w:ascii="Roboto" w:eastAsia="Roboto" w:hAnsi="Roboto" w:cs="Roboto"/>
        </w:rPr>
        <w:t>];</w:t>
      </w:r>
    </w:p>
    <w:p w14:paraId="4E36DD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'editFormOwnerID'</w:t>
      </w:r>
      <w:r>
        <w:rPr>
          <w:rFonts w:ascii="Roboto" w:eastAsia="Roboto" w:hAnsi="Roboto" w:cs="Roboto"/>
        </w:rPr>
        <w:t>];</w:t>
      </w:r>
    </w:p>
    <w:p w14:paraId="29E19E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$editFormStartTimestamp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'editFormStartTimestamp'</w:t>
      </w:r>
      <w:r>
        <w:rPr>
          <w:rFonts w:ascii="Roboto" w:eastAsia="Roboto" w:hAnsi="Roboto" w:cs="Roboto"/>
        </w:rPr>
        <w:t>];</w:t>
      </w:r>
    </w:p>
    <w:p w14:paraId="4F7F825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'editFormRoomID'</w:t>
      </w:r>
      <w:r>
        <w:rPr>
          <w:rFonts w:ascii="Roboto" w:eastAsia="Roboto" w:hAnsi="Roboto" w:cs="Roboto"/>
        </w:rPr>
        <w:t>];</w:t>
      </w:r>
    </w:p>
    <w:p w14:paraId="69B72B33" w14:textId="77777777" w:rsidR="007542A2" w:rsidRDefault="007542A2">
      <w:pPr>
        <w:spacing w:line="240" w:lineRule="auto"/>
      </w:pPr>
    </w:p>
    <w:p w14:paraId="3301323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we test to see if any of the fields are blank</w:t>
      </w:r>
    </w:p>
    <w:p w14:paraId="4FEF8CD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3FBFF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an event name.&lt;br /&gt;"</w:t>
      </w:r>
      <w:r>
        <w:rPr>
          <w:rFonts w:ascii="Roboto" w:eastAsia="Roboto" w:hAnsi="Roboto" w:cs="Roboto"/>
        </w:rPr>
        <w:t>;</w:t>
      </w:r>
    </w:p>
    <w:p w14:paraId="657D56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477FB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is no owner attached to this event.&lt;br /&gt;"</w:t>
      </w:r>
      <w:r>
        <w:rPr>
          <w:rFonts w:ascii="Roboto" w:eastAsia="Roboto" w:hAnsi="Roboto" w:cs="Roboto"/>
        </w:rPr>
        <w:t>;;</w:t>
      </w:r>
    </w:p>
    <w:p w14:paraId="59E5D50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129F1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is no room attached to this.&lt;br /&gt;"</w:t>
      </w:r>
      <w:r>
        <w:rPr>
          <w:rFonts w:ascii="Roboto" w:eastAsia="Roboto" w:hAnsi="Roboto" w:cs="Roboto"/>
        </w:rPr>
        <w:t>;</w:t>
      </w:r>
    </w:p>
    <w:p w14:paraId="211D60BE" w14:textId="77777777" w:rsidR="007542A2" w:rsidRDefault="007542A2">
      <w:pPr>
        <w:spacing w:line="240" w:lineRule="auto"/>
      </w:pPr>
    </w:p>
    <w:p w14:paraId="7F1518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Set variables to post values</w:t>
      </w:r>
    </w:p>
    <w:p w14:paraId="675387BC" w14:textId="77777777" w:rsidR="007542A2" w:rsidRDefault="004E0924">
      <w:pPr>
        <w:spacing w:line="240" w:lineRule="auto"/>
      </w:pPr>
      <w:r>
        <w:rPr>
          <w:rFonts w:ascii="Roboto" w:eastAsia="Roboto" w:hAnsi="Roboto" w:cs="Roboto"/>
        </w:rPr>
        <w:tab/>
        <w:t>}</w:t>
      </w:r>
    </w:p>
    <w:p w14:paraId="0A8B381A" w14:textId="77777777" w:rsidR="007542A2" w:rsidRDefault="004E0924">
      <w:pPr>
        <w:spacing w:line="240" w:lineRule="auto"/>
      </w:pP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'eventID'</w:t>
      </w:r>
      <w:r>
        <w:rPr>
          <w:rFonts w:ascii="Roboto" w:eastAsia="Roboto" w:hAnsi="Roboto" w:cs="Roboto"/>
        </w:rPr>
        <w:t>]))</w:t>
      </w:r>
    </w:p>
    <w:p w14:paraId="19F3FA24" w14:textId="77777777" w:rsidR="007542A2" w:rsidRDefault="004E0924">
      <w:pPr>
        <w:spacing w:line="240" w:lineRule="auto"/>
      </w:pPr>
      <w:r>
        <w:rPr>
          <w:rFonts w:ascii="Roboto" w:eastAsia="Roboto" w:hAnsi="Roboto" w:cs="Roboto"/>
        </w:rPr>
        <w:tab/>
        <w:t>{</w:t>
      </w:r>
    </w:p>
    <w:p w14:paraId="3FCFEF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there is no userID speicifed by GET and there's no POST submission set, something has gone wrong and we tell the user this</w:t>
      </w:r>
    </w:p>
    <w:p w14:paraId="2723D2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has gone wrong; no event ID specified.&lt;br /&gt;"</w:t>
      </w:r>
      <w:r>
        <w:rPr>
          <w:rFonts w:ascii="Roboto" w:eastAsia="Roboto" w:hAnsi="Roboto" w:cs="Roboto"/>
        </w:rPr>
        <w:t>;</w:t>
      </w:r>
    </w:p>
    <w:p w14:paraId="2457D927" w14:textId="77777777" w:rsidR="007542A2" w:rsidRDefault="004E0924">
      <w:pPr>
        <w:spacing w:line="240" w:lineRule="auto"/>
      </w:pPr>
      <w:r>
        <w:rPr>
          <w:rFonts w:ascii="Roboto" w:eastAsia="Roboto" w:hAnsi="Roboto" w:cs="Roboto"/>
        </w:rPr>
        <w:tab/>
        <w:t>}</w:t>
      </w:r>
    </w:p>
    <w:p w14:paraId="59326DC1"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p>
    <w:p w14:paraId="7EA974FA" w14:textId="77777777" w:rsidR="007542A2" w:rsidRDefault="004E0924">
      <w:pPr>
        <w:spacing w:line="240" w:lineRule="auto"/>
      </w:pPr>
      <w:r>
        <w:rPr>
          <w:rFonts w:ascii="Roboto" w:eastAsia="Roboto" w:hAnsi="Roboto" w:cs="Roboto"/>
        </w:rPr>
        <w:tab/>
        <w:t>{</w:t>
      </w:r>
    </w:p>
    <w:p w14:paraId="45F9A2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Else, everything is working and we assign the form variables the values of the userID taken from the database</w:t>
      </w:r>
    </w:p>
    <w:p w14:paraId="14D3DA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$eventResult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"ID"</w:t>
      </w:r>
      <w:r>
        <w:rPr>
          <w:rFonts w:ascii="Roboto" w:eastAsia="Roboto" w:hAnsi="Roboto" w:cs="Roboto"/>
          <w:color w:val="666666"/>
        </w:rPr>
        <w:t>=&gt;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'eventID'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1E6AD1FB" w14:textId="77777777" w:rsidR="007542A2" w:rsidRDefault="007542A2">
      <w:pPr>
        <w:spacing w:line="240" w:lineRule="auto"/>
      </w:pPr>
    </w:p>
    <w:p w14:paraId="030656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$editFormEventID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'eventID'</w:t>
      </w:r>
      <w:r>
        <w:rPr>
          <w:rFonts w:ascii="Roboto" w:eastAsia="Roboto" w:hAnsi="Roboto" w:cs="Roboto"/>
        </w:rPr>
        <w:t>];</w:t>
      </w:r>
    </w:p>
    <w:p w14:paraId="252CE3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$eventResult</w:t>
      </w:r>
      <w:r>
        <w:rPr>
          <w:rFonts w:ascii="Roboto" w:eastAsia="Roboto" w:hAnsi="Roboto" w:cs="Roboto"/>
        </w:rPr>
        <w:t>[</w:t>
      </w:r>
      <w:r>
        <w:rPr>
          <w:rFonts w:ascii="Roboto" w:eastAsia="Roboto" w:hAnsi="Roboto" w:cs="Roboto"/>
          <w:color w:val="BA2121"/>
        </w:rPr>
        <w:t>'name'</w:t>
      </w:r>
      <w:r>
        <w:rPr>
          <w:rFonts w:ascii="Roboto" w:eastAsia="Roboto" w:hAnsi="Roboto" w:cs="Roboto"/>
        </w:rPr>
        <w:t>];</w:t>
      </w:r>
    </w:p>
    <w:p w14:paraId="461C3B7D"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19177C"/>
        </w:rPr>
        <w:t>$editFormOwnerID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$eventResult</w:t>
      </w:r>
      <w:r>
        <w:rPr>
          <w:rFonts w:ascii="Roboto" w:eastAsia="Roboto" w:hAnsi="Roboto" w:cs="Roboto"/>
        </w:rPr>
        <w:t>[</w:t>
      </w:r>
      <w:r>
        <w:rPr>
          <w:rFonts w:ascii="Roboto" w:eastAsia="Roboto" w:hAnsi="Roboto" w:cs="Roboto"/>
          <w:color w:val="BA2121"/>
        </w:rPr>
        <w:t>'ownerID'</w:t>
      </w:r>
      <w:r>
        <w:rPr>
          <w:rFonts w:ascii="Roboto" w:eastAsia="Roboto" w:hAnsi="Roboto" w:cs="Roboto"/>
        </w:rPr>
        <w:t>];</w:t>
      </w:r>
    </w:p>
    <w:p w14:paraId="4422F1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$editFormStartTimestamp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$eventResult</w:t>
      </w:r>
      <w:r>
        <w:rPr>
          <w:rFonts w:ascii="Roboto" w:eastAsia="Roboto" w:hAnsi="Roboto" w:cs="Roboto"/>
        </w:rPr>
        <w:t>[</w:t>
      </w:r>
      <w:r>
        <w:rPr>
          <w:rFonts w:ascii="Roboto" w:eastAsia="Roboto" w:hAnsi="Roboto" w:cs="Roboto"/>
          <w:color w:val="BA2121"/>
        </w:rPr>
        <w:t>'startTimestamp'</w:t>
      </w:r>
      <w:r>
        <w:rPr>
          <w:rFonts w:ascii="Roboto" w:eastAsia="Roboto" w:hAnsi="Roboto" w:cs="Roboto"/>
        </w:rPr>
        <w:t>];</w:t>
      </w:r>
    </w:p>
    <w:p w14:paraId="0BA3BC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$eventResult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238C6206" w14:textId="77777777" w:rsidR="007542A2" w:rsidRDefault="007542A2">
      <w:pPr>
        <w:spacing w:line="240" w:lineRule="auto"/>
      </w:pPr>
    </w:p>
    <w:p w14:paraId="5B993EF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This code figures out what the timestamp of the date and period is</w:t>
      </w:r>
    </w:p>
    <w:p w14:paraId="211192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$explodedTimestamp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explode</w:t>
      </w:r>
      <w:r>
        <w:rPr>
          <w:rFonts w:ascii="Roboto" w:eastAsia="Roboto" w:hAnsi="Roboto" w:cs="Roboto"/>
        </w:rPr>
        <w:t>(</w:t>
      </w:r>
      <w:r>
        <w:rPr>
          <w:rFonts w:ascii="Roboto" w:eastAsia="Roboto" w:hAnsi="Roboto" w:cs="Roboto"/>
          <w:color w:val="BA2121"/>
        </w:rPr>
        <w:t>"T"</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b/>
          <w:color w:val="BB6622"/>
        </w:rPr>
        <w:t>\T</w:t>
      </w:r>
      <w:r>
        <w:rPr>
          <w:rFonts w:ascii="Roboto" w:eastAsia="Roboto" w:hAnsi="Roboto" w:cs="Roboto"/>
          <w:color w:val="BA2121"/>
        </w:rPr>
        <w:t>Hi"</w:t>
      </w:r>
      <w:r>
        <w:rPr>
          <w:rFonts w:ascii="Roboto" w:eastAsia="Roboto" w:hAnsi="Roboto" w:cs="Roboto"/>
        </w:rPr>
        <w:t xml:space="preserve">, </w:t>
      </w:r>
      <w:r>
        <w:rPr>
          <w:rFonts w:ascii="Roboto" w:eastAsia="Roboto" w:hAnsi="Roboto" w:cs="Roboto"/>
          <w:color w:val="19177C"/>
        </w:rPr>
        <w:t>$editFormStartTimestamp</w:t>
      </w:r>
      <w:r>
        <w:rPr>
          <w:rFonts w:ascii="Roboto" w:eastAsia="Roboto" w:hAnsi="Roboto" w:cs="Roboto"/>
        </w:rPr>
        <w:t>));</w:t>
      </w:r>
    </w:p>
    <w:p w14:paraId="3A21994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$eventDate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$explodedTimestamp</w:t>
      </w:r>
      <w:r>
        <w:rPr>
          <w:rFonts w:ascii="Roboto" w:eastAsia="Roboto" w:hAnsi="Roboto" w:cs="Roboto"/>
        </w:rPr>
        <w:t>[</w:t>
      </w:r>
      <w:r>
        <w:rPr>
          <w:rFonts w:ascii="Roboto" w:eastAsia="Roboto" w:hAnsi="Roboto" w:cs="Roboto"/>
          <w:color w:val="666666"/>
        </w:rPr>
        <w:t>0</w:t>
      </w:r>
      <w:r>
        <w:rPr>
          <w:rFonts w:ascii="Roboto" w:eastAsia="Roboto" w:hAnsi="Roboto" w:cs="Roboto"/>
        </w:rPr>
        <w:t>];</w:t>
      </w:r>
    </w:p>
    <w:p w14:paraId="3601CC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$explodedTimestamp</w:t>
      </w:r>
      <w:r>
        <w:rPr>
          <w:rFonts w:ascii="Roboto" w:eastAsia="Roboto" w:hAnsi="Roboto" w:cs="Roboto"/>
        </w:rPr>
        <w:t>[</w:t>
      </w:r>
      <w:r>
        <w:rPr>
          <w:rFonts w:ascii="Roboto" w:eastAsia="Roboto" w:hAnsi="Roboto" w:cs="Roboto"/>
          <w:color w:val="666666"/>
        </w:rPr>
        <w:t>1</w:t>
      </w:r>
      <w:r>
        <w:rPr>
          <w:rFonts w:ascii="Roboto" w:eastAsia="Roboto" w:hAnsi="Roboto" w:cs="Roboto"/>
        </w:rPr>
        <w:t>];</w:t>
      </w:r>
    </w:p>
    <w:p w14:paraId="7E0F1B92" w14:textId="77777777" w:rsidR="007542A2" w:rsidRDefault="007542A2">
      <w:pPr>
        <w:spacing w:line="240" w:lineRule="auto"/>
      </w:pPr>
    </w:p>
    <w:p w14:paraId="24A19E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"startTime"</w:t>
      </w:r>
      <w:r>
        <w:rPr>
          <w:rFonts w:ascii="Roboto" w:eastAsia="Roboto" w:hAnsi="Roboto" w:cs="Roboto"/>
          <w:color w:val="666666"/>
        </w:rPr>
        <w:t>=&gt;</w:t>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p>
    <w:p w14:paraId="6746EB0C" w14:textId="77777777" w:rsidR="007542A2" w:rsidRDefault="004E0924">
      <w:pPr>
        <w:spacing w:line="240" w:lineRule="auto"/>
      </w:pPr>
      <w:r>
        <w:rPr>
          <w:rFonts w:ascii="Roboto" w:eastAsia="Roboto" w:hAnsi="Roboto" w:cs="Roboto"/>
        </w:rPr>
        <w:tab/>
        <w:t>}</w:t>
      </w:r>
    </w:p>
    <w:p w14:paraId="26B42173" w14:textId="77777777" w:rsidR="007542A2" w:rsidRDefault="007542A2">
      <w:pPr>
        <w:spacing w:line="240" w:lineRule="auto"/>
      </w:pPr>
    </w:p>
    <w:p w14:paraId="6773F671" w14:textId="77777777" w:rsidR="007542A2" w:rsidRDefault="004E0924">
      <w:pPr>
        <w:spacing w:line="240" w:lineRule="auto"/>
      </w:pPr>
      <w:r>
        <w:rPr>
          <w:rFonts w:ascii="Roboto" w:eastAsia="Roboto" w:hAnsi="Roboto" w:cs="Roboto"/>
        </w:rPr>
        <w:tab/>
      </w:r>
      <w:r>
        <w:rPr>
          <w:rFonts w:ascii="Roboto" w:eastAsia="Roboto" w:hAnsi="Roboto" w:cs="Roboto"/>
          <w:i/>
          <w:color w:val="408080"/>
        </w:rPr>
        <w:t>// If the form has been submitted and there have been no errors found</w:t>
      </w:r>
    </w:p>
    <w:p w14:paraId="66C239B2"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42C4A0A" w14:textId="77777777" w:rsidR="007542A2" w:rsidRDefault="004E0924">
      <w:pPr>
        <w:spacing w:line="240" w:lineRule="auto"/>
      </w:pPr>
      <w:r>
        <w:rPr>
          <w:rFonts w:ascii="Roboto" w:eastAsia="Roboto" w:hAnsi="Roboto" w:cs="Roboto"/>
        </w:rPr>
        <w:tab/>
        <w:t>{</w:t>
      </w:r>
    </w:p>
    <w:p w14:paraId="72213C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$editFormEventID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'editFormEventID'</w:t>
      </w:r>
      <w:r>
        <w:rPr>
          <w:rFonts w:ascii="Roboto" w:eastAsia="Roboto" w:hAnsi="Roboto" w:cs="Roboto"/>
        </w:rPr>
        <w:t>];</w:t>
      </w:r>
    </w:p>
    <w:p w14:paraId="0018C0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'editFormName'</w:t>
      </w:r>
      <w:r>
        <w:rPr>
          <w:rFonts w:ascii="Roboto" w:eastAsia="Roboto" w:hAnsi="Roboto" w:cs="Roboto"/>
        </w:rPr>
        <w:t>];</w:t>
      </w:r>
    </w:p>
    <w:p w14:paraId="50AEF4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$editFormOwnerID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'editFormOwnerID'</w:t>
      </w:r>
      <w:r>
        <w:rPr>
          <w:rFonts w:ascii="Roboto" w:eastAsia="Roboto" w:hAnsi="Roboto" w:cs="Roboto"/>
        </w:rPr>
        <w:t>];</w:t>
      </w:r>
    </w:p>
    <w:p w14:paraId="62E7DF7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$editFormDate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'editFormDate'</w:t>
      </w:r>
      <w:r>
        <w:rPr>
          <w:rFonts w:ascii="Roboto" w:eastAsia="Roboto" w:hAnsi="Roboto" w:cs="Roboto"/>
        </w:rPr>
        <w:t>];</w:t>
      </w:r>
    </w:p>
    <w:p w14:paraId="7474F2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'editFormRoomID'</w:t>
      </w:r>
      <w:r>
        <w:rPr>
          <w:rFonts w:ascii="Roboto" w:eastAsia="Roboto" w:hAnsi="Roboto" w:cs="Roboto"/>
        </w:rPr>
        <w:t>];</w:t>
      </w:r>
    </w:p>
    <w:p w14:paraId="4593BE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$editFormPeriod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'editFormPeriod'</w:t>
      </w:r>
      <w:r>
        <w:rPr>
          <w:rFonts w:ascii="Roboto" w:eastAsia="Roboto" w:hAnsi="Roboto" w:cs="Roboto"/>
        </w:rPr>
        <w:t>];</w:t>
      </w:r>
    </w:p>
    <w:p w14:paraId="4FFF08B0" w14:textId="77777777" w:rsidR="007542A2" w:rsidRDefault="007542A2">
      <w:pPr>
        <w:spacing w:line="240" w:lineRule="auto"/>
      </w:pPr>
    </w:p>
    <w:p w14:paraId="05FD34E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p>
    <w:p w14:paraId="5DE29F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$editFormName</w:t>
      </w:r>
      <w:r>
        <w:rPr>
          <w:rFonts w:ascii="Roboto" w:eastAsia="Roboto" w:hAnsi="Roboto" w:cs="Roboto"/>
        </w:rPr>
        <w:t>,</w:t>
      </w:r>
    </w:p>
    <w:p w14:paraId="5A2077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"ownerID"</w:t>
      </w:r>
      <w:r>
        <w:rPr>
          <w:rFonts w:ascii="Roboto" w:eastAsia="Roboto" w:hAnsi="Roboto" w:cs="Roboto"/>
          <w:color w:val="666666"/>
        </w:rPr>
        <w:t>=&gt;</w:t>
      </w:r>
      <w:r>
        <w:rPr>
          <w:rFonts w:ascii="Roboto" w:eastAsia="Roboto" w:hAnsi="Roboto" w:cs="Roboto"/>
          <w:color w:val="19177C"/>
        </w:rPr>
        <w:t>$editFormOwnerID</w:t>
      </w:r>
      <w:r>
        <w:rPr>
          <w:rFonts w:ascii="Roboto" w:eastAsia="Roboto" w:hAnsi="Roboto" w:cs="Roboto"/>
        </w:rPr>
        <w:t>,</w:t>
      </w:r>
    </w:p>
    <w:p w14:paraId="2A8B403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$editFormRoomID</w:t>
      </w:r>
    </w:p>
    <w:p w14:paraId="3B2A7A4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7A10360" w14:textId="77777777" w:rsidR="007542A2" w:rsidRDefault="007542A2">
      <w:pPr>
        <w:spacing w:line="240" w:lineRule="auto"/>
      </w:pPr>
    </w:p>
    <w:p w14:paraId="270B6C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The code below figures out what the start timestamp for the event will be</w:t>
      </w:r>
    </w:p>
    <w:p w14:paraId="7C3D9B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"periodNumber"</w:t>
      </w:r>
      <w:r>
        <w:rPr>
          <w:rFonts w:ascii="Roboto" w:eastAsia="Roboto" w:hAnsi="Roboto" w:cs="Roboto"/>
          <w:color w:val="666666"/>
        </w:rPr>
        <w:t>=&gt;</w:t>
      </w:r>
      <w:r>
        <w:rPr>
          <w:rFonts w:ascii="Roboto" w:eastAsia="Roboto" w:hAnsi="Roboto" w:cs="Roboto"/>
          <w:color w:val="19177C"/>
        </w:rPr>
        <w:t>$editFormPeriod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'startTime'</w:t>
      </w:r>
      <w:r>
        <w:rPr>
          <w:rFonts w:ascii="Roboto" w:eastAsia="Roboto" w:hAnsi="Roboto" w:cs="Roboto"/>
        </w:rPr>
        <w:t>];</w:t>
      </w:r>
    </w:p>
    <w:p w14:paraId="6274D1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formatTime(</w:t>
      </w:r>
      <w:r>
        <w:rPr>
          <w:rFonts w:ascii="Roboto" w:eastAsia="Roboto" w:hAnsi="Roboto" w:cs="Roboto"/>
          <w:color w:val="19177C"/>
        </w:rPr>
        <w:t>$periodTime</w:t>
      </w:r>
      <w:r>
        <w:rPr>
          <w:rFonts w:ascii="Roboto" w:eastAsia="Roboto" w:hAnsi="Roboto" w:cs="Roboto"/>
        </w:rPr>
        <w:t xml:space="preserve">); </w:t>
      </w:r>
      <w:r>
        <w:rPr>
          <w:rFonts w:ascii="Roboto" w:eastAsia="Roboto" w:hAnsi="Roboto" w:cs="Roboto"/>
          <w:i/>
          <w:color w:val="408080"/>
        </w:rPr>
        <w:t>// Formats the period time with a colon</w:t>
      </w:r>
    </w:p>
    <w:p w14:paraId="3683A839"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19177C"/>
        </w:rPr>
        <w:t>$editFormStartTimestamp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$editFormDate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"T"</w:t>
      </w:r>
      <w:r>
        <w:rPr>
          <w:rFonts w:ascii="Roboto" w:eastAsia="Roboto" w:hAnsi="Roboto" w:cs="Roboto"/>
          <w:color w:val="666666"/>
        </w:rPr>
        <w:t>.</w:t>
      </w:r>
      <w:r>
        <w:rPr>
          <w:rFonts w:ascii="Roboto" w:eastAsia="Roboto" w:hAnsi="Roboto" w:cs="Roboto"/>
          <w:color w:val="19177C"/>
        </w:rPr>
        <w:t>$insertPeriodTimeFormatted</w:t>
      </w:r>
      <w:r>
        <w:rPr>
          <w:rFonts w:ascii="Roboto" w:eastAsia="Roboto" w:hAnsi="Roboto" w:cs="Roboto"/>
        </w:rPr>
        <w:t xml:space="preserve">); </w:t>
      </w:r>
      <w:r>
        <w:rPr>
          <w:rFonts w:ascii="Roboto" w:eastAsia="Roboto" w:hAnsi="Roboto" w:cs="Roboto"/>
          <w:i/>
          <w:color w:val="408080"/>
        </w:rPr>
        <w:t>// Formats the date and time for the period into the correct format then to a unix timestamp</w:t>
      </w:r>
    </w:p>
    <w:p w14:paraId="73D972C3" w14:textId="77777777" w:rsidR="007542A2" w:rsidRDefault="007542A2">
      <w:pPr>
        <w:spacing w:line="240" w:lineRule="auto"/>
      </w:pPr>
    </w:p>
    <w:p w14:paraId="78149D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$updateArray</w:t>
      </w:r>
      <w:r>
        <w:rPr>
          <w:rFonts w:ascii="Roboto" w:eastAsia="Roboto" w:hAnsi="Roboto" w:cs="Roboto"/>
        </w:rPr>
        <w:t>[</w:t>
      </w:r>
      <w:r>
        <w:rPr>
          <w:rFonts w:ascii="Roboto" w:eastAsia="Roboto" w:hAnsi="Roboto" w:cs="Roboto"/>
          <w:color w:val="BA2121"/>
        </w:rPr>
        <w:t>'startTimestamp'</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$editFormStartTimestamp</w:t>
      </w:r>
      <w:r>
        <w:rPr>
          <w:rFonts w:ascii="Roboto" w:eastAsia="Roboto" w:hAnsi="Roboto" w:cs="Roboto"/>
        </w:rPr>
        <w:t>;</w:t>
      </w:r>
    </w:p>
    <w:p w14:paraId="49F677CC" w14:textId="77777777" w:rsidR="007542A2" w:rsidRDefault="007542A2">
      <w:pPr>
        <w:spacing w:line="240" w:lineRule="auto"/>
      </w:pPr>
    </w:p>
    <w:p w14:paraId="0F5E9B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updateTable</w:t>
      </w:r>
      <w:r>
        <w:rPr>
          <w:rFonts w:ascii="Roboto" w:eastAsia="Roboto" w:hAnsi="Roboto" w:cs="Roboto"/>
        </w:rPr>
        <w:t>(</w:t>
      </w:r>
      <w:r>
        <w:rPr>
          <w:rFonts w:ascii="Roboto" w:eastAsia="Roboto" w:hAnsi="Roboto" w:cs="Roboto"/>
          <w:color w:val="BA2121"/>
        </w:rPr>
        <w:t>"Events"</w:t>
      </w:r>
      <w:r>
        <w:rPr>
          <w:rFonts w:ascii="Roboto" w:eastAsia="Roboto" w:hAnsi="Roboto" w:cs="Roboto"/>
        </w:rPr>
        <w:t xml:space="preserve">, </w:t>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"ID"</w:t>
      </w:r>
      <w:r>
        <w:rPr>
          <w:rFonts w:ascii="Roboto" w:eastAsia="Roboto" w:hAnsi="Roboto" w:cs="Roboto"/>
          <w:color w:val="666666"/>
        </w:rPr>
        <w:t>=&gt;</w:t>
      </w:r>
      <w:r>
        <w:rPr>
          <w:rFonts w:ascii="Roboto" w:eastAsia="Roboto" w:hAnsi="Roboto" w:cs="Roboto"/>
          <w:color w:val="19177C"/>
        </w:rPr>
        <w:t>$editFormEventID</w:t>
      </w:r>
      <w:r>
        <w:rPr>
          <w:rFonts w:ascii="Roboto" w:eastAsia="Roboto" w:hAnsi="Roboto" w:cs="Roboto"/>
        </w:rPr>
        <w:t>)))</w:t>
      </w:r>
    </w:p>
    <w:p w14:paraId="3B715E6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73EAD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AA3D6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"Saving changes..."</w:t>
      </w:r>
      <w:r>
        <w:rPr>
          <w:rFonts w:ascii="Roboto" w:eastAsia="Roboto" w:hAnsi="Roboto" w:cs="Roboto"/>
        </w:rPr>
        <w:t>;</w:t>
      </w:r>
    </w:p>
    <w:p w14:paraId="4A6173C8" w14:textId="77777777" w:rsidR="007542A2" w:rsidRDefault="007542A2">
      <w:pPr>
        <w:spacing w:line="240" w:lineRule="auto"/>
      </w:pPr>
    </w:p>
    <w:p w14:paraId="17A3AC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there was a get string provided</w:t>
      </w:r>
    </w:p>
    <w:p w14:paraId="7D272D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'editFormReturnGET'</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630C227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393F7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Unserialises the GET variables and returns the user to viewAllEvents.php with what ever the parameters were set as before the user wanted to add an event</w:t>
      </w:r>
    </w:p>
    <w:p w14:paraId="3E84AD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$returnGET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unserialize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'editFormReturnGET'</w:t>
      </w:r>
      <w:r>
        <w:rPr>
          <w:rFonts w:ascii="Roboto" w:eastAsia="Roboto" w:hAnsi="Roboto" w:cs="Roboto"/>
        </w:rPr>
        <w:t>]);</w:t>
      </w:r>
    </w:p>
    <w:p w14:paraId="031252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URL=./viewAllEvents.php?view="</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'view'</w:t>
      </w:r>
      <w:r>
        <w:rPr>
          <w:rFonts w:ascii="Roboto" w:eastAsia="Roboto" w:hAnsi="Roboto" w:cs="Roboto"/>
        </w:rPr>
        <w:t>];</w:t>
      </w:r>
    </w:p>
    <w:p w14:paraId="70ECBDBF" w14:textId="77777777" w:rsidR="007542A2" w:rsidRDefault="007542A2">
      <w:pPr>
        <w:spacing w:line="240" w:lineRule="auto"/>
      </w:pPr>
    </w:p>
    <w:p w14:paraId="45383D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19A7C4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"&amp;roomID="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541CEE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74F57D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"&amp;teacherID="</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08E75C18" w14:textId="77777777" w:rsidR="007542A2" w:rsidRDefault="007542A2">
      <w:pPr>
        <w:spacing w:line="240" w:lineRule="auto"/>
      </w:pPr>
    </w:p>
    <w:p w14:paraId="2EC4B0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4ABBB4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"&amp;referenceWeek="</w:t>
      </w:r>
      <w:r>
        <w:rPr>
          <w:rFonts w:ascii="Roboto" w:eastAsia="Roboto" w:hAnsi="Roboto" w:cs="Roboto"/>
          <w:color w:val="666666"/>
        </w:rPr>
        <w:t>.</w:t>
      </w:r>
      <w:r>
        <w:rPr>
          <w:rFonts w:ascii="Roboto" w:eastAsia="Roboto" w:hAnsi="Roboto" w:cs="Roboto"/>
          <w:color w:val="19177C"/>
        </w:rPr>
        <w:t>$returnGET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1E12B911" w14:textId="77777777" w:rsidR="007542A2" w:rsidRDefault="007542A2">
      <w:pPr>
        <w:spacing w:line="240" w:lineRule="auto"/>
      </w:pPr>
    </w:p>
    <w:p w14:paraId="4F5290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"'&gt;"</w:t>
      </w:r>
      <w:r>
        <w:rPr>
          <w:rFonts w:ascii="Roboto" w:eastAsia="Roboto" w:hAnsi="Roboto" w:cs="Roboto"/>
        </w:rPr>
        <w:t>;</w:t>
      </w:r>
    </w:p>
    <w:p w14:paraId="2D76AC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CC910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89095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2DCB2B3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Redirects the user to addEvent.php if there were no GET variables set</w:t>
      </w:r>
    </w:p>
    <w:p w14:paraId="66450816"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URL=./viewAllEvents.php'&gt;"</w:t>
      </w:r>
      <w:r>
        <w:rPr>
          <w:rFonts w:ascii="Roboto" w:eastAsia="Roboto" w:hAnsi="Roboto" w:cs="Roboto"/>
        </w:rPr>
        <w:t>;</w:t>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015415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11CB88B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84944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DE33926"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1142F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was a problem inserting the data to the table."</w:t>
      </w:r>
      <w:r>
        <w:rPr>
          <w:rFonts w:ascii="Roboto" w:eastAsia="Roboto" w:hAnsi="Roboto" w:cs="Roboto"/>
        </w:rPr>
        <w:t>;</w:t>
      </w:r>
    </w:p>
    <w:p w14:paraId="0E7A08B7"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AAD0E06" w14:textId="77777777" w:rsidR="007542A2" w:rsidRDefault="004E0924">
      <w:pPr>
        <w:spacing w:line="240" w:lineRule="auto"/>
      </w:pPr>
      <w:r>
        <w:rPr>
          <w:rFonts w:ascii="Roboto" w:eastAsia="Roboto" w:hAnsi="Roboto" w:cs="Roboto"/>
        </w:rPr>
        <w:tab/>
        <w:t>}</w:t>
      </w:r>
    </w:p>
    <w:p w14:paraId="5BFFE933" w14:textId="77777777" w:rsidR="007542A2" w:rsidRDefault="004E0924">
      <w:pPr>
        <w:spacing w:line="240" w:lineRule="auto"/>
      </w:pPr>
      <w:r>
        <w:rPr>
          <w:rFonts w:ascii="Roboto" w:eastAsia="Roboto" w:hAnsi="Roboto" w:cs="Roboto"/>
          <w:color w:val="BC7A00"/>
        </w:rPr>
        <w:t>?&gt;</w:t>
      </w:r>
    </w:p>
    <w:p w14:paraId="03A22E76" w14:textId="77777777" w:rsidR="007542A2" w:rsidRDefault="007542A2">
      <w:pPr>
        <w:spacing w:line="240" w:lineRule="auto"/>
      </w:pPr>
    </w:p>
    <w:p w14:paraId="7FDD0BAD" w14:textId="77777777" w:rsidR="007542A2" w:rsidRDefault="004E0924">
      <w:pPr>
        <w:spacing w:line="240" w:lineRule="auto"/>
      </w:pPr>
      <w:r>
        <w:rPr>
          <w:rFonts w:ascii="Roboto" w:eastAsia="Roboto" w:hAnsi="Roboto" w:cs="Roboto"/>
        </w:rPr>
        <w:t>&lt;!DOCTYPE html&gt;</w:t>
      </w:r>
    </w:p>
    <w:p w14:paraId="5E15EF7F" w14:textId="77777777" w:rsidR="007542A2" w:rsidRDefault="004E0924">
      <w:pPr>
        <w:spacing w:line="240" w:lineRule="auto"/>
      </w:pPr>
      <w:r>
        <w:rPr>
          <w:rFonts w:ascii="Roboto" w:eastAsia="Roboto" w:hAnsi="Roboto" w:cs="Roboto"/>
        </w:rPr>
        <w:t>&lt;html&gt;</w:t>
      </w:r>
    </w:p>
    <w:p w14:paraId="0A91BA86" w14:textId="77777777" w:rsidR="007542A2" w:rsidRDefault="004E0924">
      <w:pPr>
        <w:spacing w:line="240" w:lineRule="auto"/>
      </w:pPr>
      <w:r>
        <w:rPr>
          <w:rFonts w:ascii="Roboto" w:eastAsia="Roboto" w:hAnsi="Roboto" w:cs="Roboto"/>
        </w:rPr>
        <w:tab/>
        <w:t>&lt;head&gt;</w:t>
      </w:r>
    </w:p>
    <w:p w14:paraId="13AD62ED"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7DB8D312"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3686437D"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57D7E6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10A92F45" w14:textId="77777777" w:rsidR="007542A2" w:rsidRDefault="004E0924">
      <w:pPr>
        <w:spacing w:line="240" w:lineRule="auto"/>
      </w:pPr>
      <w:r>
        <w:rPr>
          <w:rFonts w:ascii="Roboto" w:eastAsia="Roboto" w:hAnsi="Roboto" w:cs="Roboto"/>
        </w:rPr>
        <w:tab/>
        <w:t>&lt;/head&gt;</w:t>
      </w:r>
    </w:p>
    <w:p w14:paraId="458733DF" w14:textId="77777777" w:rsidR="007542A2" w:rsidRDefault="004E0924">
      <w:pPr>
        <w:spacing w:line="240" w:lineRule="auto"/>
      </w:pPr>
      <w:r>
        <w:rPr>
          <w:rFonts w:ascii="Roboto" w:eastAsia="Roboto" w:hAnsi="Roboto" w:cs="Roboto"/>
        </w:rPr>
        <w:tab/>
        <w:t>&lt;body&gt;</w:t>
      </w:r>
    </w:p>
    <w:p w14:paraId="6EDDC8A0" w14:textId="77777777" w:rsidR="007542A2" w:rsidRDefault="004E0924">
      <w:pPr>
        <w:spacing w:line="240" w:lineRule="auto"/>
      </w:pPr>
      <w:r>
        <w:rPr>
          <w:rFonts w:ascii="Roboto" w:eastAsia="Roboto" w:hAnsi="Roboto" w:cs="Roboto"/>
        </w:rPr>
        <w:tab/>
      </w:r>
      <w:r>
        <w:rPr>
          <w:rFonts w:ascii="Roboto" w:eastAsia="Roboto" w:hAnsi="Roboto" w:cs="Roboto"/>
        </w:rPr>
        <w:tab/>
        <w:t>&lt;!-- // Includes the menu for navigating the site, which will be generated differently for each user --&gt;</w:t>
      </w:r>
    </w:p>
    <w:p w14:paraId="4D66A16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754BC3D0" w14:textId="77777777" w:rsidR="007542A2" w:rsidRDefault="007542A2">
      <w:pPr>
        <w:spacing w:line="240" w:lineRule="auto"/>
      </w:pPr>
    </w:p>
    <w:p w14:paraId="76A3EE0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w:t>
      </w:r>
    </w:p>
    <w:p w14:paraId="09EEAE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24B698DE"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C1354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CAD6DCC" w14:textId="77777777" w:rsidR="007542A2" w:rsidRDefault="007542A2">
      <w:pPr>
        <w:spacing w:line="240" w:lineRule="auto"/>
      </w:pPr>
    </w:p>
    <w:p w14:paraId="045A0E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&lt;h1&gt;&lt;a href="./viewEvents.php"&gt;View Events&lt;/a&gt;&lt;/h1&gt;</w:t>
      </w:r>
    </w:p>
    <w:p w14:paraId="0DE3FF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&lt;h2&gt;Edit Single Event&lt;/h2&gt;</w:t>
      </w:r>
    </w:p>
    <w:p w14:paraId="7ED88AFF" w14:textId="77777777" w:rsidR="007542A2" w:rsidRDefault="007542A2">
      <w:pPr>
        <w:spacing w:line="240" w:lineRule="auto"/>
      </w:pPr>
    </w:p>
    <w:p w14:paraId="545955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id="editForm" name="editForm"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0239474A"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t>&lt;fieldset name="editFormFieldSet" id="editFormFieldSet" class="userFormFieldSet"&gt;</w:t>
      </w:r>
    </w:p>
    <w:p w14:paraId="6A70892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&lt;legend&gt;Manually edit Event&lt;/legend&gt;</w:t>
      </w:r>
    </w:p>
    <w:p w14:paraId="7A4A312C" w14:textId="77777777" w:rsidR="007542A2" w:rsidRDefault="007542A2">
      <w:pPr>
        <w:spacing w:line="240" w:lineRule="auto"/>
      </w:pPr>
    </w:p>
    <w:p w14:paraId="0B4D68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Displays the success and error messages --&gt;</w:t>
      </w:r>
    </w:p>
    <w:p w14:paraId="33BF6D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51E0FD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3F7BC991" w14:textId="77777777" w:rsidR="007542A2" w:rsidRDefault="007542A2">
      <w:pPr>
        <w:spacing w:line="240" w:lineRule="auto"/>
      </w:pPr>
    </w:p>
    <w:p w14:paraId="0AF09B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for="editFormName"&gt;Event Name:&lt;/label&gt;</w:t>
      </w:r>
    </w:p>
    <w:p w14:paraId="4B8BCB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name="editFormName" maxlength="20"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CFCB490" w14:textId="77777777" w:rsidR="007542A2" w:rsidRDefault="007542A2">
      <w:pPr>
        <w:spacing w:line="240" w:lineRule="auto"/>
      </w:pPr>
    </w:p>
    <w:p w14:paraId="15A7D0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1FC766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This makes sure that only administrators or owners of the event can change the owner</w:t>
      </w:r>
    </w:p>
    <w:p w14:paraId="2D5812A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 xml:space="preserve">) </w:t>
      </w:r>
      <w:r>
        <w:rPr>
          <w:rFonts w:ascii="Roboto" w:eastAsia="Roboto" w:hAnsi="Roboto" w:cs="Roboto"/>
          <w:b/>
          <w:color w:val="008000"/>
        </w:rPr>
        <w:t>OR</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$editFormOwnerID</w:t>
      </w:r>
      <w:r>
        <w:rPr>
          <w:rFonts w:ascii="Roboto" w:eastAsia="Roboto" w:hAnsi="Roboto" w:cs="Roboto"/>
        </w:rPr>
        <w:t>))</w:t>
      </w:r>
    </w:p>
    <w:p w14:paraId="26D18A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FB3BE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D92EC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disabled"</w:t>
      </w:r>
      <w:r>
        <w:rPr>
          <w:rFonts w:ascii="Roboto" w:eastAsia="Roboto" w:hAnsi="Roboto" w:cs="Roboto"/>
        </w:rPr>
        <w:t>;</w:t>
      </w:r>
    </w:p>
    <w:p w14:paraId="489A3AF7" w14:textId="77777777" w:rsidR="007542A2" w:rsidRDefault="007542A2">
      <w:pPr>
        <w:spacing w:line="240" w:lineRule="auto"/>
      </w:pPr>
    </w:p>
    <w:p w14:paraId="5FD4F12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733E300" w14:textId="77777777" w:rsidR="007542A2" w:rsidRDefault="007542A2">
      <w:pPr>
        <w:spacing w:line="240" w:lineRule="auto"/>
      </w:pPr>
    </w:p>
    <w:p w14:paraId="6C98203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Hidden field for the event ID --&gt;</w:t>
      </w:r>
    </w:p>
    <w:p w14:paraId="23188D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name="editFormEventID" id="editFormEventID"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$editFormEventID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0014DB9" w14:textId="77777777" w:rsidR="007542A2" w:rsidRDefault="007542A2">
      <w:pPr>
        <w:spacing w:line="240" w:lineRule="auto"/>
      </w:pPr>
    </w:p>
    <w:p w14:paraId="4D0F541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for="editFormOwnerID"&gt;Teacher ID:&lt;/label&gt; &lt;!-- Different for administrators and teachers --&gt;</w:t>
      </w:r>
    </w:p>
    <w:p w14:paraId="60193A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$disabled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xml:space="preserve"> name="editFormOwnerID"&gt;</w:t>
      </w:r>
    </w:p>
    <w:p w14:paraId="42EB6F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teacher&lt;/option&gt;</w:t>
      </w:r>
    </w:p>
    <w:p w14:paraId="5D2E18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C6C8D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$returnedTeacherList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 userID, lastName, firstName"</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teachers</w:t>
      </w:r>
    </w:p>
    <w:p w14:paraId="7B822683" w14:textId="77777777" w:rsidR="007542A2" w:rsidRDefault="007542A2">
      <w:pPr>
        <w:spacing w:line="240" w:lineRule="auto"/>
      </w:pPr>
    </w:p>
    <w:p w14:paraId="4B0C65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359722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$returnedTeacherList</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02172971"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$teacherResult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4D9D90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0ACC8F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$teacherResult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6FA6DF68" w14:textId="77777777" w:rsidR="007542A2" w:rsidRDefault="007542A2">
      <w:pPr>
        <w:spacing w:line="240" w:lineRule="auto"/>
      </w:pPr>
    </w:p>
    <w:p w14:paraId="6FD588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$teacherResult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$teacher</w:t>
      </w:r>
      <w:r>
        <w:rPr>
          <w:rFonts w:ascii="Roboto" w:eastAsia="Roboto" w:hAnsi="Roboto" w:cs="Roboto"/>
        </w:rPr>
        <w:t>)</w:t>
      </w:r>
    </w:p>
    <w:p w14:paraId="6DE829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E8C6A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$editFormOwnerID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$editFormOwnerID</w:t>
      </w:r>
      <w:r>
        <w:rPr>
          <w:rFonts w:ascii="Roboto" w:eastAsia="Roboto" w:hAnsi="Roboto" w:cs="Roboto"/>
        </w:rPr>
        <w:t>))</w:t>
      </w:r>
    </w:p>
    <w:p w14:paraId="6BDF16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6861CC0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ADD1E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FD8CB6C" w14:textId="77777777" w:rsidR="007542A2" w:rsidRDefault="007542A2">
      <w:pPr>
        <w:spacing w:line="240" w:lineRule="auto"/>
      </w:pPr>
    </w:p>
    <w:p w14:paraId="1B00D1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096CC2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C6FF5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E1FD5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063F9CF8" w14:textId="77777777" w:rsidR="007542A2" w:rsidRDefault="007542A2">
      <w:pPr>
        <w:spacing w:line="240" w:lineRule="auto"/>
      </w:pPr>
    </w:p>
    <w:p w14:paraId="51758A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for="editFormDate"&gt;Date:&lt;/label&gt;</w:t>
      </w:r>
    </w:p>
    <w:p w14:paraId="256215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name="editFormDate"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"Y-m-d"</w:t>
      </w:r>
      <w:r>
        <w:rPr>
          <w:rFonts w:ascii="Roboto" w:eastAsia="Roboto" w:hAnsi="Roboto" w:cs="Roboto"/>
        </w:rPr>
        <w:t xml:space="preserve">, </w:t>
      </w:r>
      <w:r>
        <w:rPr>
          <w:rFonts w:ascii="Roboto" w:eastAsia="Roboto" w:hAnsi="Roboto" w:cs="Roboto"/>
          <w:color w:val="19177C"/>
        </w:rPr>
        <w:t>$editFormStartTimestamp</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ED6366E" w14:textId="77777777" w:rsidR="007542A2" w:rsidRDefault="007542A2">
      <w:pPr>
        <w:spacing w:line="240" w:lineRule="auto"/>
      </w:pPr>
    </w:p>
    <w:p w14:paraId="3AF2EF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for="editFormPeriod"&gt;Period:&lt;/label&gt;</w:t>
      </w:r>
    </w:p>
    <w:p w14:paraId="14D358E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name="editFormPeriod"&gt;</w:t>
      </w:r>
    </w:p>
    <w:p w14:paraId="0B06806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period&lt;/option&gt;</w:t>
      </w:r>
    </w:p>
    <w:p w14:paraId="13785A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B3259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$periodResult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periods</w:t>
      </w:r>
    </w:p>
    <w:p w14:paraId="25B0876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$periodResult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$period</w:t>
      </w:r>
      <w:r>
        <w:rPr>
          <w:rFonts w:ascii="Roboto" w:eastAsia="Roboto" w:hAnsi="Roboto" w:cs="Roboto"/>
        </w:rPr>
        <w:t>)</w:t>
      </w:r>
    </w:p>
    <w:p w14:paraId="00475E0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CEDE8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period number sought is the same as the one in the loop, then set it as selected</w:t>
      </w:r>
    </w:p>
    <w:p w14:paraId="5E0A34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$editFormPeriod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$editFormPeriod</w:t>
      </w:r>
      <w:r>
        <w:rPr>
          <w:rFonts w:ascii="Roboto" w:eastAsia="Roboto" w:hAnsi="Roboto" w:cs="Roboto"/>
        </w:rPr>
        <w:t>))</w:t>
      </w:r>
    </w:p>
    <w:p w14:paraId="488C39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468BEB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0DED2F4"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7F4F9DB3" w14:textId="77777777" w:rsidR="007542A2" w:rsidRDefault="007542A2">
      <w:pPr>
        <w:spacing w:line="240" w:lineRule="auto"/>
      </w:pPr>
    </w:p>
    <w:p w14:paraId="2C61CB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"&gt;Period "</w:t>
      </w:r>
      <w:r>
        <w:rPr>
          <w:rFonts w:ascii="Roboto" w:eastAsia="Roboto" w:hAnsi="Roboto" w:cs="Roboto"/>
          <w:color w:val="666666"/>
        </w:rPr>
        <w:t>.</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'periodNumber'</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rPr>
        <w:t>formatTime(</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'startTime'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to "</w:t>
      </w:r>
      <w:r>
        <w:rPr>
          <w:rFonts w:ascii="Roboto" w:eastAsia="Roboto" w:hAnsi="Roboto" w:cs="Roboto"/>
          <w:color w:val="666666"/>
        </w:rPr>
        <w:t>.</w:t>
      </w:r>
      <w:r>
        <w:rPr>
          <w:rFonts w:ascii="Roboto" w:eastAsia="Roboto" w:hAnsi="Roboto" w:cs="Roboto"/>
        </w:rPr>
        <w:t>formatTime(</w:t>
      </w:r>
      <w:r>
        <w:rPr>
          <w:rFonts w:ascii="Roboto" w:eastAsia="Roboto" w:hAnsi="Roboto" w:cs="Roboto"/>
          <w:color w:val="19177C"/>
        </w:rPr>
        <w:t>$period</w:t>
      </w:r>
      <w:r>
        <w:rPr>
          <w:rFonts w:ascii="Roboto" w:eastAsia="Roboto" w:hAnsi="Roboto" w:cs="Roboto"/>
        </w:rPr>
        <w:t>[</w:t>
      </w:r>
      <w:r>
        <w:rPr>
          <w:rFonts w:ascii="Roboto" w:eastAsia="Roboto" w:hAnsi="Roboto" w:cs="Roboto"/>
          <w:color w:val="BA2121"/>
        </w:rPr>
        <w:t>'endTime'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3ECF5D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438487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6E40171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2BC32A8C" w14:textId="77777777" w:rsidR="007542A2" w:rsidRDefault="007542A2">
      <w:pPr>
        <w:spacing w:line="240" w:lineRule="auto"/>
      </w:pPr>
    </w:p>
    <w:p w14:paraId="7943F8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for="editFormRoomID"&gt;Room:&lt;/label&gt;</w:t>
      </w:r>
    </w:p>
    <w:p w14:paraId="3F92D7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name="editFormRoomID"&gt;</w:t>
      </w:r>
    </w:p>
    <w:p w14:paraId="7F60C32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&lt;option value="" disabled selected&gt;Select a Room&lt;/option&gt;</w:t>
      </w:r>
    </w:p>
    <w:p w14:paraId="3E2C72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A2271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$returnedRoomList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i/>
          <w:color w:val="408080"/>
        </w:rPr>
        <w:t>// Picks all rooms</w:t>
      </w:r>
    </w:p>
    <w:p w14:paraId="265E2B0A" w14:textId="77777777" w:rsidR="007542A2" w:rsidRDefault="007542A2">
      <w:pPr>
        <w:spacing w:line="240" w:lineRule="auto"/>
      </w:pPr>
    </w:p>
    <w:p w14:paraId="05A5F3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4A70D4A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$returnedRoomList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659C04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2D66AF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771F4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49C38D93" w14:textId="77777777" w:rsidR="007542A2" w:rsidRDefault="007542A2">
      <w:pPr>
        <w:spacing w:line="240" w:lineRule="auto"/>
      </w:pPr>
    </w:p>
    <w:p w14:paraId="6E1B11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p>
    <w:p w14:paraId="1F719D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4BC4A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$editFormRoomID</w:t>
      </w:r>
      <w:r>
        <w:rPr>
          <w:rFonts w:ascii="Roboto" w:eastAsia="Roboto" w:hAnsi="Roboto" w:cs="Roboto"/>
        </w:rPr>
        <w:t>))</w:t>
      </w:r>
    </w:p>
    <w:p w14:paraId="268F563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63EB8C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E860C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7889481" w14:textId="77777777" w:rsidR="007542A2" w:rsidRDefault="007542A2">
      <w:pPr>
        <w:spacing w:line="240" w:lineRule="auto"/>
      </w:pPr>
    </w:p>
    <w:p w14:paraId="2DB5ED8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7665D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"Unknown capacity"</w:t>
      </w:r>
      <w:r>
        <w:rPr>
          <w:rFonts w:ascii="Roboto" w:eastAsia="Roboto" w:hAnsi="Roboto" w:cs="Roboto"/>
        </w:rPr>
        <w:t xml:space="preserve">; </w:t>
      </w:r>
      <w:r>
        <w:rPr>
          <w:rFonts w:ascii="Roboto" w:eastAsia="Roboto" w:hAnsi="Roboto" w:cs="Roboto"/>
          <w:i/>
          <w:color w:val="408080"/>
        </w:rPr>
        <w:t>// If there is no capacity specified, unknown is listed next to the room.</w:t>
      </w:r>
    </w:p>
    <w:p w14:paraId="6D3075BE" w14:textId="77777777" w:rsidR="007542A2" w:rsidRDefault="007542A2">
      <w:pPr>
        <w:spacing w:line="240" w:lineRule="auto"/>
      </w:pPr>
    </w:p>
    <w:p w14:paraId="7721FB1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6DABD34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3D4AD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40FF7B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241EA085" w14:textId="77777777" w:rsidR="007542A2" w:rsidRDefault="007542A2">
      <w:pPr>
        <w:spacing w:line="240" w:lineRule="auto"/>
      </w:pPr>
    </w:p>
    <w:p w14:paraId="4600C8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A hidden field to ensure that we don't lose the GET variables from the previous page when we submit the form --&gt;</w:t>
      </w:r>
    </w:p>
    <w:p w14:paraId="27286E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008000"/>
        </w:rPr>
        <w:t>htmlspecialchars</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'serializedGetVariables'</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id="editFormReturnGET" name="editFormReturnGET" form="editForm" /&gt;</w:t>
      </w:r>
    </w:p>
    <w:p w14:paraId="5515DFDF" w14:textId="77777777" w:rsidR="007542A2" w:rsidRDefault="007542A2">
      <w:pPr>
        <w:spacing w:line="240" w:lineRule="auto"/>
      </w:pPr>
    </w:p>
    <w:p w14:paraId="433A5FD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value="Save Edited Event" id="editFormSubmit" name="editFormSubmit" form="editForm" /&gt;</w:t>
      </w:r>
    </w:p>
    <w:p w14:paraId="317B1E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value="Delete Event" id="editFormDelete" name="editFormDelete" form="editForm" /&gt;</w:t>
      </w:r>
    </w:p>
    <w:p w14:paraId="5B4D46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3E8533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171EE3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171433E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D175DF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47C7FB0"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73B23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2DA724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&lt;p&gt;</w:t>
      </w:r>
      <w:r>
        <w:rPr>
          <w:rFonts w:ascii="Roboto" w:eastAsia="Roboto" w:hAnsi="Roboto" w:cs="Roboto"/>
          <w:color w:val="BC7A00"/>
        </w:rPr>
        <w:t>&lt;?php</w:t>
      </w:r>
      <w:r>
        <w:rPr>
          <w:rFonts w:ascii="Roboto" w:eastAsia="Roboto" w:hAnsi="Roboto" w:cs="Roboto"/>
        </w:rPr>
        <w:t xml:space="preserve"> 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&lt;/p&gt;</w:t>
      </w:r>
    </w:p>
    <w:p w14:paraId="415DF3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4C486975"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1029D9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C64C63B" w14:textId="77777777" w:rsidR="007542A2" w:rsidRDefault="004E0924">
      <w:pPr>
        <w:spacing w:line="240" w:lineRule="auto"/>
      </w:pPr>
      <w:r>
        <w:rPr>
          <w:rFonts w:ascii="Roboto" w:eastAsia="Roboto" w:hAnsi="Roboto" w:cs="Roboto"/>
        </w:rPr>
        <w:tab/>
        <w:t>&lt;/body&gt;</w:t>
      </w:r>
    </w:p>
    <w:p w14:paraId="1ED4ADB7" w14:textId="0BE7C720" w:rsidR="007542A2" w:rsidRPr="0027123E" w:rsidRDefault="004E0924" w:rsidP="00714BE1">
      <w:pPr>
        <w:spacing w:line="240" w:lineRule="auto"/>
        <w:rPr>
          <w:caps/>
        </w:rPr>
      </w:pPr>
      <w:r>
        <w:rPr>
          <w:rFonts w:ascii="Roboto" w:eastAsia="Roboto" w:hAnsi="Roboto" w:cs="Roboto"/>
        </w:rPr>
        <w:t>&lt;/html&gt;</w:t>
      </w:r>
      <w:bookmarkStart w:id="262" w:name="h.i9pskoas9ugc" w:colFirst="0" w:colLast="0"/>
      <w:bookmarkStart w:id="263" w:name="h.4ythdumn2os9" w:colFirst="0" w:colLast="0"/>
      <w:bookmarkEnd w:id="262"/>
      <w:bookmarkEnd w:id="263"/>
    </w:p>
    <w:p w14:paraId="60190DC9" w14:textId="77777777" w:rsidR="007542A2" w:rsidRDefault="004E0924">
      <w:pPr>
        <w:pStyle w:val="Heading3"/>
        <w:contextualSpacing w:val="0"/>
      </w:pPr>
      <w:bookmarkStart w:id="264" w:name="h.3j2ilam8jkwq" w:colFirst="0" w:colLast="0"/>
      <w:bookmarkStart w:id="265" w:name="_Toc448908059"/>
      <w:bookmarkEnd w:id="264"/>
      <w:r>
        <w:lastRenderedPageBreak/>
        <w:t>editHolidaySingle.php</w:t>
      </w:r>
      <w:bookmarkEnd w:id="265"/>
    </w:p>
    <w:tbl>
      <w:tblPr>
        <w:tblStyle w:val="afff0"/>
        <w:tblW w:w="12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90"/>
      </w:tblGrid>
      <w:tr w:rsidR="007542A2" w14:paraId="017EE3D8" w14:textId="77777777">
        <w:tc>
          <w:tcPr>
            <w:tcW w:w="12090" w:type="dxa"/>
            <w:tcMar>
              <w:top w:w="100" w:type="dxa"/>
              <w:left w:w="100" w:type="dxa"/>
              <w:bottom w:w="100" w:type="dxa"/>
              <w:right w:w="100" w:type="dxa"/>
            </w:tcMar>
          </w:tcPr>
          <w:p w14:paraId="3C32BCB9" w14:textId="77777777" w:rsidR="007542A2" w:rsidRDefault="004E0924">
            <w:pPr>
              <w:widowControl w:val="0"/>
              <w:spacing w:line="240" w:lineRule="auto"/>
            </w:pPr>
            <w:r>
              <w:rPr>
                <w:noProof/>
              </w:rPr>
              <w:drawing>
                <wp:inline distT="114300" distB="114300" distL="114300" distR="114300" wp14:anchorId="0E1BFD9A" wp14:editId="251AF4A7">
                  <wp:extent cx="6092456" cy="4266052"/>
                  <wp:effectExtent l="0" t="0" r="3810" b="1270"/>
                  <wp:docPr id="6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1"/>
                          <a:srcRect/>
                          <a:stretch>
                            <a:fillRect/>
                          </a:stretch>
                        </pic:blipFill>
                        <pic:spPr>
                          <a:xfrm>
                            <a:off x="0" y="0"/>
                            <a:ext cx="6095843" cy="4268424"/>
                          </a:xfrm>
                          <a:prstGeom prst="rect">
                            <a:avLst/>
                          </a:prstGeom>
                          <a:ln/>
                        </pic:spPr>
                      </pic:pic>
                    </a:graphicData>
                  </a:graphic>
                </wp:inline>
              </w:drawing>
            </w:r>
          </w:p>
        </w:tc>
      </w:tr>
    </w:tbl>
    <w:p w14:paraId="64AC024C" w14:textId="77777777" w:rsidR="007542A2" w:rsidRDefault="004E0924">
      <w:pPr>
        <w:spacing w:line="240" w:lineRule="auto"/>
      </w:pPr>
      <w:bookmarkStart w:id="266" w:name="h.g94old77payb" w:colFirst="0" w:colLast="0"/>
      <w:bookmarkEnd w:id="266"/>
      <w:r>
        <w:rPr>
          <w:rFonts w:ascii="Roboto" w:eastAsia="Roboto" w:hAnsi="Roboto" w:cs="Roboto"/>
          <w:color w:val="666666"/>
        </w:rPr>
        <w:t>&lt;?</w:t>
      </w:r>
      <w:r>
        <w:rPr>
          <w:rFonts w:ascii="Roboto" w:eastAsia="Roboto" w:hAnsi="Roboto" w:cs="Roboto"/>
        </w:rPr>
        <w:t>php</w:t>
      </w:r>
    </w:p>
    <w:p w14:paraId="35E10F6D" w14:textId="77777777" w:rsidR="007542A2" w:rsidRDefault="004E0924">
      <w:pPr>
        <w:spacing w:line="240" w:lineRule="auto"/>
      </w:pPr>
      <w:r>
        <w:rPr>
          <w:rFonts w:ascii="Roboto" w:eastAsia="Roboto" w:hAnsi="Roboto" w:cs="Roboto"/>
        </w:rPr>
        <w:tab/>
      </w:r>
      <w:r>
        <w:rPr>
          <w:rFonts w:ascii="Roboto" w:eastAsia="Roboto" w:hAnsi="Roboto" w:cs="Roboto"/>
          <w:i/>
          <w:color w:val="408080"/>
        </w:rPr>
        <w:t>// Builds the success and error messages</w:t>
      </w:r>
    </w:p>
    <w:p w14:paraId="16199F11"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FF81A2D" w14:textId="77777777" w:rsidR="007542A2" w:rsidRDefault="004E0924">
      <w:pPr>
        <w:spacing w:line="240" w:lineRule="auto"/>
      </w:pPr>
      <w:r>
        <w:rPr>
          <w:rFonts w:ascii="Roboto" w:eastAsia="Roboto" w:hAnsi="Roboto" w:cs="Roboto"/>
        </w:rPr>
        <w:lastRenderedPageBreak/>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C1129BC"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'editSingleHolidayFormSubmit'</w:t>
      </w:r>
      <w:r>
        <w:rPr>
          <w:rFonts w:ascii="Roboto" w:eastAsia="Roboto" w:hAnsi="Roboto" w:cs="Roboto"/>
        </w:rPr>
        <w:t>])</w:t>
      </w:r>
    </w:p>
    <w:p w14:paraId="597ACEA9" w14:textId="77777777" w:rsidR="007542A2" w:rsidRDefault="004E0924">
      <w:pPr>
        <w:spacing w:line="240" w:lineRule="auto"/>
      </w:pPr>
      <w:r>
        <w:rPr>
          <w:rFonts w:ascii="Roboto" w:eastAsia="Roboto" w:hAnsi="Roboto" w:cs="Roboto"/>
        </w:rPr>
        <w:tab/>
        <w:t>{</w:t>
      </w:r>
    </w:p>
    <w:p w14:paraId="575720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Error messages for variables being 0 or empty</w:t>
      </w:r>
    </w:p>
    <w:p w14:paraId="4487D3E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'editSingleHolidayFormLabel'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9D91E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label.&lt;br /&gt;"</w:t>
      </w:r>
      <w:r>
        <w:rPr>
          <w:rFonts w:ascii="Roboto" w:eastAsia="Roboto" w:hAnsi="Roboto" w:cs="Roboto"/>
        </w:rPr>
        <w:t>;</w:t>
      </w:r>
    </w:p>
    <w:p w14:paraId="0969AB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'editSingleHolidayFormStart'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We can presume that 0 is an unfilled field</w:t>
      </w:r>
    </w:p>
    <w:p w14:paraId="35D407F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start.&lt;br /&gt;"</w:t>
      </w:r>
      <w:r>
        <w:rPr>
          <w:rFonts w:ascii="Roboto" w:eastAsia="Roboto" w:hAnsi="Roboto" w:cs="Roboto"/>
        </w:rPr>
        <w:t>;</w:t>
      </w:r>
    </w:p>
    <w:p w14:paraId="224233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'editSingleHolidayFormEnd'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We can presume that 0 is an unfilled field</w:t>
      </w:r>
    </w:p>
    <w:p w14:paraId="60D095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holiday end.&lt;br /&gt;"</w:t>
      </w:r>
      <w:r>
        <w:rPr>
          <w:rFonts w:ascii="Roboto" w:eastAsia="Roboto" w:hAnsi="Roboto" w:cs="Roboto"/>
        </w:rPr>
        <w:t>;</w:t>
      </w:r>
    </w:p>
    <w:p w14:paraId="3D041243" w14:textId="77777777" w:rsidR="007542A2" w:rsidRDefault="007542A2">
      <w:pPr>
        <w:spacing w:line="240" w:lineRule="auto"/>
      </w:pPr>
    </w:p>
    <w:p w14:paraId="603D68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Error message for the start timestamp being after the end timestamp</w:t>
      </w:r>
    </w:p>
    <w:p w14:paraId="2ECFD6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'editSingleHolidayFormStart'</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'editSingleHolidayFormEnd'</w:t>
      </w:r>
      <w:r>
        <w:rPr>
          <w:rFonts w:ascii="Roboto" w:eastAsia="Roboto" w:hAnsi="Roboto" w:cs="Roboto"/>
        </w:rPr>
        <w:t>])</w:t>
      </w:r>
    </w:p>
    <w:p w14:paraId="767283D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start date is after the end date of the holiday."</w:t>
      </w:r>
      <w:r>
        <w:rPr>
          <w:rFonts w:ascii="Roboto" w:eastAsia="Roboto" w:hAnsi="Roboto" w:cs="Roboto"/>
        </w:rPr>
        <w:t>;</w:t>
      </w:r>
    </w:p>
    <w:p w14:paraId="2238F214" w14:textId="77777777" w:rsidR="007542A2" w:rsidRDefault="004E0924">
      <w:pPr>
        <w:spacing w:line="240" w:lineRule="auto"/>
      </w:pPr>
      <w:r>
        <w:rPr>
          <w:rFonts w:ascii="Roboto" w:eastAsia="Roboto" w:hAnsi="Roboto" w:cs="Roboto"/>
        </w:rPr>
        <w:tab/>
        <w:t>}</w:t>
      </w:r>
    </w:p>
    <w:p w14:paraId="7DAB9F6F" w14:textId="77777777" w:rsidR="007542A2" w:rsidRDefault="004E0924">
      <w:pPr>
        <w:spacing w:line="240" w:lineRule="auto"/>
      </w:pPr>
      <w:r>
        <w:rPr>
          <w:rFonts w:ascii="Roboto" w:eastAsia="Roboto" w:hAnsi="Roboto" w:cs="Roboto"/>
          <w:color w:val="BC7A00"/>
        </w:rPr>
        <w:t>?&gt;</w:t>
      </w:r>
    </w:p>
    <w:p w14:paraId="3C10720A" w14:textId="77777777" w:rsidR="007542A2" w:rsidRDefault="004E0924">
      <w:pPr>
        <w:spacing w:line="240" w:lineRule="auto"/>
      </w:pPr>
      <w:r>
        <w:rPr>
          <w:rFonts w:ascii="Roboto" w:eastAsia="Roboto" w:hAnsi="Roboto" w:cs="Roboto"/>
        </w:rPr>
        <w:t>&lt;!DOCTYPE html&gt;</w:t>
      </w:r>
    </w:p>
    <w:p w14:paraId="5DF3C844" w14:textId="77777777" w:rsidR="007542A2" w:rsidRDefault="004E0924">
      <w:pPr>
        <w:spacing w:line="240" w:lineRule="auto"/>
      </w:pPr>
      <w:r>
        <w:rPr>
          <w:rFonts w:ascii="Roboto" w:eastAsia="Roboto" w:hAnsi="Roboto" w:cs="Roboto"/>
        </w:rPr>
        <w:t>&lt;html&gt;</w:t>
      </w:r>
    </w:p>
    <w:p w14:paraId="6C56C25A" w14:textId="77777777" w:rsidR="007542A2" w:rsidRDefault="004E0924">
      <w:pPr>
        <w:spacing w:line="240" w:lineRule="auto"/>
      </w:pPr>
      <w:r>
        <w:rPr>
          <w:rFonts w:ascii="Roboto" w:eastAsia="Roboto" w:hAnsi="Roboto" w:cs="Roboto"/>
        </w:rPr>
        <w:tab/>
        <w:t>&lt;head&gt;</w:t>
      </w:r>
    </w:p>
    <w:p w14:paraId="576AD4E1"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3875A204"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13D54AF9"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78A9EB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29CCC927" w14:textId="77777777" w:rsidR="007542A2" w:rsidRDefault="004E0924">
      <w:pPr>
        <w:spacing w:line="240" w:lineRule="auto"/>
      </w:pPr>
      <w:r>
        <w:rPr>
          <w:rFonts w:ascii="Roboto" w:eastAsia="Roboto" w:hAnsi="Roboto" w:cs="Roboto"/>
        </w:rPr>
        <w:tab/>
        <w:t>&lt;/head&gt;</w:t>
      </w:r>
    </w:p>
    <w:p w14:paraId="304D9FEE" w14:textId="77777777" w:rsidR="007542A2" w:rsidRDefault="004E0924">
      <w:pPr>
        <w:spacing w:line="240" w:lineRule="auto"/>
      </w:pPr>
      <w:r>
        <w:rPr>
          <w:rFonts w:ascii="Roboto" w:eastAsia="Roboto" w:hAnsi="Roboto" w:cs="Roboto"/>
        </w:rPr>
        <w:tab/>
        <w:t>&lt;body&gt;</w:t>
      </w:r>
    </w:p>
    <w:p w14:paraId="2CFD41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ABC51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7580E0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6C2567AD" w14:textId="77777777" w:rsidR="007542A2" w:rsidRDefault="007542A2">
      <w:pPr>
        <w:spacing w:line="240" w:lineRule="auto"/>
      </w:pPr>
    </w:p>
    <w:p w14:paraId="72075A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This page's content can only be accessed by administrators</w:t>
      </w:r>
    </w:p>
    <w:p w14:paraId="1F3137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E370C1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60D7ACEA"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t>{</w:t>
      </w:r>
    </w:p>
    <w:p w14:paraId="4D116F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30F6953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7EC8515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and there's no errors</w:t>
      </w:r>
    </w:p>
    <w:p w14:paraId="65E5BDC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9ADDA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DA61E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$holidayLabel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'editSingleHolidayFormLabel'</w:t>
      </w:r>
      <w:r>
        <w:rPr>
          <w:rFonts w:ascii="Roboto" w:eastAsia="Roboto" w:hAnsi="Roboto" w:cs="Roboto"/>
        </w:rPr>
        <w:t>];</w:t>
      </w:r>
    </w:p>
    <w:p w14:paraId="48F0C97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$holidayStart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'editSingleHolidayFormStart'</w:t>
      </w:r>
      <w:r>
        <w:rPr>
          <w:rFonts w:ascii="Roboto" w:eastAsia="Roboto" w:hAnsi="Roboto" w:cs="Roboto"/>
        </w:rPr>
        <w:t>]);</w:t>
      </w:r>
    </w:p>
    <w:p w14:paraId="586CE9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$holidayEnd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'editSingleHolidayFormEnd'</w:t>
      </w:r>
      <w:r>
        <w:rPr>
          <w:rFonts w:ascii="Roboto" w:eastAsia="Roboto" w:hAnsi="Roboto" w:cs="Roboto"/>
        </w:rPr>
        <w:t>]);</w:t>
      </w:r>
    </w:p>
    <w:p w14:paraId="654825C7" w14:textId="77777777" w:rsidR="007542A2" w:rsidRDefault="007542A2">
      <w:pPr>
        <w:spacing w:line="240" w:lineRule="auto"/>
      </w:pPr>
    </w:p>
    <w:p w14:paraId="1BDE2A8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Checks if the insert was successful or not</w:t>
      </w:r>
    </w:p>
    <w:p w14:paraId="3512FBE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insertTable</w:t>
      </w:r>
      <w:r>
        <w:rPr>
          <w:rFonts w:ascii="Roboto" w:eastAsia="Roboto" w:hAnsi="Roboto" w:cs="Roboto"/>
        </w:rPr>
        <w:t>(</w:t>
      </w:r>
      <w:r>
        <w:rPr>
          <w:rFonts w:ascii="Roboto" w:eastAsia="Roboto" w:hAnsi="Roboto" w:cs="Roboto"/>
          <w:color w:val="BA2121"/>
        </w:rPr>
        <w:t>"Holidays"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"label"</w:t>
      </w:r>
      <w:r>
        <w:rPr>
          <w:rFonts w:ascii="Roboto" w:eastAsia="Roboto" w:hAnsi="Roboto" w:cs="Roboto"/>
          <w:color w:val="666666"/>
        </w:rPr>
        <w:t>=&gt;</w:t>
      </w:r>
      <w:r>
        <w:rPr>
          <w:rFonts w:ascii="Roboto" w:eastAsia="Roboto" w:hAnsi="Roboto" w:cs="Roboto"/>
          <w:color w:val="19177C"/>
        </w:rPr>
        <w:t>$holidayLabel</w:t>
      </w:r>
      <w:r>
        <w:rPr>
          <w:rFonts w:ascii="Roboto" w:eastAsia="Roboto" w:hAnsi="Roboto" w:cs="Roboto"/>
        </w:rPr>
        <w:t xml:space="preserve">, </w:t>
      </w:r>
      <w:r>
        <w:rPr>
          <w:rFonts w:ascii="Roboto" w:eastAsia="Roboto" w:hAnsi="Roboto" w:cs="Roboto"/>
          <w:color w:val="BA2121"/>
        </w:rPr>
        <w:t>"startTimestamp"</w:t>
      </w:r>
      <w:r>
        <w:rPr>
          <w:rFonts w:ascii="Roboto" w:eastAsia="Roboto" w:hAnsi="Roboto" w:cs="Roboto"/>
          <w:color w:val="666666"/>
        </w:rPr>
        <w:t>=&gt;</w:t>
      </w:r>
      <w:r>
        <w:rPr>
          <w:rFonts w:ascii="Roboto" w:eastAsia="Roboto" w:hAnsi="Roboto" w:cs="Roboto"/>
          <w:color w:val="19177C"/>
        </w:rPr>
        <w:t>$holidayStart</w:t>
      </w:r>
      <w:r>
        <w:rPr>
          <w:rFonts w:ascii="Roboto" w:eastAsia="Roboto" w:hAnsi="Roboto" w:cs="Roboto"/>
        </w:rPr>
        <w:t xml:space="preserve">, </w:t>
      </w:r>
      <w:r>
        <w:rPr>
          <w:rFonts w:ascii="Roboto" w:eastAsia="Roboto" w:hAnsi="Roboto" w:cs="Roboto"/>
          <w:color w:val="BA2121"/>
        </w:rPr>
        <w:t>"endTimestamp"</w:t>
      </w:r>
      <w:r>
        <w:rPr>
          <w:rFonts w:ascii="Roboto" w:eastAsia="Roboto" w:hAnsi="Roboto" w:cs="Roboto"/>
          <w:color w:val="666666"/>
        </w:rPr>
        <w:t>=&gt;</w:t>
      </w:r>
      <w:r>
        <w:rPr>
          <w:rFonts w:ascii="Roboto" w:eastAsia="Roboto" w:hAnsi="Roboto" w:cs="Roboto"/>
          <w:color w:val="19177C"/>
        </w:rPr>
        <w:t>$holidayEnd</w:t>
      </w:r>
      <w:r>
        <w:rPr>
          <w:rFonts w:ascii="Roboto" w:eastAsia="Roboto" w:hAnsi="Roboto" w:cs="Roboto"/>
        </w:rPr>
        <w:t>)))</w:t>
      </w:r>
    </w:p>
    <w:p w14:paraId="3455910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r>
        <w:rPr>
          <w:rFonts w:ascii="Roboto" w:eastAsia="Roboto" w:hAnsi="Roboto" w:cs="Roboto"/>
        </w:rPr>
        <w:tab/>
      </w:r>
    </w:p>
    <w:p w14:paraId="51A871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successful."</w:t>
      </w:r>
      <w:r>
        <w:rPr>
          <w:rFonts w:ascii="Roboto" w:eastAsia="Roboto" w:hAnsi="Roboto" w:cs="Roboto"/>
        </w:rPr>
        <w:t>;</w:t>
      </w:r>
    </w:p>
    <w:p w14:paraId="46195C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URL=./viewAllHolidays.php'&gt;"</w:t>
      </w:r>
      <w:r>
        <w:rPr>
          <w:rFonts w:ascii="Roboto" w:eastAsia="Roboto" w:hAnsi="Roboto" w:cs="Roboto"/>
        </w:rPr>
        <w:t>;</w:t>
      </w:r>
    </w:p>
    <w:p w14:paraId="55FEAD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65BDC3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D1BF86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51674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"Insert for "</w:t>
      </w:r>
      <w:r>
        <w:rPr>
          <w:rFonts w:ascii="Roboto" w:eastAsia="Roboto" w:hAnsi="Roboto" w:cs="Roboto"/>
          <w:color w:val="666666"/>
        </w:rPr>
        <w:t>.</w:t>
      </w:r>
      <w:r>
        <w:rPr>
          <w:rFonts w:ascii="Roboto" w:eastAsia="Roboto" w:hAnsi="Roboto" w:cs="Roboto"/>
          <w:color w:val="19177C"/>
        </w:rPr>
        <w:t>$holidayLabel</w:t>
      </w:r>
      <w:r>
        <w:rPr>
          <w:rFonts w:ascii="Roboto" w:eastAsia="Roboto" w:hAnsi="Roboto" w:cs="Roboto"/>
          <w:color w:val="666666"/>
        </w:rPr>
        <w:t>.</w:t>
      </w:r>
      <w:r>
        <w:rPr>
          <w:rFonts w:ascii="Roboto" w:eastAsia="Roboto" w:hAnsi="Roboto" w:cs="Roboto"/>
          <w:color w:val="BA2121"/>
        </w:rPr>
        <w:t>" failed.&lt;br /&gt;"</w:t>
      </w:r>
      <w:r>
        <w:rPr>
          <w:rFonts w:ascii="Roboto" w:eastAsia="Roboto" w:hAnsi="Roboto" w:cs="Roboto"/>
        </w:rPr>
        <w:t>;</w:t>
      </w:r>
    </w:p>
    <w:p w14:paraId="6984B7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37BBF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D7D0B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11DFCA4" w14:textId="77777777" w:rsidR="007542A2" w:rsidRDefault="007542A2">
      <w:pPr>
        <w:spacing w:line="240" w:lineRule="auto"/>
      </w:pPr>
    </w:p>
    <w:p w14:paraId="1671F0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&lt;h1&gt;&lt;a href="adminPanel.php"&gt;Admin Panel&lt;/a&gt;&lt;/h1&gt;</w:t>
      </w:r>
    </w:p>
    <w:p w14:paraId="2C1B9F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&lt;h2&gt;Edit Holiday&lt;/h2&gt;</w:t>
      </w:r>
    </w:p>
    <w:p w14:paraId="3ABBEA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&lt;h3&gt;&lt;a href="addHolidaySingle.php"&gt;Edit a Single Holiday&lt;/a&gt;&lt;/h3&gt;</w:t>
      </w:r>
    </w:p>
    <w:p w14:paraId="561579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p>
    <w:p w14:paraId="10F459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id="editSingleHolidayForm" name="editSingleHolidayForm"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09088E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name="editSingleHolidayFormFieldSet" id="editSingleHolidayFormFieldSet" class="userFormFieldSet"&gt;</w:t>
      </w:r>
    </w:p>
    <w:p w14:paraId="284EC0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&lt;legend&gt;Add a Single Holiday&lt;/legend&gt;</w:t>
      </w:r>
    </w:p>
    <w:p w14:paraId="70493F90" w14:textId="77777777" w:rsidR="007542A2" w:rsidRDefault="007542A2">
      <w:pPr>
        <w:spacing w:line="240" w:lineRule="auto"/>
      </w:pPr>
    </w:p>
    <w:p w14:paraId="451865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Shows the user the success and error messages --&gt;</w:t>
      </w:r>
    </w:p>
    <w:p w14:paraId="53F633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27359D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4EF54A00" w14:textId="77777777" w:rsidR="007542A2" w:rsidRDefault="007542A2">
      <w:pPr>
        <w:spacing w:line="240" w:lineRule="auto"/>
      </w:pPr>
    </w:p>
    <w:p w14:paraId="3324B65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for="editSingleHolidayFormLabel"&gt;Holiday Label:&lt;/label&gt;</w:t>
      </w:r>
    </w:p>
    <w:p w14:paraId="227522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name="editSingleHolidayFormLabel" maxlength="50"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'editSingleHolidayFormLabel'</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2AE91A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for="editSingleHolidayFormStart"&gt;Holiday Start:&lt;/label&gt;</w:t>
      </w:r>
    </w:p>
    <w:p w14:paraId="7E16FF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name="editSingleHolidayFormStart"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'editSingleHolidayFormStart'</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5367C0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for="editSingleHolidayFormEnd"&gt;Holiday End:&lt;/label&gt;</w:t>
      </w:r>
    </w:p>
    <w:p w14:paraId="4E48C1F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type="date" name="editSingleHolidayFormEnd"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'editSingleHolidayFormEnd'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58459D22" w14:textId="77777777" w:rsidR="007542A2" w:rsidRDefault="007542A2">
      <w:pPr>
        <w:spacing w:line="240" w:lineRule="auto"/>
      </w:pPr>
    </w:p>
    <w:p w14:paraId="01AA05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value="edit Holiday" id="editSingleHolidayFormSubmit" name="editSingleHolidayFormSubmit" form="editSingleHolidayForm" /&gt;</w:t>
      </w:r>
    </w:p>
    <w:p w14:paraId="72B445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08E8839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5B0D945E" w14:textId="77777777" w:rsidR="007542A2" w:rsidRDefault="007542A2">
      <w:pPr>
        <w:spacing w:line="240" w:lineRule="auto"/>
      </w:pPr>
    </w:p>
    <w:p w14:paraId="3301C9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6A73CF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8DA05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F19928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317DB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3551700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04298E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65F094C8" w14:textId="77777777" w:rsidR="007542A2" w:rsidRDefault="004E0924">
      <w:pPr>
        <w:spacing w:line="240" w:lineRule="auto"/>
      </w:pPr>
      <w:r>
        <w:rPr>
          <w:rFonts w:ascii="Roboto" w:eastAsia="Roboto" w:hAnsi="Roboto" w:cs="Roboto"/>
        </w:rPr>
        <w:tab/>
        <w:t>&lt;/body&gt;</w:t>
      </w:r>
    </w:p>
    <w:p w14:paraId="664F0D49" w14:textId="51BE04F9" w:rsidR="007542A2" w:rsidRDefault="004E0924" w:rsidP="00665BC1">
      <w:pPr>
        <w:spacing w:line="240" w:lineRule="auto"/>
      </w:pPr>
      <w:r>
        <w:rPr>
          <w:rFonts w:ascii="Roboto" w:eastAsia="Roboto" w:hAnsi="Roboto" w:cs="Roboto"/>
        </w:rPr>
        <w:t>&lt;/html&gt;</w:t>
      </w:r>
      <w:bookmarkStart w:id="267" w:name="h.i01w0dsccm6f" w:colFirst="0" w:colLast="0"/>
      <w:bookmarkStart w:id="268" w:name="h.dvw43ia4dxha" w:colFirst="0" w:colLast="0"/>
      <w:bookmarkEnd w:id="267"/>
      <w:bookmarkEnd w:id="268"/>
    </w:p>
    <w:p w14:paraId="01BD9A97" w14:textId="77777777" w:rsidR="007542A2" w:rsidRDefault="004E0924">
      <w:pPr>
        <w:pStyle w:val="Heading3"/>
        <w:contextualSpacing w:val="0"/>
      </w:pPr>
      <w:bookmarkStart w:id="269" w:name="h.ngfgfuz925fa" w:colFirst="0" w:colLast="0"/>
      <w:bookmarkStart w:id="270" w:name="_Toc448908060"/>
      <w:bookmarkEnd w:id="269"/>
      <w:r>
        <w:lastRenderedPageBreak/>
        <w:t>editRoomSingle.php</w:t>
      </w:r>
      <w:bookmarkEnd w:id="270"/>
    </w:p>
    <w:tbl>
      <w:tblPr>
        <w:tblStyle w:val="afff1"/>
        <w:tblW w:w="11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15"/>
      </w:tblGrid>
      <w:tr w:rsidR="007542A2" w14:paraId="7483D637" w14:textId="77777777">
        <w:tc>
          <w:tcPr>
            <w:tcW w:w="11415" w:type="dxa"/>
            <w:tcMar>
              <w:top w:w="100" w:type="dxa"/>
              <w:left w:w="100" w:type="dxa"/>
              <w:bottom w:w="100" w:type="dxa"/>
              <w:right w:w="100" w:type="dxa"/>
            </w:tcMar>
          </w:tcPr>
          <w:p w14:paraId="61E04A00" w14:textId="77777777" w:rsidR="007542A2" w:rsidRDefault="004E0924">
            <w:pPr>
              <w:widowControl w:val="0"/>
              <w:spacing w:line="240" w:lineRule="auto"/>
            </w:pPr>
            <w:r>
              <w:rPr>
                <w:noProof/>
              </w:rPr>
              <w:drawing>
                <wp:inline distT="114300" distB="114300" distL="114300" distR="114300" wp14:anchorId="49125DC4" wp14:editId="7EF56AAE">
                  <wp:extent cx="6039293" cy="4433660"/>
                  <wp:effectExtent l="0" t="0" r="0" b="5080"/>
                  <wp:docPr id="8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52"/>
                          <a:srcRect/>
                          <a:stretch>
                            <a:fillRect/>
                          </a:stretch>
                        </pic:blipFill>
                        <pic:spPr>
                          <a:xfrm>
                            <a:off x="0" y="0"/>
                            <a:ext cx="6043021" cy="4436397"/>
                          </a:xfrm>
                          <a:prstGeom prst="rect">
                            <a:avLst/>
                          </a:prstGeom>
                          <a:ln/>
                        </pic:spPr>
                      </pic:pic>
                    </a:graphicData>
                  </a:graphic>
                </wp:inline>
              </w:drawing>
            </w:r>
          </w:p>
        </w:tc>
      </w:tr>
    </w:tbl>
    <w:p w14:paraId="0F9DD592" w14:textId="77777777" w:rsidR="007542A2" w:rsidRDefault="004E0924">
      <w:pPr>
        <w:spacing w:line="240" w:lineRule="auto"/>
      </w:pPr>
      <w:bookmarkStart w:id="271" w:name="h.x8waakn84s52" w:colFirst="0" w:colLast="0"/>
      <w:bookmarkEnd w:id="271"/>
      <w:r>
        <w:rPr>
          <w:rFonts w:ascii="Roboto" w:eastAsia="Roboto" w:hAnsi="Roboto" w:cs="Roboto"/>
          <w:color w:val="666666"/>
        </w:rPr>
        <w:t>&lt;?</w:t>
      </w:r>
      <w:r>
        <w:rPr>
          <w:rFonts w:ascii="Roboto" w:eastAsia="Roboto" w:hAnsi="Roboto" w:cs="Roboto"/>
        </w:rPr>
        <w:t>php</w:t>
      </w:r>
    </w:p>
    <w:p w14:paraId="3517027B"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4EC6EFC1" w14:textId="77777777" w:rsidR="007542A2" w:rsidRDefault="004E0924">
      <w:pPr>
        <w:spacing w:line="240" w:lineRule="auto"/>
      </w:pPr>
      <w:r>
        <w:rPr>
          <w:rFonts w:ascii="Roboto" w:eastAsia="Roboto" w:hAnsi="Roboto" w:cs="Roboto"/>
        </w:rPr>
        <w:lastRenderedPageBreak/>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40E890BF" w14:textId="77777777" w:rsidR="007542A2" w:rsidRDefault="007542A2">
      <w:pPr>
        <w:spacing w:line="240" w:lineRule="auto"/>
      </w:pPr>
    </w:p>
    <w:p w14:paraId="3505D870" w14:textId="77777777" w:rsidR="007542A2" w:rsidRDefault="004E0924">
      <w:pPr>
        <w:spacing w:line="240" w:lineRule="auto"/>
      </w:pPr>
      <w:r>
        <w:rPr>
          <w:rFonts w:ascii="Roboto" w:eastAsia="Roboto" w:hAnsi="Roboto" w:cs="Roboto"/>
        </w:rPr>
        <w:tab/>
      </w:r>
      <w:r>
        <w:rPr>
          <w:rFonts w:ascii="Roboto" w:eastAsia="Roboto" w:hAnsi="Roboto" w:cs="Roboto"/>
          <w:i/>
          <w:color w:val="408080"/>
        </w:rPr>
        <w:t>// Error message variable</w:t>
      </w:r>
    </w:p>
    <w:p w14:paraId="3C4D0D7D"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730B5537" w14:textId="77777777" w:rsidR="007542A2" w:rsidRDefault="007542A2">
      <w:pPr>
        <w:spacing w:line="240" w:lineRule="auto"/>
      </w:pPr>
    </w:p>
    <w:p w14:paraId="14D112E6" w14:textId="77777777" w:rsidR="007542A2" w:rsidRDefault="004E0924">
      <w:pPr>
        <w:spacing w:line="240" w:lineRule="auto"/>
      </w:pPr>
      <w:r>
        <w:rPr>
          <w:rFonts w:ascii="Roboto" w:eastAsia="Roboto" w:hAnsi="Roboto" w:cs="Roboto"/>
        </w:rPr>
        <w:tab/>
      </w:r>
      <w:r>
        <w:rPr>
          <w:rFonts w:ascii="Roboto" w:eastAsia="Roboto" w:hAnsi="Roboto" w:cs="Roboto"/>
          <w:i/>
          <w:color w:val="408080"/>
        </w:rPr>
        <w:t>// Code to be executed if the room is to be deleted</w:t>
      </w:r>
    </w:p>
    <w:p w14:paraId="33CEB508"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'editFormDelete'</w:t>
      </w:r>
      <w:r>
        <w:rPr>
          <w:rFonts w:ascii="Roboto" w:eastAsia="Roboto" w:hAnsi="Roboto" w:cs="Roboto"/>
        </w:rPr>
        <w:t>]))</w:t>
      </w:r>
    </w:p>
    <w:p w14:paraId="1C03C595" w14:textId="77777777" w:rsidR="007542A2" w:rsidRDefault="004E0924">
      <w:pPr>
        <w:spacing w:line="240" w:lineRule="auto"/>
      </w:pPr>
      <w:r>
        <w:rPr>
          <w:rFonts w:ascii="Roboto" w:eastAsia="Roboto" w:hAnsi="Roboto" w:cs="Roboto"/>
        </w:rPr>
        <w:tab/>
        <w:t>{</w:t>
      </w:r>
    </w:p>
    <w:p w14:paraId="57BF98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'editFormRoomID'</w:t>
      </w:r>
      <w:r>
        <w:rPr>
          <w:rFonts w:ascii="Roboto" w:eastAsia="Roboto" w:hAnsi="Roboto" w:cs="Roboto"/>
        </w:rPr>
        <w:t>])))</w:t>
      </w:r>
    </w:p>
    <w:p w14:paraId="6C3D04C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BEC523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has been deleted successfully."</w:t>
      </w:r>
      <w:r>
        <w:rPr>
          <w:rFonts w:ascii="Roboto" w:eastAsia="Roboto" w:hAnsi="Roboto" w:cs="Roboto"/>
        </w:rPr>
        <w:t>;</w:t>
      </w:r>
    </w:p>
    <w:p w14:paraId="341B6D7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URL=./viewAllRooms.php'&gt;"</w:t>
      </w:r>
      <w:r>
        <w:rPr>
          <w:rFonts w:ascii="Roboto" w:eastAsia="Roboto" w:hAnsi="Roboto" w:cs="Roboto"/>
        </w:rPr>
        <w:t>;</w:t>
      </w:r>
    </w:p>
    <w:p w14:paraId="1B4415FA"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E0BC8D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524188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4CEA1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went wrong when deleting the room."</w:t>
      </w:r>
      <w:r>
        <w:rPr>
          <w:rFonts w:ascii="Roboto" w:eastAsia="Roboto" w:hAnsi="Roboto" w:cs="Roboto"/>
        </w:rPr>
        <w:t>;</w:t>
      </w:r>
    </w:p>
    <w:p w14:paraId="56093D64"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B851892" w14:textId="77777777" w:rsidR="007542A2" w:rsidRDefault="004E0924">
      <w:pPr>
        <w:spacing w:line="240" w:lineRule="auto"/>
      </w:pPr>
      <w:r>
        <w:rPr>
          <w:rFonts w:ascii="Roboto" w:eastAsia="Roboto" w:hAnsi="Roboto" w:cs="Roboto"/>
        </w:rPr>
        <w:tab/>
        <w:t>}</w:t>
      </w:r>
    </w:p>
    <w:p w14:paraId="7C0C5A73"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w:t>
      </w:r>
    </w:p>
    <w:p w14:paraId="00F6DD93" w14:textId="77777777" w:rsidR="007542A2" w:rsidRDefault="004E0924">
      <w:pPr>
        <w:spacing w:line="240" w:lineRule="auto"/>
      </w:pPr>
      <w:r>
        <w:rPr>
          <w:rFonts w:ascii="Roboto" w:eastAsia="Roboto" w:hAnsi="Roboto" w:cs="Roboto"/>
        </w:rPr>
        <w:tab/>
        <w:t>{</w:t>
      </w:r>
    </w:p>
    <w:p w14:paraId="199F042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'editFormRoomID'</w:t>
      </w:r>
      <w:r>
        <w:rPr>
          <w:rFonts w:ascii="Roboto" w:eastAsia="Roboto" w:hAnsi="Roboto" w:cs="Roboto"/>
        </w:rPr>
        <w:t>];</w:t>
      </w:r>
    </w:p>
    <w:p w14:paraId="04701F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'editFormRoomName'</w:t>
      </w:r>
      <w:r>
        <w:rPr>
          <w:rFonts w:ascii="Roboto" w:eastAsia="Roboto" w:hAnsi="Roboto" w:cs="Roboto"/>
        </w:rPr>
        <w:t>];</w:t>
      </w:r>
    </w:p>
    <w:p w14:paraId="5C8468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'editFormCapacity'</w:t>
      </w:r>
      <w:r>
        <w:rPr>
          <w:rFonts w:ascii="Roboto" w:eastAsia="Roboto" w:hAnsi="Roboto" w:cs="Roboto"/>
        </w:rPr>
        <w:t>];</w:t>
      </w:r>
    </w:p>
    <w:p w14:paraId="5EAD93F4" w14:textId="77777777" w:rsidR="007542A2" w:rsidRDefault="007542A2">
      <w:pPr>
        <w:spacing w:line="240" w:lineRule="auto"/>
      </w:pPr>
    </w:p>
    <w:p w14:paraId="4411DC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we assign the values of the POST variables into the form variables</w:t>
      </w:r>
    </w:p>
    <w:p w14:paraId="7C337B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//$editFormUsername = $_POST['editFormUsername'];</w:t>
      </w:r>
    </w:p>
    <w:p w14:paraId="5E072808" w14:textId="77777777" w:rsidR="007542A2" w:rsidRDefault="004E0924">
      <w:pPr>
        <w:spacing w:line="240" w:lineRule="auto"/>
      </w:pPr>
      <w:r>
        <w:rPr>
          <w:rFonts w:ascii="Roboto" w:eastAsia="Roboto" w:hAnsi="Roboto" w:cs="Roboto"/>
        </w:rPr>
        <w:tab/>
        <w:t>}</w:t>
      </w:r>
    </w:p>
    <w:p w14:paraId="539797BE" w14:textId="77777777" w:rsidR="007542A2" w:rsidRDefault="004E0924">
      <w:pPr>
        <w:spacing w:line="240" w:lineRule="auto"/>
      </w:pP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79A52FE2" w14:textId="77777777" w:rsidR="007542A2" w:rsidRDefault="004E0924">
      <w:pPr>
        <w:spacing w:line="240" w:lineRule="auto"/>
      </w:pPr>
      <w:r>
        <w:rPr>
          <w:rFonts w:ascii="Roboto" w:eastAsia="Roboto" w:hAnsi="Roboto" w:cs="Roboto"/>
        </w:rPr>
        <w:tab/>
        <w:t>{</w:t>
      </w:r>
    </w:p>
    <w:p w14:paraId="512AE5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there is no userID speicifed by GET and there's no POST submission set, something has gone wrong and we tell the user this</w:t>
      </w:r>
    </w:p>
    <w:p w14:paraId="75B1E3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has gone wrong; no room ID specified.&lt;br /&gt;"</w:t>
      </w:r>
      <w:r>
        <w:rPr>
          <w:rFonts w:ascii="Roboto" w:eastAsia="Roboto" w:hAnsi="Roboto" w:cs="Roboto"/>
        </w:rPr>
        <w:t>;</w:t>
      </w:r>
    </w:p>
    <w:p w14:paraId="44721E43" w14:textId="77777777" w:rsidR="007542A2" w:rsidRDefault="004E0924">
      <w:pPr>
        <w:spacing w:line="240" w:lineRule="auto"/>
      </w:pPr>
      <w:r>
        <w:rPr>
          <w:rFonts w:ascii="Roboto" w:eastAsia="Roboto" w:hAnsi="Roboto" w:cs="Roboto"/>
        </w:rPr>
        <w:tab/>
        <w:t>}</w:t>
      </w:r>
    </w:p>
    <w:p w14:paraId="68FFCBFA" w14:textId="77777777" w:rsidR="007542A2" w:rsidRDefault="004E0924">
      <w:pPr>
        <w:spacing w:line="240" w:lineRule="auto"/>
      </w:pPr>
      <w:r>
        <w:rPr>
          <w:rFonts w:ascii="Roboto" w:eastAsia="Roboto" w:hAnsi="Roboto" w:cs="Roboto"/>
        </w:rPr>
        <w:lastRenderedPageBreak/>
        <w:tab/>
      </w:r>
      <w:r>
        <w:rPr>
          <w:rFonts w:ascii="Roboto" w:eastAsia="Roboto" w:hAnsi="Roboto" w:cs="Roboto"/>
          <w:b/>
          <w:color w:val="008000"/>
        </w:rPr>
        <w:t>else</w:t>
      </w:r>
    </w:p>
    <w:p w14:paraId="38411548" w14:textId="77777777" w:rsidR="007542A2" w:rsidRDefault="004E0924">
      <w:pPr>
        <w:spacing w:line="240" w:lineRule="auto"/>
      </w:pPr>
      <w:r>
        <w:rPr>
          <w:rFonts w:ascii="Roboto" w:eastAsia="Roboto" w:hAnsi="Roboto" w:cs="Roboto"/>
        </w:rPr>
        <w:tab/>
        <w:t>{</w:t>
      </w:r>
    </w:p>
    <w:p w14:paraId="33DA2E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Else, everything is working and we assign the form variables the values of the userID taken from the database</w:t>
      </w:r>
    </w:p>
    <w:p w14:paraId="5431A3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w:t>
      </w:r>
    </w:p>
    <w:p w14:paraId="0F55111D" w14:textId="77777777" w:rsidR="007542A2" w:rsidRDefault="007542A2">
      <w:pPr>
        <w:spacing w:line="240" w:lineRule="auto"/>
      </w:pPr>
    </w:p>
    <w:p w14:paraId="4D7E2F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7CEB2A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$editFormRoomName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$roomResult</w:t>
      </w:r>
      <w:r>
        <w:rPr>
          <w:rFonts w:ascii="Roboto" w:eastAsia="Roboto" w:hAnsi="Roboto" w:cs="Roboto"/>
        </w:rPr>
        <w:t>[</w:t>
      </w:r>
      <w:r>
        <w:rPr>
          <w:rFonts w:ascii="Roboto" w:eastAsia="Roboto" w:hAnsi="Roboto" w:cs="Roboto"/>
          <w:color w:val="BA2121"/>
        </w:rPr>
        <w:t>'name'</w:t>
      </w:r>
      <w:r>
        <w:rPr>
          <w:rFonts w:ascii="Roboto" w:eastAsia="Roboto" w:hAnsi="Roboto" w:cs="Roboto"/>
        </w:rPr>
        <w:t>];</w:t>
      </w:r>
    </w:p>
    <w:p w14:paraId="64C82B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$roomResult</w:t>
      </w:r>
      <w:r>
        <w:rPr>
          <w:rFonts w:ascii="Roboto" w:eastAsia="Roboto" w:hAnsi="Roboto" w:cs="Roboto"/>
        </w:rPr>
        <w:t>[</w:t>
      </w:r>
      <w:r>
        <w:rPr>
          <w:rFonts w:ascii="Roboto" w:eastAsia="Roboto" w:hAnsi="Roboto" w:cs="Roboto"/>
          <w:color w:val="BA2121"/>
        </w:rPr>
        <w:t>'capacity'</w:t>
      </w:r>
      <w:r>
        <w:rPr>
          <w:rFonts w:ascii="Roboto" w:eastAsia="Roboto" w:hAnsi="Roboto" w:cs="Roboto"/>
        </w:rPr>
        <w:t>];</w:t>
      </w:r>
    </w:p>
    <w:p w14:paraId="6E334680" w14:textId="77777777" w:rsidR="007542A2" w:rsidRDefault="004E0924">
      <w:pPr>
        <w:spacing w:line="240" w:lineRule="auto"/>
      </w:pPr>
      <w:r>
        <w:rPr>
          <w:rFonts w:ascii="Roboto" w:eastAsia="Roboto" w:hAnsi="Roboto" w:cs="Roboto"/>
        </w:rPr>
        <w:tab/>
        <w:t>}</w:t>
      </w:r>
    </w:p>
    <w:p w14:paraId="4024888C" w14:textId="77777777" w:rsidR="007542A2" w:rsidRDefault="007542A2">
      <w:pPr>
        <w:spacing w:line="240" w:lineRule="auto"/>
      </w:pPr>
    </w:p>
    <w:p w14:paraId="54973A00" w14:textId="77777777" w:rsidR="007542A2" w:rsidRDefault="004E0924">
      <w:pPr>
        <w:spacing w:line="240" w:lineRule="auto"/>
      </w:pPr>
      <w:r>
        <w:rPr>
          <w:rFonts w:ascii="Roboto" w:eastAsia="Roboto" w:hAnsi="Roboto" w:cs="Roboto"/>
        </w:rPr>
        <w:tab/>
      </w:r>
      <w:r>
        <w:rPr>
          <w:rFonts w:ascii="Roboto" w:eastAsia="Roboto" w:hAnsi="Roboto" w:cs="Roboto"/>
          <w:i/>
          <w:color w:val="408080"/>
        </w:rPr>
        <w:t>// If the form has been submitted and there have been no errors found</w:t>
      </w:r>
    </w:p>
    <w:p w14:paraId="4898F55B"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F09785B" w14:textId="77777777" w:rsidR="007542A2" w:rsidRDefault="004E0924">
      <w:pPr>
        <w:spacing w:line="240" w:lineRule="auto"/>
      </w:pPr>
      <w:r>
        <w:rPr>
          <w:rFonts w:ascii="Roboto" w:eastAsia="Roboto" w:hAnsi="Roboto" w:cs="Roboto"/>
        </w:rPr>
        <w:tab/>
        <w:t>{</w:t>
      </w:r>
    </w:p>
    <w:p w14:paraId="195AFB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p>
    <w:p w14:paraId="527A98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$editFormRoomID</w:t>
      </w:r>
      <w:r>
        <w:rPr>
          <w:rFonts w:ascii="Roboto" w:eastAsia="Roboto" w:hAnsi="Roboto" w:cs="Roboto"/>
        </w:rPr>
        <w:t>,</w:t>
      </w:r>
    </w:p>
    <w:p w14:paraId="443B321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"name"</w:t>
      </w:r>
      <w:r>
        <w:rPr>
          <w:rFonts w:ascii="Roboto" w:eastAsia="Roboto" w:hAnsi="Roboto" w:cs="Roboto"/>
          <w:color w:val="666666"/>
        </w:rPr>
        <w:t>=&gt;</w:t>
      </w:r>
      <w:r>
        <w:rPr>
          <w:rFonts w:ascii="Roboto" w:eastAsia="Roboto" w:hAnsi="Roboto" w:cs="Roboto"/>
          <w:color w:val="19177C"/>
        </w:rPr>
        <w:t>$editFormRoomName</w:t>
      </w:r>
      <w:r>
        <w:rPr>
          <w:rFonts w:ascii="Roboto" w:eastAsia="Roboto" w:hAnsi="Roboto" w:cs="Roboto"/>
        </w:rPr>
        <w:t>,</w:t>
      </w:r>
    </w:p>
    <w:p w14:paraId="2DFD602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"capacity"</w:t>
      </w:r>
      <w:r>
        <w:rPr>
          <w:rFonts w:ascii="Roboto" w:eastAsia="Roboto" w:hAnsi="Roboto" w:cs="Roboto"/>
          <w:color w:val="666666"/>
        </w:rPr>
        <w:t>=&gt;</w:t>
      </w:r>
      <w:r>
        <w:rPr>
          <w:rFonts w:ascii="Roboto" w:eastAsia="Roboto" w:hAnsi="Roboto" w:cs="Roboto"/>
          <w:color w:val="19177C"/>
        </w:rPr>
        <w:t>$editFormCapacity</w:t>
      </w:r>
    </w:p>
    <w:p w14:paraId="6C5F13D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689A848" w14:textId="77777777" w:rsidR="007542A2" w:rsidRDefault="007542A2">
      <w:pPr>
        <w:spacing w:line="240" w:lineRule="auto"/>
      </w:pPr>
    </w:p>
    <w:p w14:paraId="3A097F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updateTable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195B74E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4A0AC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30DD5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"Saving changes..."</w:t>
      </w:r>
      <w:r>
        <w:rPr>
          <w:rFonts w:ascii="Roboto" w:eastAsia="Roboto" w:hAnsi="Roboto" w:cs="Roboto"/>
        </w:rPr>
        <w:t>;</w:t>
      </w:r>
    </w:p>
    <w:p w14:paraId="44D48D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URL=./viewAllRooms.php'&gt;"</w:t>
      </w:r>
      <w:r>
        <w:rPr>
          <w:rFonts w:ascii="Roboto" w:eastAsia="Roboto" w:hAnsi="Roboto" w:cs="Roboto"/>
        </w:rPr>
        <w:t>;</w:t>
      </w:r>
    </w:p>
    <w:p w14:paraId="2944A43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95CBE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60428C3"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89C7D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was a problem inserting the data to the table."</w:t>
      </w:r>
      <w:r>
        <w:rPr>
          <w:rFonts w:ascii="Roboto" w:eastAsia="Roboto" w:hAnsi="Roboto" w:cs="Roboto"/>
        </w:rPr>
        <w:t>;</w:t>
      </w:r>
    </w:p>
    <w:p w14:paraId="5688A93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3CF8E06" w14:textId="77777777" w:rsidR="007542A2" w:rsidRDefault="004E0924">
      <w:pPr>
        <w:spacing w:line="240" w:lineRule="auto"/>
      </w:pPr>
      <w:r>
        <w:rPr>
          <w:rFonts w:ascii="Roboto" w:eastAsia="Roboto" w:hAnsi="Roboto" w:cs="Roboto"/>
        </w:rPr>
        <w:tab/>
        <w:t>}</w:t>
      </w:r>
    </w:p>
    <w:p w14:paraId="5C88521F" w14:textId="77777777" w:rsidR="007542A2" w:rsidRDefault="004E0924">
      <w:pPr>
        <w:spacing w:line="240" w:lineRule="auto"/>
      </w:pPr>
      <w:r>
        <w:rPr>
          <w:rFonts w:ascii="Roboto" w:eastAsia="Roboto" w:hAnsi="Roboto" w:cs="Roboto"/>
          <w:color w:val="BC7A00"/>
        </w:rPr>
        <w:t>?&gt;</w:t>
      </w:r>
    </w:p>
    <w:p w14:paraId="74C35636" w14:textId="77777777" w:rsidR="007542A2" w:rsidRDefault="007542A2">
      <w:pPr>
        <w:spacing w:line="240" w:lineRule="auto"/>
      </w:pPr>
    </w:p>
    <w:p w14:paraId="04CF457D" w14:textId="77777777" w:rsidR="007542A2" w:rsidRDefault="004E0924">
      <w:pPr>
        <w:spacing w:line="240" w:lineRule="auto"/>
      </w:pPr>
      <w:r>
        <w:rPr>
          <w:rFonts w:ascii="Roboto" w:eastAsia="Roboto" w:hAnsi="Roboto" w:cs="Roboto"/>
        </w:rPr>
        <w:lastRenderedPageBreak/>
        <w:t>&lt;!DOCTYPE html&gt;</w:t>
      </w:r>
    </w:p>
    <w:p w14:paraId="1EA9873B" w14:textId="77777777" w:rsidR="007542A2" w:rsidRDefault="004E0924">
      <w:pPr>
        <w:spacing w:line="240" w:lineRule="auto"/>
      </w:pPr>
      <w:r>
        <w:rPr>
          <w:rFonts w:ascii="Roboto" w:eastAsia="Roboto" w:hAnsi="Roboto" w:cs="Roboto"/>
        </w:rPr>
        <w:t>&lt;html&gt;</w:t>
      </w:r>
    </w:p>
    <w:p w14:paraId="68B5AC76" w14:textId="77777777" w:rsidR="007542A2" w:rsidRDefault="004E0924">
      <w:pPr>
        <w:spacing w:line="240" w:lineRule="auto"/>
      </w:pPr>
      <w:r>
        <w:rPr>
          <w:rFonts w:ascii="Roboto" w:eastAsia="Roboto" w:hAnsi="Roboto" w:cs="Roboto"/>
        </w:rPr>
        <w:tab/>
        <w:t>&lt;head&gt;</w:t>
      </w:r>
    </w:p>
    <w:p w14:paraId="1CA61664"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2AB5C6E8"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1A9C7E30"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00A1AA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5529848D" w14:textId="77777777" w:rsidR="007542A2" w:rsidRDefault="004E0924">
      <w:pPr>
        <w:spacing w:line="240" w:lineRule="auto"/>
      </w:pPr>
      <w:r>
        <w:rPr>
          <w:rFonts w:ascii="Roboto" w:eastAsia="Roboto" w:hAnsi="Roboto" w:cs="Roboto"/>
        </w:rPr>
        <w:tab/>
        <w:t>&lt;/head&gt;</w:t>
      </w:r>
    </w:p>
    <w:p w14:paraId="34CEEA7E" w14:textId="77777777" w:rsidR="007542A2" w:rsidRDefault="004E0924">
      <w:pPr>
        <w:spacing w:line="240" w:lineRule="auto"/>
      </w:pPr>
      <w:r>
        <w:rPr>
          <w:rFonts w:ascii="Roboto" w:eastAsia="Roboto" w:hAnsi="Roboto" w:cs="Roboto"/>
        </w:rPr>
        <w:tab/>
        <w:t>&lt;body&gt;</w:t>
      </w:r>
    </w:p>
    <w:p w14:paraId="0106BDD7" w14:textId="77777777" w:rsidR="007542A2" w:rsidRDefault="004E0924">
      <w:pPr>
        <w:spacing w:line="240" w:lineRule="auto"/>
      </w:pPr>
      <w:r>
        <w:rPr>
          <w:rFonts w:ascii="Roboto" w:eastAsia="Roboto" w:hAnsi="Roboto" w:cs="Roboto"/>
        </w:rPr>
        <w:tab/>
      </w:r>
      <w:r>
        <w:rPr>
          <w:rFonts w:ascii="Roboto" w:eastAsia="Roboto" w:hAnsi="Roboto" w:cs="Roboto"/>
        </w:rPr>
        <w:tab/>
        <w:t>&lt;!-- Includes the menu for navigating the site, which will be generated differently for each user --&gt;</w:t>
      </w:r>
    </w:p>
    <w:p w14:paraId="7AADA15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721293D0" w14:textId="77777777" w:rsidR="007542A2" w:rsidRDefault="007542A2">
      <w:pPr>
        <w:spacing w:line="240" w:lineRule="auto"/>
      </w:pPr>
    </w:p>
    <w:p w14:paraId="4DBD93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7CDC79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3120271B"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98906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58BE1415" w14:textId="77777777" w:rsidR="007542A2" w:rsidRDefault="007542A2">
      <w:pPr>
        <w:spacing w:line="240" w:lineRule="auto"/>
      </w:pPr>
    </w:p>
    <w:p w14:paraId="0F1544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&lt;h1&gt;&lt;a href="./admin.php"&gt;Admin Panel&lt;/a&gt;&lt;/h1&gt;</w:t>
      </w:r>
    </w:p>
    <w:p w14:paraId="3DF2627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&lt;h2&gt;&lt;a href="./viewAllRooms.php"&gt;View All Rooms&lt;/a&gt;&lt;/h2&gt;</w:t>
      </w:r>
    </w:p>
    <w:p w14:paraId="16B7E8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&lt;h3&gt;&lt;a href="</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w:t>
      </w:r>
      <w:r>
        <w:rPr>
          <w:rFonts w:ascii="Roboto" w:eastAsia="Roboto" w:hAnsi="Roboto" w:cs="Roboto"/>
          <w:color w:val="666666"/>
        </w:rPr>
        <w:t>.</w:t>
      </w:r>
      <w:r>
        <w:rPr>
          <w:rFonts w:ascii="Roboto" w:eastAsia="Roboto" w:hAnsi="Roboto" w:cs="Roboto"/>
          <w:color w:val="BA2121"/>
        </w:rPr>
        <w:t>"?roomID="</w:t>
      </w:r>
      <w:r>
        <w:rPr>
          <w:rFonts w:ascii="Roboto" w:eastAsia="Roboto" w:hAnsi="Roboto" w:cs="Roboto"/>
          <w:color w:val="666666"/>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"&gt;Edit Single Room&lt;/a&gt;&lt;/h3&gt;</w:t>
      </w:r>
    </w:p>
    <w:p w14:paraId="2861AFC9" w14:textId="77777777" w:rsidR="007542A2" w:rsidRDefault="007542A2">
      <w:pPr>
        <w:spacing w:line="240" w:lineRule="auto"/>
      </w:pPr>
    </w:p>
    <w:p w14:paraId="46A172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id="editForm" name="editForm"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3ABF33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name="editFormFieldSet" id="editFormFieldSet" class="userFormFieldSet"&gt;</w:t>
      </w:r>
    </w:p>
    <w:p w14:paraId="5432A1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&lt;legend&gt;Manually edit Room&lt;/legend&gt;</w:t>
      </w:r>
    </w:p>
    <w:p w14:paraId="355C332D" w14:textId="77777777" w:rsidR="007542A2" w:rsidRDefault="007542A2">
      <w:pPr>
        <w:spacing w:line="240" w:lineRule="auto"/>
      </w:pPr>
    </w:p>
    <w:p w14:paraId="2D24041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59BCB4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3775BD24" w14:textId="77777777" w:rsidR="007542A2" w:rsidRDefault="007542A2">
      <w:pPr>
        <w:spacing w:line="240" w:lineRule="auto"/>
      </w:pPr>
    </w:p>
    <w:p w14:paraId="3AE5EE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for="editFormRoomID"&gt;Room ID:&lt;/label&gt;</w:t>
      </w:r>
    </w:p>
    <w:p w14:paraId="21ED89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name="editFormRoomIDDisabled" maxlength="10" disabled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0B978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name="editFormRoomID"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$editFormRoomID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56495C05"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for="editFormRoomName"&gt;Room Name:&lt;/label&gt;</w:t>
      </w:r>
    </w:p>
    <w:p w14:paraId="575C062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name="editFormRoomName" maxlength="40"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$editFormRoomName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065EE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for="editFormCapacity"&gt;Room Capacity:&lt;/label&gt;</w:t>
      </w:r>
    </w:p>
    <w:p w14:paraId="6186EB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type="number" name="editFormCapacity" maxlength="4"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$editFormCapacity</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FF2C94E" w14:textId="77777777" w:rsidR="007542A2" w:rsidRDefault="007542A2">
      <w:pPr>
        <w:spacing w:line="240" w:lineRule="auto"/>
      </w:pPr>
    </w:p>
    <w:p w14:paraId="702176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value="Save Edited Room" id="editFormSubmit" name="editFormSubmit" form="editForm" /&gt;</w:t>
      </w:r>
    </w:p>
    <w:p w14:paraId="4ED84D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value="Delete Room" id="editFormDelete" name="editFormDelete" form="editForm" /&gt;</w:t>
      </w:r>
    </w:p>
    <w:p w14:paraId="5B10C1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2CE83D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648A4C6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8A1ED47"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71878C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0DF89F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ABDCB9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E380C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&lt;p&gt;</w:t>
      </w:r>
      <w:r>
        <w:rPr>
          <w:rFonts w:ascii="Roboto" w:eastAsia="Roboto" w:hAnsi="Roboto" w:cs="Roboto"/>
          <w:color w:val="BC7A00"/>
        </w:rPr>
        <w:t>&lt;?php</w:t>
      </w:r>
      <w:r>
        <w:rPr>
          <w:rFonts w:ascii="Roboto" w:eastAsia="Roboto" w:hAnsi="Roboto" w:cs="Roboto"/>
        </w:rPr>
        <w:t xml:space="preserve"> 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&lt;/p&gt;</w:t>
      </w:r>
    </w:p>
    <w:p w14:paraId="3733A2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52DE5C3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784A0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611AF4C" w14:textId="77777777" w:rsidR="007542A2" w:rsidRDefault="004E0924">
      <w:pPr>
        <w:spacing w:line="240" w:lineRule="auto"/>
      </w:pPr>
      <w:r>
        <w:rPr>
          <w:rFonts w:ascii="Roboto" w:eastAsia="Roboto" w:hAnsi="Roboto" w:cs="Roboto"/>
        </w:rPr>
        <w:tab/>
        <w:t>&lt;/body&gt;</w:t>
      </w:r>
    </w:p>
    <w:p w14:paraId="39651345" w14:textId="6A9DA23C" w:rsidR="007542A2" w:rsidRDefault="004E0924" w:rsidP="00665BC1">
      <w:pPr>
        <w:spacing w:line="240" w:lineRule="auto"/>
      </w:pPr>
      <w:r>
        <w:rPr>
          <w:rFonts w:ascii="Roboto" w:eastAsia="Roboto" w:hAnsi="Roboto" w:cs="Roboto"/>
        </w:rPr>
        <w:t>&lt;/html&gt;</w:t>
      </w:r>
      <w:bookmarkStart w:id="272" w:name="h.t4birbc614d3" w:colFirst="0" w:colLast="0"/>
      <w:bookmarkStart w:id="273" w:name="h.kqmos5u12bz2" w:colFirst="0" w:colLast="0"/>
      <w:bookmarkEnd w:id="272"/>
      <w:bookmarkEnd w:id="273"/>
    </w:p>
    <w:p w14:paraId="75A10578" w14:textId="77777777" w:rsidR="007542A2" w:rsidRDefault="004E0924">
      <w:pPr>
        <w:pStyle w:val="Heading3"/>
        <w:contextualSpacing w:val="0"/>
      </w:pPr>
      <w:bookmarkStart w:id="274" w:name="h.bvbihrd78arr" w:colFirst="0" w:colLast="0"/>
      <w:bookmarkStart w:id="275" w:name="_Toc448908061"/>
      <w:bookmarkEnd w:id="274"/>
      <w:r>
        <w:lastRenderedPageBreak/>
        <w:t>editUserSingle.php</w:t>
      </w:r>
      <w:bookmarkEnd w:id="275"/>
    </w:p>
    <w:tbl>
      <w:tblPr>
        <w:tblStyle w:val="afff2"/>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25"/>
      </w:tblGrid>
      <w:tr w:rsidR="007542A2" w14:paraId="0664D8EE" w14:textId="77777777">
        <w:tc>
          <w:tcPr>
            <w:tcW w:w="8625" w:type="dxa"/>
            <w:tcMar>
              <w:top w:w="100" w:type="dxa"/>
              <w:left w:w="100" w:type="dxa"/>
              <w:bottom w:w="100" w:type="dxa"/>
              <w:right w:w="100" w:type="dxa"/>
            </w:tcMar>
          </w:tcPr>
          <w:p w14:paraId="3D5BD0C5" w14:textId="77777777" w:rsidR="007542A2" w:rsidRDefault="004E0924">
            <w:pPr>
              <w:widowControl w:val="0"/>
              <w:spacing w:line="240" w:lineRule="auto"/>
            </w:pPr>
            <w:r>
              <w:rPr>
                <w:noProof/>
              </w:rPr>
              <w:drawing>
                <wp:inline distT="114300" distB="114300" distL="114300" distR="114300" wp14:anchorId="0F736BB9" wp14:editId="3CCACA83">
                  <wp:extent cx="4497572" cy="4222750"/>
                  <wp:effectExtent l="0" t="0" r="0" b="6350"/>
                  <wp:docPr id="2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3"/>
                          <a:srcRect/>
                          <a:stretch>
                            <a:fillRect/>
                          </a:stretch>
                        </pic:blipFill>
                        <pic:spPr>
                          <a:xfrm>
                            <a:off x="0" y="0"/>
                            <a:ext cx="4501362" cy="4226309"/>
                          </a:xfrm>
                          <a:prstGeom prst="rect">
                            <a:avLst/>
                          </a:prstGeom>
                          <a:ln/>
                        </pic:spPr>
                      </pic:pic>
                    </a:graphicData>
                  </a:graphic>
                </wp:inline>
              </w:drawing>
            </w:r>
          </w:p>
        </w:tc>
      </w:tr>
    </w:tbl>
    <w:p w14:paraId="4BE83655" w14:textId="77777777" w:rsidR="007542A2" w:rsidRDefault="004E0924">
      <w:pPr>
        <w:spacing w:line="240" w:lineRule="auto"/>
      </w:pPr>
      <w:bookmarkStart w:id="276" w:name="h.eqrkxu26agbx" w:colFirst="0" w:colLast="0"/>
      <w:bookmarkEnd w:id="276"/>
      <w:r>
        <w:rPr>
          <w:rFonts w:ascii="Roboto" w:eastAsia="Roboto" w:hAnsi="Roboto" w:cs="Roboto"/>
          <w:color w:val="666666"/>
        </w:rPr>
        <w:t>&lt;?</w:t>
      </w:r>
      <w:r>
        <w:rPr>
          <w:rFonts w:ascii="Roboto" w:eastAsia="Roboto" w:hAnsi="Roboto" w:cs="Roboto"/>
        </w:rPr>
        <w:t>php</w:t>
      </w:r>
    </w:p>
    <w:p w14:paraId="26792BCE"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119237E9"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3177905B" w14:textId="77777777" w:rsidR="007542A2" w:rsidRDefault="007542A2">
      <w:pPr>
        <w:spacing w:line="240" w:lineRule="auto"/>
      </w:pPr>
    </w:p>
    <w:p w14:paraId="52E9BB10"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BBA4401" w14:textId="77777777" w:rsidR="007542A2" w:rsidRDefault="004E0924">
      <w:pPr>
        <w:spacing w:line="240" w:lineRule="auto"/>
      </w:pPr>
      <w:r>
        <w:rPr>
          <w:rFonts w:ascii="Roboto" w:eastAsia="Roboto" w:hAnsi="Roboto" w:cs="Roboto"/>
        </w:rPr>
        <w:tab/>
      </w:r>
    </w:p>
    <w:p w14:paraId="63CFC97B" w14:textId="77777777" w:rsidR="007542A2" w:rsidRDefault="004E0924">
      <w:pPr>
        <w:spacing w:line="240" w:lineRule="auto"/>
      </w:pPr>
      <w:r>
        <w:rPr>
          <w:rFonts w:ascii="Roboto" w:eastAsia="Roboto" w:hAnsi="Roboto" w:cs="Roboto"/>
        </w:rPr>
        <w:tab/>
      </w:r>
      <w:r>
        <w:rPr>
          <w:rFonts w:ascii="Roboto" w:eastAsia="Roboto" w:hAnsi="Roboto" w:cs="Roboto"/>
          <w:i/>
          <w:color w:val="408080"/>
        </w:rPr>
        <w:t>// Code to be run if the user is to be deleted, including a redirect if the deletion was successful</w:t>
      </w:r>
    </w:p>
    <w:p w14:paraId="35715BE9"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'editFormDelete'</w:t>
      </w:r>
      <w:r>
        <w:rPr>
          <w:rFonts w:ascii="Roboto" w:eastAsia="Roboto" w:hAnsi="Roboto" w:cs="Roboto"/>
        </w:rPr>
        <w:t>]))</w:t>
      </w:r>
    </w:p>
    <w:p w14:paraId="58DFC685" w14:textId="77777777" w:rsidR="007542A2" w:rsidRDefault="004E0924">
      <w:pPr>
        <w:spacing w:line="240" w:lineRule="auto"/>
      </w:pPr>
      <w:r>
        <w:rPr>
          <w:rFonts w:ascii="Roboto" w:eastAsia="Roboto" w:hAnsi="Roboto" w:cs="Roboto"/>
        </w:rPr>
        <w:tab/>
        <w:t>{</w:t>
      </w:r>
    </w:p>
    <w:p w14:paraId="1BCFC4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'editFormUserID'</w:t>
      </w:r>
      <w:r>
        <w:rPr>
          <w:rFonts w:ascii="Roboto" w:eastAsia="Roboto" w:hAnsi="Roboto" w:cs="Roboto"/>
        </w:rPr>
        <w:t>])))</w:t>
      </w:r>
    </w:p>
    <w:p w14:paraId="0CA29627"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46709F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has been deleted successfully."</w:t>
      </w:r>
      <w:r>
        <w:rPr>
          <w:rFonts w:ascii="Roboto" w:eastAsia="Roboto" w:hAnsi="Roboto" w:cs="Roboto"/>
        </w:rPr>
        <w:t>;</w:t>
      </w:r>
    </w:p>
    <w:p w14:paraId="0FF550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URL=./viewAllUsers.php'&gt;"</w:t>
      </w:r>
      <w:r>
        <w:rPr>
          <w:rFonts w:ascii="Roboto" w:eastAsia="Roboto" w:hAnsi="Roboto" w:cs="Roboto"/>
        </w:rPr>
        <w:t>;</w:t>
      </w:r>
    </w:p>
    <w:p w14:paraId="510E97F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7E994A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6F7EEE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0941A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went wrong when deleting the user."</w:t>
      </w:r>
      <w:r>
        <w:rPr>
          <w:rFonts w:ascii="Roboto" w:eastAsia="Roboto" w:hAnsi="Roboto" w:cs="Roboto"/>
        </w:rPr>
        <w:t>;</w:t>
      </w:r>
    </w:p>
    <w:p w14:paraId="0CC509FB"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E1C96A1" w14:textId="77777777" w:rsidR="007542A2" w:rsidRDefault="004E0924">
      <w:pPr>
        <w:spacing w:line="240" w:lineRule="auto"/>
      </w:pPr>
      <w:r>
        <w:rPr>
          <w:rFonts w:ascii="Roboto" w:eastAsia="Roboto" w:hAnsi="Roboto" w:cs="Roboto"/>
        </w:rPr>
        <w:tab/>
        <w:t>}</w:t>
      </w:r>
    </w:p>
    <w:p w14:paraId="29CBA463"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r>
        <w:rPr>
          <w:rFonts w:ascii="Roboto" w:eastAsia="Roboto" w:hAnsi="Roboto" w:cs="Roboto"/>
        </w:rPr>
        <w:t xml:space="preserve"> </w:t>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w:t>
      </w:r>
    </w:p>
    <w:p w14:paraId="046E3439" w14:textId="77777777" w:rsidR="007542A2" w:rsidRDefault="004E0924">
      <w:pPr>
        <w:spacing w:line="240" w:lineRule="auto"/>
      </w:pPr>
      <w:r>
        <w:rPr>
          <w:rFonts w:ascii="Roboto" w:eastAsia="Roboto" w:hAnsi="Roboto" w:cs="Roboto"/>
        </w:rPr>
        <w:tab/>
        <w:t>{</w:t>
      </w:r>
    </w:p>
    <w:p w14:paraId="12D622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'editFormUserID'</w:t>
      </w:r>
      <w:r>
        <w:rPr>
          <w:rFonts w:ascii="Roboto" w:eastAsia="Roboto" w:hAnsi="Roboto" w:cs="Roboto"/>
        </w:rPr>
        <w:t>];</w:t>
      </w:r>
    </w:p>
    <w:p w14:paraId="3BF2D65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'editFormEmailAddress'</w:t>
      </w:r>
      <w:r>
        <w:rPr>
          <w:rFonts w:ascii="Roboto" w:eastAsia="Roboto" w:hAnsi="Roboto" w:cs="Roboto"/>
        </w:rPr>
        <w:t>];</w:t>
      </w:r>
    </w:p>
    <w:p w14:paraId="6E16547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'editFormPassword'</w:t>
      </w:r>
      <w:r>
        <w:rPr>
          <w:rFonts w:ascii="Roboto" w:eastAsia="Roboto" w:hAnsi="Roboto" w:cs="Roboto"/>
        </w:rPr>
        <w:t>];</w:t>
      </w:r>
    </w:p>
    <w:p w14:paraId="69B28F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$editFormFirstName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'editFormFirstName'</w:t>
      </w:r>
      <w:r>
        <w:rPr>
          <w:rFonts w:ascii="Roboto" w:eastAsia="Roboto" w:hAnsi="Roboto" w:cs="Roboto"/>
        </w:rPr>
        <w:t>];</w:t>
      </w:r>
    </w:p>
    <w:p w14:paraId="0229A6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$editFormLastName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'editFormLastName'</w:t>
      </w:r>
      <w:r>
        <w:rPr>
          <w:rFonts w:ascii="Roboto" w:eastAsia="Roboto" w:hAnsi="Roboto" w:cs="Roboto"/>
        </w:rPr>
        <w:t>];</w:t>
      </w:r>
    </w:p>
    <w:p w14:paraId="12DBC7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'editFormUserLevel'</w:t>
      </w:r>
      <w:r>
        <w:rPr>
          <w:rFonts w:ascii="Roboto" w:eastAsia="Roboto" w:hAnsi="Roboto" w:cs="Roboto"/>
        </w:rPr>
        <w:t>];</w:t>
      </w:r>
    </w:p>
    <w:p w14:paraId="14723932" w14:textId="77777777" w:rsidR="007542A2" w:rsidRDefault="007542A2">
      <w:pPr>
        <w:spacing w:line="240" w:lineRule="auto"/>
      </w:pPr>
    </w:p>
    <w:p w14:paraId="7D08EA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we test to see if any of the fields are blank</w:t>
      </w:r>
    </w:p>
    <w:p w14:paraId="5A0EED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9A892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user ID.&lt;br /&gt;"</w:t>
      </w:r>
      <w:r>
        <w:rPr>
          <w:rFonts w:ascii="Roboto" w:eastAsia="Roboto" w:hAnsi="Roboto" w:cs="Roboto"/>
        </w:rPr>
        <w:t>;</w:t>
      </w:r>
    </w:p>
    <w:p w14:paraId="230AA64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A99CC1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an email address.&lt;br /&gt;"</w:t>
      </w:r>
      <w:r>
        <w:rPr>
          <w:rFonts w:ascii="Roboto" w:eastAsia="Roboto" w:hAnsi="Roboto" w:cs="Roboto"/>
        </w:rPr>
        <w:t>;</w:t>
      </w:r>
    </w:p>
    <w:p w14:paraId="293716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$editFormFirstName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17084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first name.&lt;br /&gt;"</w:t>
      </w:r>
      <w:r>
        <w:rPr>
          <w:rFonts w:ascii="Roboto" w:eastAsia="Roboto" w:hAnsi="Roboto" w:cs="Roboto"/>
        </w:rPr>
        <w:t>;</w:t>
      </w:r>
    </w:p>
    <w:p w14:paraId="1494A6F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$editFormLastName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25D6C82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"Please enter a last name.&lt;br /&gt;"</w:t>
      </w:r>
      <w:r>
        <w:rPr>
          <w:rFonts w:ascii="Roboto" w:eastAsia="Roboto" w:hAnsi="Roboto" w:cs="Roboto"/>
        </w:rPr>
        <w:t>;</w:t>
      </w:r>
    </w:p>
    <w:p w14:paraId="3BCA036C" w14:textId="77777777" w:rsidR="007542A2" w:rsidRDefault="007542A2">
      <w:pPr>
        <w:spacing w:line="240" w:lineRule="auto"/>
      </w:pPr>
    </w:p>
    <w:p w14:paraId="4FF20B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we assign the values of the POST variables into the form variables</w:t>
      </w:r>
    </w:p>
    <w:p w14:paraId="13C2ED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'editFormUserID'</w:t>
      </w:r>
      <w:r>
        <w:rPr>
          <w:rFonts w:ascii="Roboto" w:eastAsia="Roboto" w:hAnsi="Roboto" w:cs="Roboto"/>
        </w:rPr>
        <w:t>];</w:t>
      </w:r>
    </w:p>
    <w:p w14:paraId="3813E818" w14:textId="77777777" w:rsidR="007542A2" w:rsidRDefault="004E0924">
      <w:pPr>
        <w:spacing w:line="240" w:lineRule="auto"/>
      </w:pPr>
      <w:r>
        <w:rPr>
          <w:rFonts w:ascii="Roboto" w:eastAsia="Roboto" w:hAnsi="Roboto" w:cs="Roboto"/>
        </w:rPr>
        <w:tab/>
        <w:t>}</w:t>
      </w:r>
    </w:p>
    <w:p w14:paraId="6EBBBDA1" w14:textId="77777777" w:rsidR="007542A2" w:rsidRDefault="004E0924">
      <w:pPr>
        <w:spacing w:line="240" w:lineRule="auto"/>
      </w:pP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3366AC52" w14:textId="77777777" w:rsidR="007542A2" w:rsidRDefault="004E0924">
      <w:pPr>
        <w:spacing w:line="240" w:lineRule="auto"/>
      </w:pPr>
      <w:r>
        <w:rPr>
          <w:rFonts w:ascii="Roboto" w:eastAsia="Roboto" w:hAnsi="Roboto" w:cs="Roboto"/>
        </w:rPr>
        <w:tab/>
        <w:t>{</w:t>
      </w:r>
    </w:p>
    <w:p w14:paraId="04ED8F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there is no userID speicifed by GET and there's no POST submission set, something has gone wrong and we tell the user this</w:t>
      </w:r>
    </w:p>
    <w:p w14:paraId="28B0509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"Something has gone wrong; no user ID specified.&lt;br /&gt;"</w:t>
      </w:r>
      <w:r>
        <w:rPr>
          <w:rFonts w:ascii="Roboto" w:eastAsia="Roboto" w:hAnsi="Roboto" w:cs="Roboto"/>
        </w:rPr>
        <w:t>;</w:t>
      </w:r>
    </w:p>
    <w:p w14:paraId="0F100E77" w14:textId="77777777" w:rsidR="007542A2" w:rsidRDefault="004E0924">
      <w:pPr>
        <w:spacing w:line="240" w:lineRule="auto"/>
      </w:pPr>
      <w:r>
        <w:rPr>
          <w:rFonts w:ascii="Roboto" w:eastAsia="Roboto" w:hAnsi="Roboto" w:cs="Roboto"/>
        </w:rPr>
        <w:tab/>
        <w:t>}</w:t>
      </w:r>
    </w:p>
    <w:p w14:paraId="7607B6C1"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p>
    <w:p w14:paraId="20FB0DEA" w14:textId="77777777" w:rsidR="007542A2" w:rsidRDefault="004E0924">
      <w:pPr>
        <w:spacing w:line="240" w:lineRule="auto"/>
      </w:pPr>
      <w:r>
        <w:rPr>
          <w:rFonts w:ascii="Roboto" w:eastAsia="Roboto" w:hAnsi="Roboto" w:cs="Roboto"/>
        </w:rPr>
        <w:tab/>
        <w:t>{</w:t>
      </w:r>
    </w:p>
    <w:p w14:paraId="5A5190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Else, everything is working and we assign the form variables the values of the userID taken from the database</w:t>
      </w:r>
    </w:p>
    <w:p w14:paraId="06332E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w:t>
      </w:r>
    </w:p>
    <w:p w14:paraId="747C2ACE" w14:textId="77777777" w:rsidR="007542A2" w:rsidRDefault="007542A2">
      <w:pPr>
        <w:spacing w:line="240" w:lineRule="auto"/>
      </w:pPr>
    </w:p>
    <w:p w14:paraId="5A8303B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6F3360D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$editFormEmailAddress</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'emailAddress'</w:t>
      </w:r>
      <w:r>
        <w:rPr>
          <w:rFonts w:ascii="Roboto" w:eastAsia="Roboto" w:hAnsi="Roboto" w:cs="Roboto"/>
        </w:rPr>
        <w:t>];</w:t>
      </w:r>
    </w:p>
    <w:p w14:paraId="211824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63C31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$editFormFirstName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'firstName'</w:t>
      </w:r>
      <w:r>
        <w:rPr>
          <w:rFonts w:ascii="Roboto" w:eastAsia="Roboto" w:hAnsi="Roboto" w:cs="Roboto"/>
        </w:rPr>
        <w:t>];</w:t>
      </w:r>
    </w:p>
    <w:p w14:paraId="3E4A1C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$editFormLastName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'lastName'</w:t>
      </w:r>
      <w:r>
        <w:rPr>
          <w:rFonts w:ascii="Roboto" w:eastAsia="Roboto" w:hAnsi="Roboto" w:cs="Roboto"/>
        </w:rPr>
        <w:t>];</w:t>
      </w:r>
    </w:p>
    <w:p w14:paraId="3C2D86A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$editFormUserLevel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'userLevel'</w:t>
      </w:r>
      <w:r>
        <w:rPr>
          <w:rFonts w:ascii="Roboto" w:eastAsia="Roboto" w:hAnsi="Roboto" w:cs="Roboto"/>
        </w:rPr>
        <w:t>];</w:t>
      </w:r>
    </w:p>
    <w:p w14:paraId="3992863C" w14:textId="77777777" w:rsidR="007542A2" w:rsidRDefault="004E0924">
      <w:pPr>
        <w:spacing w:line="240" w:lineRule="auto"/>
      </w:pPr>
      <w:r>
        <w:rPr>
          <w:rFonts w:ascii="Roboto" w:eastAsia="Roboto" w:hAnsi="Roboto" w:cs="Roboto"/>
        </w:rPr>
        <w:tab/>
        <w:t>}</w:t>
      </w:r>
    </w:p>
    <w:p w14:paraId="45348B08" w14:textId="77777777" w:rsidR="007542A2" w:rsidRDefault="007542A2">
      <w:pPr>
        <w:spacing w:line="240" w:lineRule="auto"/>
      </w:pPr>
    </w:p>
    <w:p w14:paraId="0BC68694" w14:textId="77777777" w:rsidR="007542A2" w:rsidRDefault="004E0924">
      <w:pPr>
        <w:spacing w:line="240" w:lineRule="auto"/>
      </w:pPr>
      <w:r>
        <w:rPr>
          <w:rFonts w:ascii="Roboto" w:eastAsia="Roboto" w:hAnsi="Roboto" w:cs="Roboto"/>
        </w:rPr>
        <w:tab/>
      </w:r>
      <w:r>
        <w:rPr>
          <w:rFonts w:ascii="Roboto" w:eastAsia="Roboto" w:hAnsi="Roboto" w:cs="Roboto"/>
          <w:i/>
          <w:color w:val="408080"/>
        </w:rPr>
        <w:t>// If the form has been submitted and there have been no errors found</w:t>
      </w:r>
    </w:p>
    <w:p w14:paraId="5A2598FB"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'editFormSubmit'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F6ABE61" w14:textId="77777777" w:rsidR="007542A2" w:rsidRDefault="004E0924">
      <w:pPr>
        <w:spacing w:line="240" w:lineRule="auto"/>
      </w:pPr>
      <w:r>
        <w:rPr>
          <w:rFonts w:ascii="Roboto" w:eastAsia="Roboto" w:hAnsi="Roboto" w:cs="Roboto"/>
        </w:rPr>
        <w:tab/>
        <w:t>{</w:t>
      </w:r>
    </w:p>
    <w:p w14:paraId="6D1690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p>
    <w:p w14:paraId="15AC324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$editFormUserID</w:t>
      </w:r>
      <w:r>
        <w:rPr>
          <w:rFonts w:ascii="Roboto" w:eastAsia="Roboto" w:hAnsi="Roboto" w:cs="Roboto"/>
        </w:rPr>
        <w:t>,</w:t>
      </w:r>
    </w:p>
    <w:p w14:paraId="0A1070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"firstName"</w:t>
      </w:r>
      <w:r>
        <w:rPr>
          <w:rFonts w:ascii="Roboto" w:eastAsia="Roboto" w:hAnsi="Roboto" w:cs="Roboto"/>
          <w:color w:val="666666"/>
        </w:rPr>
        <w:t>=&gt;</w:t>
      </w:r>
      <w:r>
        <w:rPr>
          <w:rFonts w:ascii="Roboto" w:eastAsia="Roboto" w:hAnsi="Roboto" w:cs="Roboto"/>
          <w:color w:val="19177C"/>
        </w:rPr>
        <w:t>$editFormFirstName</w:t>
      </w:r>
      <w:r>
        <w:rPr>
          <w:rFonts w:ascii="Roboto" w:eastAsia="Roboto" w:hAnsi="Roboto" w:cs="Roboto"/>
        </w:rPr>
        <w:t>,</w:t>
      </w:r>
    </w:p>
    <w:p w14:paraId="33AE5D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"lastName"</w:t>
      </w:r>
      <w:r>
        <w:rPr>
          <w:rFonts w:ascii="Roboto" w:eastAsia="Roboto" w:hAnsi="Roboto" w:cs="Roboto"/>
          <w:color w:val="666666"/>
        </w:rPr>
        <w:t>=&gt;</w:t>
      </w:r>
      <w:r>
        <w:rPr>
          <w:rFonts w:ascii="Roboto" w:eastAsia="Roboto" w:hAnsi="Roboto" w:cs="Roboto"/>
          <w:color w:val="19177C"/>
        </w:rPr>
        <w:t>$editFormLastName</w:t>
      </w:r>
      <w:r>
        <w:rPr>
          <w:rFonts w:ascii="Roboto" w:eastAsia="Roboto" w:hAnsi="Roboto" w:cs="Roboto"/>
        </w:rPr>
        <w:t>,</w:t>
      </w:r>
    </w:p>
    <w:p w14:paraId="4332B3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"emailAddress"</w:t>
      </w:r>
      <w:r>
        <w:rPr>
          <w:rFonts w:ascii="Roboto" w:eastAsia="Roboto" w:hAnsi="Roboto" w:cs="Roboto"/>
          <w:color w:val="666666"/>
        </w:rPr>
        <w:t>=&gt;</w:t>
      </w:r>
      <w:r>
        <w:rPr>
          <w:rFonts w:ascii="Roboto" w:eastAsia="Roboto" w:hAnsi="Roboto" w:cs="Roboto"/>
          <w:color w:val="19177C"/>
        </w:rPr>
        <w:t>$editFormEmailAddress</w:t>
      </w:r>
      <w:r>
        <w:rPr>
          <w:rFonts w:ascii="Roboto" w:eastAsia="Roboto" w:hAnsi="Roboto" w:cs="Roboto"/>
        </w:rPr>
        <w:t>,</w:t>
      </w:r>
    </w:p>
    <w:p w14:paraId="0B1C0712"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A2121"/>
        </w:rPr>
        <w:t>"userLevel"</w:t>
      </w:r>
      <w:r>
        <w:rPr>
          <w:rFonts w:ascii="Roboto" w:eastAsia="Roboto" w:hAnsi="Roboto" w:cs="Roboto"/>
          <w:color w:val="666666"/>
        </w:rPr>
        <w:t>=&gt;</w:t>
      </w:r>
      <w:r>
        <w:rPr>
          <w:rFonts w:ascii="Roboto" w:eastAsia="Roboto" w:hAnsi="Roboto" w:cs="Roboto"/>
          <w:color w:val="19177C"/>
        </w:rPr>
        <w:t>$editFormUserLevel</w:t>
      </w:r>
    </w:p>
    <w:p w14:paraId="4D47F6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CC4EE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A0A852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$updateArray</w:t>
      </w:r>
      <w:r>
        <w:rPr>
          <w:rFonts w:ascii="Roboto" w:eastAsia="Roboto" w:hAnsi="Roboto" w:cs="Roboto"/>
        </w:rPr>
        <w:t>[</w:t>
      </w:r>
      <w:r>
        <w:rPr>
          <w:rFonts w:ascii="Roboto" w:eastAsia="Roboto" w:hAnsi="Roboto" w:cs="Roboto"/>
          <w:color w:val="BA2121"/>
        </w:rPr>
        <w:t>'password'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saltAndHashPassword(</w:t>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19177C"/>
        </w:rPr>
        <w:t>$editFormPassword</w:t>
      </w:r>
      <w:r>
        <w:rPr>
          <w:rFonts w:ascii="Roboto" w:eastAsia="Roboto" w:hAnsi="Roboto" w:cs="Roboto"/>
        </w:rPr>
        <w:t xml:space="preserve">); </w:t>
      </w:r>
      <w:r>
        <w:rPr>
          <w:rFonts w:ascii="Roboto" w:eastAsia="Roboto" w:hAnsi="Roboto" w:cs="Roboto"/>
          <w:i/>
          <w:color w:val="408080"/>
        </w:rPr>
        <w:t>// If the password field isn't blank, we insert the new hashed password to the update array for the database</w:t>
      </w:r>
    </w:p>
    <w:p w14:paraId="50A29F47" w14:textId="77777777" w:rsidR="007542A2" w:rsidRDefault="007542A2">
      <w:pPr>
        <w:spacing w:line="240" w:lineRule="auto"/>
      </w:pPr>
    </w:p>
    <w:p w14:paraId="09C5418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The record is attempted to be updated:</w:t>
      </w:r>
    </w:p>
    <w:p w14:paraId="6F6FD6F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updateTable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color w:val="19177C"/>
        </w:rPr>
        <w:t>$updateArray</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$editFormUserID</w:t>
      </w:r>
      <w:r>
        <w:rPr>
          <w:rFonts w:ascii="Roboto" w:eastAsia="Roboto" w:hAnsi="Roboto" w:cs="Roboto"/>
        </w:rPr>
        <w:t>)))</w:t>
      </w:r>
    </w:p>
    <w:p w14:paraId="3096DCC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69FD14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C2C39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"Saving changes..."</w:t>
      </w:r>
      <w:r>
        <w:rPr>
          <w:rFonts w:ascii="Roboto" w:eastAsia="Roboto" w:hAnsi="Roboto" w:cs="Roboto"/>
        </w:rPr>
        <w:t>;</w:t>
      </w:r>
    </w:p>
    <w:p w14:paraId="279D4F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URL=./viewAllUsers.php'&gt;"</w:t>
      </w:r>
      <w:r>
        <w:rPr>
          <w:rFonts w:ascii="Roboto" w:eastAsia="Roboto" w:hAnsi="Roboto" w:cs="Roboto"/>
        </w:rPr>
        <w:t>;</w:t>
      </w:r>
    </w:p>
    <w:p w14:paraId="59094A1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546D6B2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4B422CB"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DA769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"There was a problem inserting the data to the table."</w:t>
      </w:r>
      <w:r>
        <w:rPr>
          <w:rFonts w:ascii="Roboto" w:eastAsia="Roboto" w:hAnsi="Roboto" w:cs="Roboto"/>
        </w:rPr>
        <w:t>;</w:t>
      </w:r>
    </w:p>
    <w:p w14:paraId="6A8C6C47"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822C65F" w14:textId="77777777" w:rsidR="007542A2" w:rsidRDefault="004E0924">
      <w:pPr>
        <w:spacing w:line="240" w:lineRule="auto"/>
      </w:pPr>
      <w:r>
        <w:rPr>
          <w:rFonts w:ascii="Roboto" w:eastAsia="Roboto" w:hAnsi="Roboto" w:cs="Roboto"/>
        </w:rPr>
        <w:tab/>
        <w:t>}</w:t>
      </w:r>
    </w:p>
    <w:p w14:paraId="5920F789" w14:textId="77777777" w:rsidR="007542A2" w:rsidRDefault="004E0924">
      <w:pPr>
        <w:spacing w:line="240" w:lineRule="auto"/>
      </w:pPr>
      <w:r>
        <w:rPr>
          <w:rFonts w:ascii="Roboto" w:eastAsia="Roboto" w:hAnsi="Roboto" w:cs="Roboto"/>
          <w:color w:val="BC7A00"/>
        </w:rPr>
        <w:t>?&gt;</w:t>
      </w:r>
    </w:p>
    <w:p w14:paraId="60C5387B" w14:textId="77777777" w:rsidR="007542A2" w:rsidRDefault="007542A2">
      <w:pPr>
        <w:spacing w:line="240" w:lineRule="auto"/>
      </w:pPr>
    </w:p>
    <w:p w14:paraId="0914AE3D" w14:textId="77777777" w:rsidR="007542A2" w:rsidRDefault="004E0924">
      <w:pPr>
        <w:spacing w:line="240" w:lineRule="auto"/>
      </w:pPr>
      <w:r>
        <w:rPr>
          <w:rFonts w:ascii="Roboto" w:eastAsia="Roboto" w:hAnsi="Roboto" w:cs="Roboto"/>
        </w:rPr>
        <w:t>&lt;!DOCTYPE html&gt;</w:t>
      </w:r>
    </w:p>
    <w:p w14:paraId="796D0EAF" w14:textId="77777777" w:rsidR="007542A2" w:rsidRDefault="004E0924">
      <w:pPr>
        <w:spacing w:line="240" w:lineRule="auto"/>
      </w:pPr>
      <w:r>
        <w:rPr>
          <w:rFonts w:ascii="Roboto" w:eastAsia="Roboto" w:hAnsi="Roboto" w:cs="Roboto"/>
        </w:rPr>
        <w:t>&lt;html&gt;</w:t>
      </w:r>
    </w:p>
    <w:p w14:paraId="67D93613" w14:textId="77777777" w:rsidR="007542A2" w:rsidRDefault="004E0924">
      <w:pPr>
        <w:spacing w:line="240" w:lineRule="auto"/>
      </w:pPr>
      <w:r>
        <w:rPr>
          <w:rFonts w:ascii="Roboto" w:eastAsia="Roboto" w:hAnsi="Roboto" w:cs="Roboto"/>
        </w:rPr>
        <w:tab/>
        <w:t>&lt;head&gt;</w:t>
      </w:r>
    </w:p>
    <w:p w14:paraId="12FC6354"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777B3A9F"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4D84CCF0"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7AB6F1A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57622F32" w14:textId="77777777" w:rsidR="007542A2" w:rsidRDefault="004E0924">
      <w:pPr>
        <w:spacing w:line="240" w:lineRule="auto"/>
      </w:pPr>
      <w:r>
        <w:rPr>
          <w:rFonts w:ascii="Roboto" w:eastAsia="Roboto" w:hAnsi="Roboto" w:cs="Roboto"/>
        </w:rPr>
        <w:tab/>
        <w:t>&lt;/head&gt;</w:t>
      </w:r>
    </w:p>
    <w:p w14:paraId="6CB97797" w14:textId="77777777" w:rsidR="007542A2" w:rsidRDefault="004E0924">
      <w:pPr>
        <w:spacing w:line="240" w:lineRule="auto"/>
      </w:pPr>
      <w:r>
        <w:rPr>
          <w:rFonts w:ascii="Roboto" w:eastAsia="Roboto" w:hAnsi="Roboto" w:cs="Roboto"/>
        </w:rPr>
        <w:tab/>
        <w:t>&lt;body&gt;</w:t>
      </w:r>
    </w:p>
    <w:p w14:paraId="222DC14F" w14:textId="77777777" w:rsidR="007542A2" w:rsidRDefault="004E0924">
      <w:pPr>
        <w:spacing w:line="240" w:lineRule="auto"/>
      </w:pPr>
      <w:r>
        <w:rPr>
          <w:rFonts w:ascii="Roboto" w:eastAsia="Roboto" w:hAnsi="Roboto" w:cs="Roboto"/>
        </w:rPr>
        <w:tab/>
      </w:r>
      <w:r>
        <w:rPr>
          <w:rFonts w:ascii="Roboto" w:eastAsia="Roboto" w:hAnsi="Roboto" w:cs="Roboto"/>
        </w:rPr>
        <w:tab/>
        <w:t>&lt;!-- Includes the menu for navigating the site, which will be generated differently for each user --&gt;</w:t>
      </w:r>
    </w:p>
    <w:p w14:paraId="505DCB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39527C6D" w14:textId="77777777" w:rsidR="007542A2" w:rsidRDefault="007542A2">
      <w:pPr>
        <w:spacing w:line="240" w:lineRule="auto"/>
      </w:pPr>
    </w:p>
    <w:p w14:paraId="2C7C3B4A"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4FB499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27441408"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9C144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6693667" w14:textId="77777777" w:rsidR="007542A2" w:rsidRDefault="007542A2">
      <w:pPr>
        <w:spacing w:line="240" w:lineRule="auto"/>
      </w:pPr>
    </w:p>
    <w:p w14:paraId="0D58B5F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&lt;h1&gt;&lt;a href="./admin.php"&gt;Admin Panel&lt;/a&gt;&lt;/h1&gt;</w:t>
      </w:r>
    </w:p>
    <w:p w14:paraId="1F4935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&lt;h2&gt;&lt;a href="./viewAllUsers.php"&gt;All Users&lt;/a&gt;&lt;/h2&gt;</w:t>
      </w:r>
    </w:p>
    <w:p w14:paraId="569FADA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&lt;h3&gt;&lt;a href="</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w:t>
      </w:r>
      <w:r>
        <w:rPr>
          <w:rFonts w:ascii="Roboto" w:eastAsia="Roboto" w:hAnsi="Roboto" w:cs="Roboto"/>
          <w:color w:val="666666"/>
        </w:rPr>
        <w:t>.</w:t>
      </w:r>
      <w:r>
        <w:rPr>
          <w:rFonts w:ascii="Roboto" w:eastAsia="Roboto" w:hAnsi="Roboto" w:cs="Roboto"/>
          <w:color w:val="BA2121"/>
        </w:rPr>
        <w:t>"?userID="</w:t>
      </w:r>
      <w:r>
        <w:rPr>
          <w:rFonts w:ascii="Roboto" w:eastAsia="Roboto" w:hAnsi="Roboto" w:cs="Roboto"/>
          <w:color w:val="666666"/>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"&gt;Edit Single User&lt;/a&gt;&lt;/h3&gt;</w:t>
      </w:r>
    </w:p>
    <w:p w14:paraId="46D52A78" w14:textId="77777777" w:rsidR="007542A2" w:rsidRDefault="007542A2">
      <w:pPr>
        <w:spacing w:line="240" w:lineRule="auto"/>
      </w:pPr>
    </w:p>
    <w:p w14:paraId="7ACB18C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 id="editForm" name="editForm"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 autocomplete="off"&gt;</w:t>
      </w:r>
    </w:p>
    <w:p w14:paraId="5C828CA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name="editFormFieldSet" id="editFormFieldSet" class="userFormFieldSet"&gt;</w:t>
      </w:r>
    </w:p>
    <w:p w14:paraId="175B581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&lt;legend&gt;Manually edit User&lt;/legend&gt;</w:t>
      </w:r>
    </w:p>
    <w:p w14:paraId="264E0C6B" w14:textId="77777777" w:rsidR="007542A2" w:rsidRDefault="007542A2">
      <w:pPr>
        <w:spacing w:line="240" w:lineRule="auto"/>
      </w:pPr>
    </w:p>
    <w:p w14:paraId="1B3F3D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6438DF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74D304DD" w14:textId="77777777" w:rsidR="007542A2" w:rsidRDefault="007542A2">
      <w:pPr>
        <w:spacing w:line="240" w:lineRule="auto"/>
      </w:pPr>
    </w:p>
    <w:p w14:paraId="5E6E83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for="editFormUserID"&gt;User ID:&lt;/label&gt;</w:t>
      </w:r>
    </w:p>
    <w:p w14:paraId="50A951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name="editFormUserID" maxlength="20" disabled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$editFormUserID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0AB1CE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for="editFormUserID"&gt;Email Address:&lt;/label&gt;</w:t>
      </w:r>
    </w:p>
    <w:p w14:paraId="623F5A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type="email" name="editFormEmailAddress" maxlength="254"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$editFormEmailAddress</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3765B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for="editFormPassword"&gt;Password:&lt;/label&gt;</w:t>
      </w:r>
    </w:p>
    <w:p w14:paraId="5EA179A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type="password" name="editFormPassword" maxlength="32" placeholder="If left blank, password is unchanged"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$editFormPassword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73C48C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for="editFormFirstName"&gt;First Name:&lt;/label&gt;</w:t>
      </w:r>
    </w:p>
    <w:p w14:paraId="5652CB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name="editFormFirstName" maxlength="35"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$editFormFirstName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15EB26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for="editFormLastName"&gt;Last Name:&lt;/label&gt;</w:t>
      </w:r>
    </w:p>
    <w:p w14:paraId="68EF01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name="editFormLastName" maxlength="50"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$editFormLastName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421C3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for="editFormUserLevel"&gt;User Level:&lt;/label&gt;</w:t>
      </w:r>
    </w:p>
    <w:p w14:paraId="0E5D1A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 name="editFormUserLevel"&gt;</w:t>
      </w:r>
    </w:p>
    <w:p w14:paraId="24D203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7CAD3C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This stops an administrator changing their user level so that they can't be "locked-out" of the system</w:t>
      </w:r>
    </w:p>
    <w:p w14:paraId="2B2C12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54BD47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C6CDDF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disabled"</w:t>
      </w:r>
      <w:r>
        <w:rPr>
          <w:rFonts w:ascii="Roboto" w:eastAsia="Roboto" w:hAnsi="Roboto" w:cs="Roboto"/>
        </w:rPr>
        <w:t>;</w:t>
      </w:r>
    </w:p>
    <w:p w14:paraId="778CAF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"You can't change your own user level from administrator."</w:t>
      </w:r>
      <w:r>
        <w:rPr>
          <w:rFonts w:ascii="Roboto" w:eastAsia="Roboto" w:hAnsi="Roboto" w:cs="Roboto"/>
        </w:rPr>
        <w:t>;</w:t>
      </w:r>
    </w:p>
    <w:p w14:paraId="6B4573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272D12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9CF30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C73E70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572AB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$disabledMessage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B346F3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59AA7B5" w14:textId="77777777" w:rsidR="007542A2" w:rsidRDefault="007542A2">
      <w:pPr>
        <w:spacing w:line="240" w:lineRule="auto"/>
      </w:pPr>
    </w:p>
    <w:p w14:paraId="29209C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"UserLevels"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 xml:space="preserve">) </w:t>
      </w:r>
      <w:r>
        <w:rPr>
          <w:rFonts w:ascii="Roboto" w:eastAsia="Roboto" w:hAnsi="Roboto" w:cs="Roboto"/>
          <w:i/>
          <w:color w:val="408080"/>
        </w:rPr>
        <w:t>// Builds a drop down list with all user levels</w:t>
      </w:r>
    </w:p>
    <w:p w14:paraId="632C3A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2C6FB9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$editFormUserLevel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'userLevel'</w:t>
      </w:r>
      <w:r>
        <w:rPr>
          <w:rFonts w:ascii="Roboto" w:eastAsia="Roboto" w:hAnsi="Roboto" w:cs="Roboto"/>
        </w:rPr>
        <w:t>])</w:t>
      </w:r>
    </w:p>
    <w:p w14:paraId="16AE9D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 selected"</w:t>
      </w:r>
      <w:r>
        <w:rPr>
          <w:rFonts w:ascii="Roboto" w:eastAsia="Roboto" w:hAnsi="Roboto" w:cs="Roboto"/>
        </w:rPr>
        <w:t>;</w:t>
      </w:r>
    </w:p>
    <w:p w14:paraId="43DC58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738C77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$selected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8488B06" w14:textId="77777777" w:rsidR="007542A2" w:rsidRDefault="007542A2">
      <w:pPr>
        <w:spacing w:line="240" w:lineRule="auto"/>
      </w:pPr>
    </w:p>
    <w:p w14:paraId="720A55F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w:t>
      </w:r>
      <w:r>
        <w:rPr>
          <w:rFonts w:ascii="Roboto" w:eastAsia="Roboto" w:hAnsi="Roboto" w:cs="Roboto"/>
          <w:color w:val="666666"/>
        </w:rPr>
        <w:t>.</w:t>
      </w:r>
      <w:r>
        <w:rPr>
          <w:rFonts w:ascii="Roboto" w:eastAsia="Roboto" w:hAnsi="Roboto" w:cs="Roboto"/>
          <w:color w:val="19177C"/>
        </w:rPr>
        <w:t>$selected</w:t>
      </w:r>
      <w:r>
        <w:rPr>
          <w:rFonts w:ascii="Roboto" w:eastAsia="Roboto" w:hAnsi="Roboto" w:cs="Roboto"/>
          <w:color w:val="666666"/>
        </w:rPr>
        <w:t>.</w:t>
      </w:r>
      <w:r>
        <w:rPr>
          <w:rFonts w:ascii="Roboto" w:eastAsia="Roboto" w:hAnsi="Roboto" w:cs="Roboto"/>
          <w:color w:val="19177C"/>
        </w:rPr>
        <w:t>$disabled</w:t>
      </w:r>
      <w:r>
        <w:rPr>
          <w:rFonts w:ascii="Roboto" w:eastAsia="Roboto" w:hAnsi="Roboto" w:cs="Roboto"/>
          <w:color w:val="666666"/>
        </w:rPr>
        <w:t>.</w:t>
      </w:r>
      <w:r>
        <w:rPr>
          <w:rFonts w:ascii="Roboto" w:eastAsia="Roboto" w:hAnsi="Roboto" w:cs="Roboto"/>
          <w:color w:val="BA2121"/>
        </w:rPr>
        <w:t>" value='"</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'userLevel'</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$result</w:t>
      </w:r>
      <w:r>
        <w:rPr>
          <w:rFonts w:ascii="Roboto" w:eastAsia="Roboto" w:hAnsi="Roboto" w:cs="Roboto"/>
        </w:rPr>
        <w:t>[</w:t>
      </w:r>
      <w:r>
        <w:rPr>
          <w:rFonts w:ascii="Roboto" w:eastAsia="Roboto" w:hAnsi="Roboto" w:cs="Roboto"/>
          <w:color w:val="BA2121"/>
        </w:rPr>
        <w:t>'title'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11900C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E4C4B5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FF33C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&lt;/select&gt;</w:t>
      </w:r>
    </w:p>
    <w:p w14:paraId="216E33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$disabledMessage</w:t>
      </w:r>
      <w:r>
        <w:rPr>
          <w:rFonts w:ascii="Roboto" w:eastAsia="Roboto" w:hAnsi="Roboto" w:cs="Roboto"/>
        </w:rPr>
        <w:t xml:space="preserve">; </w:t>
      </w:r>
      <w:r>
        <w:rPr>
          <w:rFonts w:ascii="Roboto" w:eastAsia="Roboto" w:hAnsi="Roboto" w:cs="Roboto"/>
          <w:color w:val="BC7A00"/>
        </w:rPr>
        <w:t>?&gt;</w:t>
      </w:r>
    </w:p>
    <w:p w14:paraId="1BC1F202" w14:textId="77777777" w:rsidR="007542A2" w:rsidRDefault="007542A2">
      <w:pPr>
        <w:spacing w:line="240" w:lineRule="auto"/>
      </w:pPr>
    </w:p>
    <w:p w14:paraId="7A6DEE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value="Save Edited User" id="editFormSubmit" name="editFormSubmit" form="editForm" /&gt;</w:t>
      </w:r>
    </w:p>
    <w:p w14:paraId="667696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value="Delete User" id="editFormDelete" name="editFormDelete" form="editForm" /&gt;</w:t>
      </w:r>
    </w:p>
    <w:p w14:paraId="6E704C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65413B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&lt;/form&gt;</w:t>
      </w:r>
    </w:p>
    <w:p w14:paraId="128E1AB3"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BC7A00"/>
        </w:rPr>
        <w:t>&lt;?php</w:t>
      </w:r>
    </w:p>
    <w:p w14:paraId="70A3114D"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3ADBB3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98AD10C"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D82711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1039F8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&lt;p&gt;</w:t>
      </w:r>
      <w:r>
        <w:rPr>
          <w:rFonts w:ascii="Roboto" w:eastAsia="Roboto" w:hAnsi="Roboto" w:cs="Roboto"/>
          <w:color w:val="BC7A00"/>
        </w:rPr>
        <w:t>&lt;?php</w:t>
      </w:r>
      <w:r>
        <w:rPr>
          <w:rFonts w:ascii="Roboto" w:eastAsia="Roboto" w:hAnsi="Roboto" w:cs="Roboto"/>
        </w:rPr>
        <w:t xml:space="preserve"> 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&lt;/p&gt;</w:t>
      </w:r>
    </w:p>
    <w:p w14:paraId="1AED92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7234736"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0F6FA1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488D14FE" w14:textId="77777777" w:rsidR="007542A2" w:rsidRDefault="004E0924">
      <w:pPr>
        <w:spacing w:line="240" w:lineRule="auto"/>
      </w:pPr>
      <w:r>
        <w:rPr>
          <w:rFonts w:ascii="Roboto" w:eastAsia="Roboto" w:hAnsi="Roboto" w:cs="Roboto"/>
        </w:rPr>
        <w:tab/>
        <w:t>&lt;/body&gt;</w:t>
      </w:r>
    </w:p>
    <w:p w14:paraId="221EBD31" w14:textId="345B5852" w:rsidR="00842C45" w:rsidRDefault="004E0924" w:rsidP="00842C45">
      <w:pPr>
        <w:spacing w:line="240" w:lineRule="auto"/>
      </w:pPr>
      <w:r>
        <w:rPr>
          <w:rFonts w:ascii="Roboto" w:eastAsia="Roboto" w:hAnsi="Roboto" w:cs="Roboto"/>
        </w:rPr>
        <w:t>&lt;/html&gt;</w:t>
      </w:r>
      <w:bookmarkStart w:id="277" w:name="h.ue26x6pwok6l" w:colFirst="0" w:colLast="0"/>
      <w:bookmarkStart w:id="278" w:name="h.2cw1ll7gk3q3" w:colFirst="0" w:colLast="0"/>
      <w:bookmarkEnd w:id="277"/>
      <w:bookmarkEnd w:id="278"/>
    </w:p>
    <w:p w14:paraId="2F58231F" w14:textId="77777777" w:rsidR="00842C45" w:rsidRDefault="00842C45">
      <w:r>
        <w:br w:type="page"/>
      </w:r>
    </w:p>
    <w:p w14:paraId="104CC7C3" w14:textId="77777777" w:rsidR="007542A2" w:rsidRDefault="004E0924">
      <w:pPr>
        <w:pStyle w:val="Heading3"/>
        <w:contextualSpacing w:val="0"/>
      </w:pPr>
      <w:bookmarkStart w:id="279" w:name="h.fku1n7olhfaw" w:colFirst="0" w:colLast="0"/>
      <w:bookmarkStart w:id="280" w:name="_Toc448908062"/>
      <w:bookmarkEnd w:id="279"/>
      <w:r>
        <w:lastRenderedPageBreak/>
        <w:t>index.php</w:t>
      </w:r>
      <w:bookmarkEnd w:id="280"/>
    </w:p>
    <w:tbl>
      <w:tblPr>
        <w:tblStyle w:val="afff3"/>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26A30F32" w14:textId="77777777">
        <w:tc>
          <w:tcPr>
            <w:tcW w:w="13958" w:type="dxa"/>
            <w:tcMar>
              <w:top w:w="100" w:type="dxa"/>
              <w:left w:w="100" w:type="dxa"/>
              <w:bottom w:w="100" w:type="dxa"/>
              <w:right w:w="100" w:type="dxa"/>
            </w:tcMar>
          </w:tcPr>
          <w:p w14:paraId="6C9837D6" w14:textId="77777777" w:rsidR="007542A2" w:rsidRDefault="004E0924">
            <w:pPr>
              <w:widowControl w:val="0"/>
              <w:spacing w:line="240" w:lineRule="auto"/>
            </w:pPr>
            <w:r>
              <w:rPr>
                <w:noProof/>
              </w:rPr>
              <w:drawing>
                <wp:inline distT="114300" distB="114300" distL="114300" distR="114300" wp14:anchorId="25C14725" wp14:editId="02D319A8">
                  <wp:extent cx="8210550" cy="1876425"/>
                  <wp:effectExtent l="0" t="0" r="0" b="0"/>
                  <wp:docPr id="4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4"/>
                          <a:srcRect/>
                          <a:stretch>
                            <a:fillRect/>
                          </a:stretch>
                        </pic:blipFill>
                        <pic:spPr>
                          <a:xfrm>
                            <a:off x="0" y="0"/>
                            <a:ext cx="8210550" cy="1876425"/>
                          </a:xfrm>
                          <a:prstGeom prst="rect">
                            <a:avLst/>
                          </a:prstGeom>
                          <a:ln/>
                        </pic:spPr>
                      </pic:pic>
                    </a:graphicData>
                  </a:graphic>
                </wp:inline>
              </w:drawing>
            </w:r>
          </w:p>
        </w:tc>
      </w:tr>
    </w:tbl>
    <w:p w14:paraId="5B39A979" w14:textId="77777777" w:rsidR="007542A2" w:rsidRDefault="004E0924">
      <w:pPr>
        <w:spacing w:line="240" w:lineRule="auto"/>
      </w:pPr>
      <w:bookmarkStart w:id="281" w:name="h.llqtprsyh882" w:colFirst="0" w:colLast="0"/>
      <w:bookmarkEnd w:id="281"/>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4E275C4D"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570CCB8A"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20E9579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32D2B3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5839EF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4196B3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4D7032E6" w14:textId="77777777" w:rsidR="007542A2" w:rsidRDefault="004E0924">
      <w:pPr>
        <w:spacing w:line="240" w:lineRule="auto"/>
      </w:pPr>
      <w:r>
        <w:rPr>
          <w:rFonts w:ascii="Roboto" w:eastAsia="Roboto" w:hAnsi="Roboto" w:cs="Roboto"/>
        </w:rPr>
        <w:tab/>
        <w:t>&lt;/head&gt;</w:t>
      </w:r>
    </w:p>
    <w:p w14:paraId="645D8AC1" w14:textId="77777777" w:rsidR="007542A2" w:rsidRDefault="004E0924">
      <w:pPr>
        <w:spacing w:line="240" w:lineRule="auto"/>
      </w:pPr>
      <w:r>
        <w:rPr>
          <w:rFonts w:ascii="Roboto" w:eastAsia="Roboto" w:hAnsi="Roboto" w:cs="Roboto"/>
        </w:rPr>
        <w:tab/>
        <w:t>&lt;body&gt;</w:t>
      </w:r>
    </w:p>
    <w:p w14:paraId="73A0E8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7F11CBC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"./includes/createTables.php"</w:t>
      </w:r>
      <w:r>
        <w:rPr>
          <w:rFonts w:ascii="Roboto" w:eastAsia="Roboto" w:hAnsi="Roboto" w:cs="Roboto"/>
        </w:rPr>
        <w:t>;</w:t>
      </w:r>
    </w:p>
    <w:p w14:paraId="68C2C6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133DE59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489EA4FB" w14:textId="77777777" w:rsidR="007542A2" w:rsidRDefault="007542A2">
      <w:pPr>
        <w:spacing w:line="240" w:lineRule="auto"/>
      </w:pPr>
    </w:p>
    <w:p w14:paraId="092C0F1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Test login details are added to the database here. These are used for debugging purposes only and should NOT be uncommented for general use. For each user, the password and user ID are the same</w:t>
      </w:r>
    </w:p>
    <w:p w14:paraId="7A4AEFDD"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i/>
          <w:color w:val="408080"/>
        </w:rPr>
        <w:t>/*$bookingSystem-&gt;insertTable("Users", array("userID"=&gt;"3", "emailAddress"=&gt;"3@kps.woodard.co.uk", "password"=&gt;"c6f3ac57944a531490cd39902d0f777715fd005efac9a30622d5f5205e7f6894", "userLevel"=&gt;3, "firstName"=&gt;"Thirty", "lastName"=&gt;"Three"));</w:t>
      </w:r>
    </w:p>
    <w:p w14:paraId="27E0F8AF" w14:textId="77777777" w:rsidR="007542A2" w:rsidRDefault="004E0924">
      <w:pPr>
        <w:spacing w:line="240" w:lineRule="auto"/>
      </w:pPr>
      <w:r>
        <w:rPr>
          <w:rFonts w:ascii="Roboto" w:eastAsia="Roboto" w:hAnsi="Roboto" w:cs="Roboto"/>
          <w:i/>
          <w:color w:val="408080"/>
        </w:rPr>
        <w:tab/>
      </w:r>
      <w:r>
        <w:rPr>
          <w:rFonts w:ascii="Roboto" w:eastAsia="Roboto" w:hAnsi="Roboto" w:cs="Roboto"/>
          <w:i/>
          <w:color w:val="408080"/>
        </w:rPr>
        <w:tab/>
      </w:r>
      <w:r>
        <w:rPr>
          <w:rFonts w:ascii="Roboto" w:eastAsia="Roboto" w:hAnsi="Roboto" w:cs="Roboto"/>
          <w:i/>
          <w:color w:val="408080"/>
        </w:rPr>
        <w:tab/>
        <w:t>$bookingSystem-&gt;insertTable("Users", array("userID"=&gt;"2", "emailAddress"=&gt;"2@kps.woodard.co.uk", "password"=&gt;"785f3ec7eb32f30b90cd0fcf3657d388b5ff4297f2f9716ff66e9b69c05ddd09", "userLevel"=&gt;2, "firstName"=&gt;"Twenty", "lastName"=&gt;"Two"));</w:t>
      </w:r>
    </w:p>
    <w:p w14:paraId="7CB10DBD" w14:textId="77777777" w:rsidR="007542A2" w:rsidRDefault="004E0924">
      <w:pPr>
        <w:spacing w:line="240" w:lineRule="auto"/>
      </w:pPr>
      <w:r>
        <w:rPr>
          <w:rFonts w:ascii="Roboto" w:eastAsia="Roboto" w:hAnsi="Roboto" w:cs="Roboto"/>
          <w:i/>
          <w:color w:val="408080"/>
        </w:rPr>
        <w:tab/>
      </w:r>
      <w:r>
        <w:rPr>
          <w:rFonts w:ascii="Roboto" w:eastAsia="Roboto" w:hAnsi="Roboto" w:cs="Roboto"/>
          <w:i/>
          <w:color w:val="408080"/>
        </w:rPr>
        <w:tab/>
      </w:r>
      <w:r>
        <w:rPr>
          <w:rFonts w:ascii="Roboto" w:eastAsia="Roboto" w:hAnsi="Roboto" w:cs="Roboto"/>
          <w:i/>
          <w:color w:val="408080"/>
        </w:rPr>
        <w:tab/>
        <w:t>$bookingSystem-&gt;insertTable("Users", array("userID"=&gt;"1", "emailAddress"=&gt;"1@kps.woodard.co.uk", "password"=&gt;"4fc82b26aecb47d2868c4efbe3581732a3e7cbcc6c2efb32062c08170a05eeb8", "userLevel"=&gt;1, "firstName"=&gt;"Onety", "lastName"=&gt;"One"));*/</w:t>
      </w:r>
    </w:p>
    <w:p w14:paraId="2F69066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6B27188C" w14:textId="77777777" w:rsidR="007542A2" w:rsidRDefault="007542A2">
      <w:pPr>
        <w:spacing w:line="240" w:lineRule="auto"/>
      </w:pPr>
    </w:p>
    <w:p w14:paraId="55E5941E" w14:textId="77777777" w:rsidR="007542A2" w:rsidRDefault="004E0924">
      <w:pPr>
        <w:spacing w:line="240" w:lineRule="auto"/>
      </w:pPr>
      <w:r>
        <w:rPr>
          <w:rFonts w:ascii="Roboto" w:eastAsia="Roboto" w:hAnsi="Roboto" w:cs="Roboto"/>
        </w:rPr>
        <w:tab/>
      </w:r>
      <w:r>
        <w:rPr>
          <w:rFonts w:ascii="Roboto" w:eastAsia="Roboto" w:hAnsi="Roboto" w:cs="Roboto"/>
        </w:rPr>
        <w:tab/>
        <w:t>&lt;p&gt;Welcome to the Kings Priory School Room Booking System (KPS RBS).&lt;/p&gt;</w:t>
      </w:r>
    </w:p>
    <w:p w14:paraId="637014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5DBDDF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Displays a welcome message, depending on whether or not the user is logged in and also depending on what user level their user account is</w:t>
      </w:r>
    </w:p>
    <w:p w14:paraId="582DAAF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6B041B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"Your user level is: &lt;strong&gt;"</w:t>
      </w:r>
      <w:r>
        <w:rPr>
          <w:rFonts w:ascii="Roboto" w:eastAsia="Roboto" w:hAnsi="Roboto" w:cs="Roboto"/>
          <w:color w:val="666666"/>
        </w:rPr>
        <w:t>.</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"UserLevels"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"userLevel"</w:t>
      </w:r>
      <w:r>
        <w:rPr>
          <w:rFonts w:ascii="Roboto" w:eastAsia="Roboto" w:hAnsi="Roboto" w:cs="Roboto"/>
          <w:color w:val="666666"/>
        </w:rPr>
        <w:t>=&gt;</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r>
        <w:rPr>
          <w:rFonts w:ascii="Roboto" w:eastAsia="Roboto" w:hAnsi="Roboto" w:cs="Roboto"/>
          <w:color w:val="BA2121"/>
        </w:rPr>
        <w:t>'title'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"&lt;/strong&gt;. This means that you can view events and access other features using the main menu."</w:t>
      </w:r>
      <w:r>
        <w:rPr>
          <w:rFonts w:ascii="Roboto" w:eastAsia="Roboto" w:hAnsi="Roboto" w:cs="Roboto"/>
        </w:rPr>
        <w:t>;</w:t>
      </w:r>
    </w:p>
    <w:p w14:paraId="17AA393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8610AE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"&lt;p&gt;You must &lt;a href='./login.php'&gt;login&lt;/a&gt; to be able to view content.&lt;/p&gt;"</w:t>
      </w:r>
      <w:r>
        <w:rPr>
          <w:rFonts w:ascii="Roboto" w:eastAsia="Roboto" w:hAnsi="Roboto" w:cs="Roboto"/>
        </w:rPr>
        <w:t>;</w:t>
      </w:r>
    </w:p>
    <w:p w14:paraId="3DEC34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9ACEADF" w14:textId="77777777" w:rsidR="007542A2" w:rsidRDefault="004E0924">
      <w:pPr>
        <w:spacing w:line="240" w:lineRule="auto"/>
      </w:pPr>
      <w:r>
        <w:rPr>
          <w:rFonts w:ascii="Roboto" w:eastAsia="Roboto" w:hAnsi="Roboto" w:cs="Roboto"/>
        </w:rPr>
        <w:tab/>
        <w:t>&lt;/body&gt;</w:t>
      </w:r>
    </w:p>
    <w:p w14:paraId="6C5FC7C1" w14:textId="2EFE3B8A" w:rsidR="007542A2" w:rsidRDefault="004E0924" w:rsidP="001138A6">
      <w:pPr>
        <w:spacing w:line="240" w:lineRule="auto"/>
      </w:pPr>
      <w:r>
        <w:rPr>
          <w:rFonts w:ascii="Roboto" w:eastAsia="Roboto" w:hAnsi="Roboto" w:cs="Roboto"/>
        </w:rPr>
        <w:t>&lt;/html&gt;</w:t>
      </w:r>
      <w:bookmarkStart w:id="282" w:name="h.rgwlj9opn5xm" w:colFirst="0" w:colLast="0"/>
      <w:bookmarkStart w:id="283" w:name="h.ipa2wca7q5jf" w:colFirst="0" w:colLast="0"/>
      <w:bookmarkEnd w:id="282"/>
      <w:bookmarkEnd w:id="283"/>
    </w:p>
    <w:p w14:paraId="317F2975" w14:textId="05CBE05C" w:rsidR="007542A2" w:rsidRDefault="004E0924">
      <w:pPr>
        <w:pStyle w:val="Heading3"/>
        <w:contextualSpacing w:val="0"/>
      </w:pPr>
      <w:bookmarkStart w:id="284" w:name="h.8q9quzovvyqy" w:colFirst="0" w:colLast="0"/>
      <w:bookmarkStart w:id="285" w:name="_Toc448908063"/>
      <w:bookmarkEnd w:id="284"/>
      <w:r>
        <w:lastRenderedPageBreak/>
        <w:t>login.php</w:t>
      </w:r>
      <w:bookmarkEnd w:id="285"/>
    </w:p>
    <w:tbl>
      <w:tblPr>
        <w:tblStyle w:val="afff4"/>
        <w:tblW w:w="7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95"/>
      </w:tblGrid>
      <w:tr w:rsidR="007542A2" w14:paraId="48200271" w14:textId="77777777">
        <w:tc>
          <w:tcPr>
            <w:tcW w:w="7995" w:type="dxa"/>
            <w:tcMar>
              <w:top w:w="100" w:type="dxa"/>
              <w:left w:w="100" w:type="dxa"/>
              <w:bottom w:w="100" w:type="dxa"/>
              <w:right w:w="100" w:type="dxa"/>
            </w:tcMar>
          </w:tcPr>
          <w:p w14:paraId="7666282B" w14:textId="77777777" w:rsidR="007542A2" w:rsidRDefault="004E0924">
            <w:pPr>
              <w:widowControl w:val="0"/>
              <w:spacing w:line="240" w:lineRule="auto"/>
            </w:pPr>
            <w:r>
              <w:rPr>
                <w:noProof/>
              </w:rPr>
              <w:drawing>
                <wp:inline distT="114300" distB="114300" distL="114300" distR="114300" wp14:anchorId="778BF2E2" wp14:editId="4EF1B26D">
                  <wp:extent cx="4781550" cy="3409950"/>
                  <wp:effectExtent l="0" t="0" r="0" b="0"/>
                  <wp:docPr id="1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5"/>
                          <a:srcRect/>
                          <a:stretch>
                            <a:fillRect/>
                          </a:stretch>
                        </pic:blipFill>
                        <pic:spPr>
                          <a:xfrm>
                            <a:off x="0" y="0"/>
                            <a:ext cx="4781550" cy="3409950"/>
                          </a:xfrm>
                          <a:prstGeom prst="rect">
                            <a:avLst/>
                          </a:prstGeom>
                          <a:ln/>
                        </pic:spPr>
                      </pic:pic>
                    </a:graphicData>
                  </a:graphic>
                </wp:inline>
              </w:drawing>
            </w:r>
          </w:p>
        </w:tc>
      </w:tr>
    </w:tbl>
    <w:p w14:paraId="1F74CBB6" w14:textId="77777777" w:rsidR="007542A2" w:rsidRDefault="004E0924">
      <w:pPr>
        <w:spacing w:line="240" w:lineRule="auto"/>
      </w:pPr>
      <w:bookmarkStart w:id="286" w:name="h.1x34uhtewxyu" w:colFirst="0" w:colLast="0"/>
      <w:bookmarkEnd w:id="286"/>
      <w:r>
        <w:rPr>
          <w:rFonts w:ascii="Roboto" w:eastAsia="Roboto" w:hAnsi="Roboto" w:cs="Roboto"/>
          <w:color w:val="666666"/>
        </w:rPr>
        <w:t>&lt;?</w:t>
      </w:r>
      <w:r>
        <w:rPr>
          <w:rFonts w:ascii="Roboto" w:eastAsia="Roboto" w:hAnsi="Roboto" w:cs="Roboto"/>
        </w:rPr>
        <w:t>php</w:t>
      </w:r>
    </w:p>
    <w:p w14:paraId="5EB7CFD2"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"./includes/SQLDetails.php"</w:t>
      </w:r>
      <w:r>
        <w:rPr>
          <w:rFonts w:ascii="Roboto" w:eastAsia="Roboto" w:hAnsi="Roboto" w:cs="Roboto"/>
        </w:rPr>
        <w:t>;</w:t>
      </w:r>
    </w:p>
    <w:p w14:paraId="4CAC88CD"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1208EE54" w14:textId="77777777" w:rsidR="007542A2" w:rsidRDefault="007542A2">
      <w:pPr>
        <w:spacing w:line="240" w:lineRule="auto"/>
      </w:pPr>
    </w:p>
    <w:p w14:paraId="7BABB56C" w14:textId="77777777" w:rsidR="007542A2" w:rsidRDefault="004E0924">
      <w:pPr>
        <w:spacing w:line="240" w:lineRule="auto"/>
      </w:pPr>
      <w:r>
        <w:rPr>
          <w:rFonts w:ascii="Roboto" w:eastAsia="Roboto" w:hAnsi="Roboto" w:cs="Roboto"/>
        </w:rPr>
        <w:tab/>
      </w:r>
      <w:r>
        <w:rPr>
          <w:rFonts w:ascii="Roboto" w:eastAsia="Roboto" w:hAnsi="Roboto" w:cs="Roboto"/>
          <w:i/>
          <w:color w:val="408080"/>
        </w:rPr>
        <w:t>// Initialise the success and error messages</w:t>
      </w:r>
    </w:p>
    <w:p w14:paraId="055BF72F" w14:textId="77777777" w:rsidR="007542A2" w:rsidRDefault="004E0924">
      <w:pPr>
        <w:spacing w:line="240" w:lineRule="auto"/>
      </w:pP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34267ECC" w14:textId="77777777" w:rsidR="007542A2" w:rsidRDefault="004E0924">
      <w:pPr>
        <w:spacing w:line="240" w:lineRule="auto"/>
      </w:pP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43DB1ED7" w14:textId="77777777" w:rsidR="007542A2" w:rsidRDefault="007542A2">
      <w:pPr>
        <w:spacing w:line="240" w:lineRule="auto"/>
      </w:pPr>
    </w:p>
    <w:p w14:paraId="483B09ED" w14:textId="77777777" w:rsidR="007542A2" w:rsidRDefault="004E0924">
      <w:pPr>
        <w:spacing w:line="240" w:lineRule="auto"/>
      </w:pPr>
      <w:r>
        <w:rPr>
          <w:rFonts w:ascii="Roboto" w:eastAsia="Roboto" w:hAnsi="Roboto" w:cs="Roboto"/>
        </w:rPr>
        <w:tab/>
      </w:r>
      <w:r>
        <w:rPr>
          <w:rFonts w:ascii="Roboto" w:eastAsia="Roboto" w:hAnsi="Roboto" w:cs="Roboto"/>
          <w:i/>
          <w:color w:val="408080"/>
        </w:rPr>
        <w:t>// Sets $_POST['loginFormSubmit'] to false if it isn't set</w:t>
      </w:r>
    </w:p>
    <w:p w14:paraId="1BF8B18D" w14:textId="77777777" w:rsidR="007542A2" w:rsidRDefault="004E0924">
      <w:pPr>
        <w:spacing w:line="240" w:lineRule="auto"/>
      </w:pPr>
      <w:r>
        <w:rPr>
          <w:rFonts w:ascii="Roboto" w:eastAsia="Roboto" w:hAnsi="Roboto" w:cs="Roboto"/>
        </w:rPr>
        <w:lastRenderedPageBreak/>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'loginFormSubmit'</w:t>
      </w:r>
      <w:r>
        <w:rPr>
          <w:rFonts w:ascii="Roboto" w:eastAsia="Roboto" w:hAnsi="Roboto" w:cs="Roboto"/>
        </w:rPr>
        <w:t>]))</w:t>
      </w:r>
    </w:p>
    <w:p w14:paraId="2EC029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'loginFormSubmit'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1D0A53FE" w14:textId="77777777" w:rsidR="007542A2" w:rsidRDefault="007542A2">
      <w:pPr>
        <w:spacing w:line="240" w:lineRule="auto"/>
      </w:pPr>
    </w:p>
    <w:p w14:paraId="304501D4" w14:textId="77777777" w:rsidR="007542A2" w:rsidRDefault="004E0924">
      <w:pPr>
        <w:spacing w:line="240" w:lineRule="auto"/>
      </w:pP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'loginFormSubmit'</w:t>
      </w:r>
      <w:r>
        <w:rPr>
          <w:rFonts w:ascii="Roboto" w:eastAsia="Roboto" w:hAnsi="Roboto" w:cs="Roboto"/>
        </w:rPr>
        <w:t>])</w:t>
      </w:r>
    </w:p>
    <w:p w14:paraId="6263F196" w14:textId="77777777" w:rsidR="007542A2" w:rsidRDefault="004E0924">
      <w:pPr>
        <w:spacing w:line="240" w:lineRule="auto"/>
      </w:pPr>
      <w:r>
        <w:rPr>
          <w:rFonts w:ascii="Roboto" w:eastAsia="Roboto" w:hAnsi="Roboto" w:cs="Roboto"/>
        </w:rPr>
        <w:tab/>
        <w:t>{</w:t>
      </w:r>
    </w:p>
    <w:p w14:paraId="2F3803F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This lets the user know if it is their user ID or their password that is the issue</w:t>
      </w:r>
    </w:p>
    <w:p w14:paraId="12FC4F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$userIDCheckResponse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'loginFormUserID'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w:t>
      </w:r>
    </w:p>
    <w:p w14:paraId="748E53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$userIDCheckResponse</w:t>
      </w:r>
      <w:r>
        <w:rPr>
          <w:rFonts w:ascii="Roboto" w:eastAsia="Roboto" w:hAnsi="Roboto" w:cs="Roboto"/>
        </w:rPr>
        <w:t>)</w:t>
      </w:r>
    </w:p>
    <w:p w14:paraId="1316C7F1"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C0124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$loginResponse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'loginFormUserID'</w:t>
      </w:r>
      <w:r>
        <w:rPr>
          <w:rFonts w:ascii="Roboto" w:eastAsia="Roboto" w:hAnsi="Roboto" w:cs="Roboto"/>
        </w:rPr>
        <w:t xml:space="preserve">], </w:t>
      </w:r>
      <w:r>
        <w:rPr>
          <w:rFonts w:ascii="Roboto" w:eastAsia="Roboto" w:hAnsi="Roboto" w:cs="Roboto"/>
          <w:color w:val="BA2121"/>
        </w:rPr>
        <w:t>"password"</w:t>
      </w:r>
      <w:r>
        <w:rPr>
          <w:rFonts w:ascii="Roboto" w:eastAsia="Roboto" w:hAnsi="Roboto" w:cs="Roboto"/>
          <w:color w:val="666666"/>
        </w:rPr>
        <w:t>=&gt;</w:t>
      </w:r>
      <w:r>
        <w:rPr>
          <w:rFonts w:ascii="Roboto" w:eastAsia="Roboto" w:hAnsi="Roboto" w:cs="Roboto"/>
        </w:rPr>
        <w:t>saltAndHashPassword(</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'loginFormUserID'</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'loginFormPassword'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w:t>
      </w:r>
    </w:p>
    <w:p w14:paraId="02EA7B3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$loginResponse</w:t>
      </w:r>
      <w:r>
        <w:rPr>
          <w:rFonts w:ascii="Roboto" w:eastAsia="Roboto" w:hAnsi="Roboto" w:cs="Roboto"/>
        </w:rPr>
        <w:t>)</w:t>
      </w:r>
    </w:p>
    <w:p w14:paraId="7885B4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C7757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setcookie(</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19177C"/>
        </w:rPr>
        <w:t>$loginResponse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008000"/>
        </w:rPr>
        <w:t>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60*60*24*7*2</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i/>
          <w:color w:val="408080"/>
        </w:rPr>
        <w:t>// Sets login details for 2 weeks</w:t>
      </w:r>
    </w:p>
    <w:p w14:paraId="4951831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setcookie(</w:t>
      </w:r>
      <w:r>
        <w:rPr>
          <w:rFonts w:ascii="Roboto" w:eastAsia="Roboto" w:hAnsi="Roboto" w:cs="Roboto"/>
          <w:color w:val="BA2121"/>
        </w:rPr>
        <w:t>"userPassword"</w:t>
      </w:r>
      <w:r>
        <w:rPr>
          <w:rFonts w:ascii="Roboto" w:eastAsia="Roboto" w:hAnsi="Roboto" w:cs="Roboto"/>
        </w:rPr>
        <w:t xml:space="preserve">, </w:t>
      </w:r>
      <w:r>
        <w:rPr>
          <w:rFonts w:ascii="Roboto" w:eastAsia="Roboto" w:hAnsi="Roboto" w:cs="Roboto"/>
          <w:color w:val="19177C"/>
        </w:rPr>
        <w:t>$loginResponse</w:t>
      </w:r>
      <w:r>
        <w:rPr>
          <w:rFonts w:ascii="Roboto" w:eastAsia="Roboto" w:hAnsi="Roboto" w:cs="Roboto"/>
        </w:rPr>
        <w:t>[</w:t>
      </w:r>
      <w:r>
        <w:rPr>
          <w:rFonts w:ascii="Roboto" w:eastAsia="Roboto" w:hAnsi="Roboto" w:cs="Roboto"/>
          <w:color w:val="BA2121"/>
        </w:rPr>
        <w:t>'password'</w:t>
      </w:r>
      <w:r>
        <w:rPr>
          <w:rFonts w:ascii="Roboto" w:eastAsia="Roboto" w:hAnsi="Roboto" w:cs="Roboto"/>
        </w:rPr>
        <w:t xml:space="preserve">], </w:t>
      </w:r>
      <w:r>
        <w:rPr>
          <w:rFonts w:ascii="Roboto" w:eastAsia="Roboto" w:hAnsi="Roboto" w:cs="Roboto"/>
          <w:color w:val="008000"/>
        </w:rPr>
        <w:t>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60*60*24*7*2</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i/>
          <w:color w:val="408080"/>
        </w:rPr>
        <w:t>// Sets login details for 2 weeks</w:t>
      </w:r>
    </w:p>
    <w:p w14:paraId="571E55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"Logging in..."</w:t>
      </w:r>
      <w:r>
        <w:rPr>
          <w:rFonts w:ascii="Roboto" w:eastAsia="Roboto" w:hAnsi="Roboto" w:cs="Roboto"/>
        </w:rPr>
        <w:t>;</w:t>
      </w:r>
    </w:p>
    <w:p w14:paraId="41B79B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"&lt;META HTTP-EQUIV=REFRESH CONTENT='1; URL=./index.php'&gt;"</w:t>
      </w:r>
      <w:r>
        <w:rPr>
          <w:rFonts w:ascii="Roboto" w:eastAsia="Roboto" w:hAnsi="Roboto" w:cs="Roboto"/>
        </w:rPr>
        <w:t>;</w:t>
      </w:r>
    </w:p>
    <w:p w14:paraId="3BE502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B970B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C9AAC4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4CFBE9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"Incorrect password."</w:t>
      </w:r>
      <w:r>
        <w:rPr>
          <w:rFonts w:ascii="Roboto" w:eastAsia="Roboto" w:hAnsi="Roboto" w:cs="Roboto"/>
        </w:rPr>
        <w:t>;</w:t>
      </w:r>
    </w:p>
    <w:p w14:paraId="10CF736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18C353B"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7AE2CB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9B85B30"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608F215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"The user does not exist."</w:t>
      </w:r>
      <w:r>
        <w:rPr>
          <w:rFonts w:ascii="Roboto" w:eastAsia="Roboto" w:hAnsi="Roboto" w:cs="Roboto"/>
        </w:rPr>
        <w:t>;</w:t>
      </w:r>
    </w:p>
    <w:p w14:paraId="6DFE1B4E"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86A7B58" w14:textId="77777777" w:rsidR="007542A2" w:rsidRDefault="004E0924">
      <w:pPr>
        <w:spacing w:line="240" w:lineRule="auto"/>
      </w:pPr>
      <w:r>
        <w:rPr>
          <w:rFonts w:ascii="Roboto" w:eastAsia="Roboto" w:hAnsi="Roboto" w:cs="Roboto"/>
        </w:rPr>
        <w:tab/>
        <w:t>}</w:t>
      </w:r>
    </w:p>
    <w:p w14:paraId="380AAA1F" w14:textId="77777777" w:rsidR="007542A2" w:rsidRDefault="004E0924">
      <w:pPr>
        <w:spacing w:line="240" w:lineRule="auto"/>
      </w:pPr>
      <w:r>
        <w:rPr>
          <w:rFonts w:ascii="Roboto" w:eastAsia="Roboto" w:hAnsi="Roboto" w:cs="Roboto"/>
        </w:rPr>
        <w:tab/>
      </w:r>
      <w:r>
        <w:rPr>
          <w:rFonts w:ascii="Roboto" w:eastAsia="Roboto" w:hAnsi="Roboto" w:cs="Roboto"/>
          <w:b/>
          <w:color w:val="008000"/>
        </w:rPr>
        <w:t>else</w:t>
      </w:r>
    </w:p>
    <w:p w14:paraId="0C2D4839" w14:textId="77777777" w:rsidR="007542A2" w:rsidRDefault="004E0924">
      <w:pPr>
        <w:spacing w:line="240" w:lineRule="auto"/>
      </w:pPr>
      <w:r>
        <w:rPr>
          <w:rFonts w:ascii="Roboto" w:eastAsia="Roboto" w:hAnsi="Roboto" w:cs="Roboto"/>
        </w:rPr>
        <w:tab/>
        <w:t>{</w:t>
      </w:r>
    </w:p>
    <w:p w14:paraId="403867D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Defining variables that will be used later, even if they're empty</w:t>
      </w:r>
    </w:p>
    <w:p w14:paraId="4EF427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07AB9460" w14:textId="77777777" w:rsidR="007542A2" w:rsidRDefault="007542A2">
      <w:pPr>
        <w:spacing w:line="240" w:lineRule="auto"/>
      </w:pPr>
    </w:p>
    <w:p w14:paraId="5C67D6F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This is a security measure - it helps to prevent user ID and password boxes being autofilled</w:t>
      </w:r>
    </w:p>
    <w:p w14:paraId="16AF263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'loginFormUserID'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5858D27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'loginFormPassword'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628EB63B" w14:textId="77777777" w:rsidR="007542A2" w:rsidRDefault="004E0924">
      <w:pPr>
        <w:spacing w:line="240" w:lineRule="auto"/>
      </w:pPr>
      <w:r>
        <w:rPr>
          <w:rFonts w:ascii="Roboto" w:eastAsia="Roboto" w:hAnsi="Roboto" w:cs="Roboto"/>
        </w:rPr>
        <w:tab/>
        <w:t>}</w:t>
      </w:r>
    </w:p>
    <w:p w14:paraId="17F1EC93" w14:textId="77777777" w:rsidR="007542A2" w:rsidRDefault="004E0924">
      <w:pPr>
        <w:spacing w:line="240" w:lineRule="auto"/>
      </w:pPr>
      <w:r>
        <w:rPr>
          <w:rFonts w:ascii="Roboto" w:eastAsia="Roboto" w:hAnsi="Roboto" w:cs="Roboto"/>
          <w:color w:val="BC7A00"/>
        </w:rPr>
        <w:t>?&gt;</w:t>
      </w:r>
    </w:p>
    <w:p w14:paraId="370D6F89" w14:textId="77777777" w:rsidR="007542A2" w:rsidRDefault="007542A2">
      <w:pPr>
        <w:spacing w:line="240" w:lineRule="auto"/>
      </w:pPr>
    </w:p>
    <w:p w14:paraId="197CB416" w14:textId="77777777" w:rsidR="007542A2" w:rsidRDefault="004E0924">
      <w:pPr>
        <w:spacing w:line="240" w:lineRule="auto"/>
      </w:pPr>
      <w:r>
        <w:rPr>
          <w:rFonts w:ascii="Roboto" w:eastAsia="Roboto" w:hAnsi="Roboto" w:cs="Roboto"/>
        </w:rPr>
        <w:t>&lt;!DOCTYPE html&gt;</w:t>
      </w:r>
    </w:p>
    <w:p w14:paraId="6015773F" w14:textId="77777777" w:rsidR="007542A2" w:rsidRDefault="004E0924">
      <w:pPr>
        <w:spacing w:line="240" w:lineRule="auto"/>
      </w:pPr>
      <w:r>
        <w:rPr>
          <w:rFonts w:ascii="Roboto" w:eastAsia="Roboto" w:hAnsi="Roboto" w:cs="Roboto"/>
        </w:rPr>
        <w:t>&lt;html&gt;</w:t>
      </w:r>
    </w:p>
    <w:p w14:paraId="328CA220" w14:textId="77777777" w:rsidR="007542A2" w:rsidRDefault="004E0924">
      <w:pPr>
        <w:spacing w:line="240" w:lineRule="auto"/>
      </w:pPr>
      <w:r>
        <w:rPr>
          <w:rFonts w:ascii="Roboto" w:eastAsia="Roboto" w:hAnsi="Roboto" w:cs="Roboto"/>
        </w:rPr>
        <w:tab/>
        <w:t>&lt;head&gt;</w:t>
      </w:r>
    </w:p>
    <w:p w14:paraId="5834713A"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6EE8A279"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6DADE514"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433A2A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297C47B0" w14:textId="77777777" w:rsidR="007542A2" w:rsidRDefault="004E0924">
      <w:pPr>
        <w:spacing w:line="240" w:lineRule="auto"/>
      </w:pPr>
      <w:r>
        <w:rPr>
          <w:rFonts w:ascii="Roboto" w:eastAsia="Roboto" w:hAnsi="Roboto" w:cs="Roboto"/>
        </w:rPr>
        <w:tab/>
        <w:t>&lt;/head&gt;</w:t>
      </w:r>
    </w:p>
    <w:p w14:paraId="1FD6FBB6" w14:textId="77777777" w:rsidR="007542A2" w:rsidRDefault="004E0924">
      <w:pPr>
        <w:spacing w:line="240" w:lineRule="auto"/>
      </w:pPr>
      <w:r>
        <w:rPr>
          <w:rFonts w:ascii="Roboto" w:eastAsia="Roboto" w:hAnsi="Roboto" w:cs="Roboto"/>
        </w:rPr>
        <w:tab/>
        <w:t>&lt;body&gt;</w:t>
      </w:r>
    </w:p>
    <w:p w14:paraId="1583479E" w14:textId="77777777" w:rsidR="007542A2" w:rsidRDefault="004E0924">
      <w:pPr>
        <w:spacing w:line="240" w:lineRule="auto"/>
      </w:pPr>
      <w:r>
        <w:rPr>
          <w:rFonts w:ascii="Roboto" w:eastAsia="Roboto" w:hAnsi="Roboto" w:cs="Roboto"/>
        </w:rPr>
        <w:tab/>
      </w:r>
      <w:r>
        <w:rPr>
          <w:rFonts w:ascii="Roboto" w:eastAsia="Roboto" w:hAnsi="Roboto" w:cs="Roboto"/>
        </w:rPr>
        <w:tab/>
        <w:t>&lt;!-- Includes the menu for navigating the site, which will be generated differently for each user --&gt;</w:t>
      </w:r>
    </w:p>
    <w:p w14:paraId="685F2B5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260EE2F4" w14:textId="77777777" w:rsidR="007542A2" w:rsidRDefault="004E0924">
      <w:pPr>
        <w:spacing w:line="240" w:lineRule="auto"/>
      </w:pPr>
      <w:r>
        <w:rPr>
          <w:rFonts w:ascii="Roboto" w:eastAsia="Roboto" w:hAnsi="Roboto" w:cs="Roboto"/>
        </w:rPr>
        <w:tab/>
      </w:r>
      <w:r>
        <w:rPr>
          <w:rFonts w:ascii="Roboto" w:eastAsia="Roboto" w:hAnsi="Roboto" w:cs="Roboto"/>
        </w:rPr>
        <w:tab/>
      </w:r>
    </w:p>
    <w:p w14:paraId="24257A8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If the user cookies don't exist:</w:t>
      </w:r>
    </w:p>
    <w:p w14:paraId="4CD9E5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rPr>
        <w:t>checkUserLogin(</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'userPassword'</w:t>
      </w:r>
      <w:r>
        <w:rPr>
          <w:rFonts w:ascii="Roboto" w:eastAsia="Roboto" w:hAnsi="Roboto" w:cs="Roboto"/>
        </w:rPr>
        <w:t>]))</w:t>
      </w:r>
    </w:p>
    <w:p w14:paraId="5E485C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 xml:space="preserve">{ </w:t>
      </w:r>
      <w:r>
        <w:rPr>
          <w:rFonts w:ascii="Roboto" w:eastAsia="Roboto" w:hAnsi="Roboto" w:cs="Roboto"/>
          <w:color w:val="BC7A00"/>
        </w:rPr>
        <w:t>?&gt;</w:t>
      </w:r>
    </w:p>
    <w:p w14:paraId="19243F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 id="loginForm" name="loginForm"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method="post"&gt;</w:t>
      </w:r>
    </w:p>
    <w:p w14:paraId="1E9310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 name="loginFormFieldSet" id="loginFormFieldSet"&gt;</w:t>
      </w:r>
    </w:p>
    <w:p w14:paraId="0ADB2C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&lt;legend&gt;Login&lt;/legend&gt;</w:t>
      </w:r>
    </w:p>
    <w:p w14:paraId="154013B8" w14:textId="77777777" w:rsidR="007542A2" w:rsidRDefault="007542A2">
      <w:pPr>
        <w:spacing w:line="240" w:lineRule="auto"/>
      </w:pPr>
    </w:p>
    <w:p w14:paraId="564129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id="successMessage" name="successMessage"&gt;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$successMessage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1CEA7A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&lt;div id="errorMessage" name="errorMessage"&gt;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$errorMessage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&lt;/div&gt;</w:t>
      </w:r>
    </w:p>
    <w:p w14:paraId="6A70D181" w14:textId="77777777" w:rsidR="007542A2" w:rsidRDefault="007542A2">
      <w:pPr>
        <w:spacing w:line="240" w:lineRule="auto"/>
      </w:pPr>
    </w:p>
    <w:p w14:paraId="052224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for="loginFormUserID"&gt;User ID:&lt;/label&gt;</w:t>
      </w:r>
    </w:p>
    <w:p w14:paraId="09DDEAE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type="text" name="loginFormUserID" maxlength="254" autofocus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'loginFormUserID'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218A9669"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&lt;label for="loginFormPassword"&gt;Password:&lt;/label&gt;</w:t>
      </w:r>
    </w:p>
    <w:p w14:paraId="5CB90DD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type="password" name="loginFormPassword" maxlength="32"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'loginFormPassword'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254C6D3" w14:textId="77777777" w:rsidR="007542A2" w:rsidRDefault="007542A2">
      <w:pPr>
        <w:spacing w:line="240" w:lineRule="auto"/>
      </w:pPr>
    </w:p>
    <w:p w14:paraId="495C5E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type="submit" value="Login" id="loginFormSubmit" name="loginFormSubmit" form="loginForm" /&gt;</w:t>
      </w:r>
    </w:p>
    <w:p w14:paraId="77A9CEE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&lt;/fieldset&gt;</w:t>
      </w:r>
    </w:p>
    <w:p w14:paraId="487307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&lt;/form&gt;</w:t>
      </w:r>
    </w:p>
    <w:p w14:paraId="7FE717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5F6C0F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F8A9B4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373AAB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 xml:space="preserve">{ </w:t>
      </w:r>
      <w:r>
        <w:rPr>
          <w:rFonts w:ascii="Roboto" w:eastAsia="Roboto" w:hAnsi="Roboto" w:cs="Roboto"/>
          <w:color w:val="BC7A00"/>
        </w:rPr>
        <w:t>?&gt;</w:t>
      </w:r>
    </w:p>
    <w:p w14:paraId="57680F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&lt;p&gt;You are already logged in. Please &lt;a href="./logout.php"&gt;logout&lt;/a&gt; to use the login page.&lt;/p&gt;</w:t>
      </w:r>
    </w:p>
    <w:p w14:paraId="4E1871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1ACADE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3D672C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04FEFA5E" w14:textId="77777777" w:rsidR="007542A2" w:rsidRDefault="004E0924">
      <w:pPr>
        <w:spacing w:line="240" w:lineRule="auto"/>
      </w:pPr>
      <w:r>
        <w:rPr>
          <w:rFonts w:ascii="Roboto" w:eastAsia="Roboto" w:hAnsi="Roboto" w:cs="Roboto"/>
        </w:rPr>
        <w:tab/>
        <w:t>&lt;/body&gt;</w:t>
      </w:r>
    </w:p>
    <w:p w14:paraId="39545705" w14:textId="4BE4D8DC" w:rsidR="0016047C" w:rsidRDefault="004E0924" w:rsidP="0016047C">
      <w:pPr>
        <w:spacing w:line="240" w:lineRule="auto"/>
      </w:pPr>
      <w:r>
        <w:rPr>
          <w:rFonts w:ascii="Roboto" w:eastAsia="Roboto" w:hAnsi="Roboto" w:cs="Roboto"/>
        </w:rPr>
        <w:t>&lt;/html&gt;</w:t>
      </w:r>
      <w:bookmarkStart w:id="287" w:name="h.qrx5cw9m49i" w:colFirst="0" w:colLast="0"/>
      <w:bookmarkStart w:id="288" w:name="h.n7fu4ghoro4r" w:colFirst="0" w:colLast="0"/>
      <w:bookmarkEnd w:id="287"/>
      <w:bookmarkEnd w:id="288"/>
    </w:p>
    <w:p w14:paraId="25605D52" w14:textId="77777777" w:rsidR="0016047C" w:rsidRDefault="0016047C">
      <w:r>
        <w:br w:type="page"/>
      </w:r>
    </w:p>
    <w:p w14:paraId="739B2AB0" w14:textId="77777777" w:rsidR="007542A2" w:rsidRDefault="004E0924">
      <w:pPr>
        <w:pStyle w:val="Heading3"/>
        <w:contextualSpacing w:val="0"/>
      </w:pPr>
      <w:bookmarkStart w:id="289" w:name="h.r339r4riqbgg" w:colFirst="0" w:colLast="0"/>
      <w:bookmarkStart w:id="290" w:name="_Toc448908064"/>
      <w:bookmarkEnd w:id="289"/>
      <w:r>
        <w:lastRenderedPageBreak/>
        <w:t>logout.php</w:t>
      </w:r>
      <w:bookmarkEnd w:id="290"/>
    </w:p>
    <w:tbl>
      <w:tblPr>
        <w:tblStyle w:val="afff5"/>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7753E965" w14:textId="77777777">
        <w:tc>
          <w:tcPr>
            <w:tcW w:w="13958" w:type="dxa"/>
            <w:tcMar>
              <w:top w:w="100" w:type="dxa"/>
              <w:left w:w="100" w:type="dxa"/>
              <w:bottom w:w="100" w:type="dxa"/>
              <w:right w:w="100" w:type="dxa"/>
            </w:tcMar>
          </w:tcPr>
          <w:p w14:paraId="22C193E8" w14:textId="77777777" w:rsidR="007542A2" w:rsidRDefault="004E0924">
            <w:pPr>
              <w:widowControl w:val="0"/>
              <w:spacing w:line="240" w:lineRule="auto"/>
            </w:pPr>
            <w:r>
              <w:rPr>
                <w:noProof/>
              </w:rPr>
              <w:drawing>
                <wp:inline distT="114300" distB="114300" distL="114300" distR="114300" wp14:anchorId="2956E6C7" wp14:editId="05E01858">
                  <wp:extent cx="8220075" cy="1533525"/>
                  <wp:effectExtent l="0" t="0" r="0" b="0"/>
                  <wp:docPr id="1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6"/>
                          <a:srcRect/>
                          <a:stretch>
                            <a:fillRect/>
                          </a:stretch>
                        </pic:blipFill>
                        <pic:spPr>
                          <a:xfrm>
                            <a:off x="0" y="0"/>
                            <a:ext cx="8220075" cy="1533525"/>
                          </a:xfrm>
                          <a:prstGeom prst="rect">
                            <a:avLst/>
                          </a:prstGeom>
                          <a:ln/>
                        </pic:spPr>
                      </pic:pic>
                    </a:graphicData>
                  </a:graphic>
                </wp:inline>
              </w:drawing>
            </w:r>
          </w:p>
        </w:tc>
      </w:tr>
    </w:tbl>
    <w:p w14:paraId="19F069AC" w14:textId="77777777" w:rsidR="007542A2" w:rsidRDefault="004E0924">
      <w:pPr>
        <w:spacing w:line="240" w:lineRule="auto"/>
      </w:pPr>
      <w:bookmarkStart w:id="291" w:name="h.afndk6ezejhr" w:colFirst="0" w:colLast="0"/>
      <w:bookmarkEnd w:id="291"/>
      <w:r>
        <w:rPr>
          <w:rFonts w:ascii="Roboto" w:eastAsia="Roboto" w:hAnsi="Roboto" w:cs="Roboto"/>
          <w:color w:val="666666"/>
        </w:rPr>
        <w:t>&lt;?</w:t>
      </w:r>
      <w:r>
        <w:rPr>
          <w:rFonts w:ascii="Roboto" w:eastAsia="Roboto" w:hAnsi="Roboto" w:cs="Roboto"/>
        </w:rPr>
        <w:t>php</w:t>
      </w:r>
    </w:p>
    <w:p w14:paraId="3712A22F" w14:textId="77777777" w:rsidR="007542A2" w:rsidRDefault="004E0924">
      <w:pPr>
        <w:spacing w:line="240" w:lineRule="auto"/>
      </w:pPr>
      <w:r>
        <w:rPr>
          <w:rFonts w:ascii="Roboto" w:eastAsia="Roboto" w:hAnsi="Roboto" w:cs="Roboto"/>
        </w:rPr>
        <w:tab/>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"./includes/functions.php"</w:t>
      </w:r>
      <w:r>
        <w:rPr>
          <w:rFonts w:ascii="Roboto" w:eastAsia="Roboto" w:hAnsi="Roboto" w:cs="Roboto"/>
        </w:rPr>
        <w:t>;</w:t>
      </w:r>
    </w:p>
    <w:p w14:paraId="60E4AF7A" w14:textId="77777777" w:rsidR="007542A2" w:rsidRDefault="004E0924">
      <w:pPr>
        <w:spacing w:line="240" w:lineRule="auto"/>
      </w:pPr>
      <w:r>
        <w:rPr>
          <w:rFonts w:ascii="Roboto" w:eastAsia="Roboto" w:hAnsi="Roboto" w:cs="Roboto"/>
        </w:rPr>
        <w:tab/>
        <w:t>destroyCookies();</w:t>
      </w:r>
    </w:p>
    <w:p w14:paraId="402CC352" w14:textId="77777777" w:rsidR="007542A2" w:rsidRDefault="004E0924">
      <w:pPr>
        <w:spacing w:line="240" w:lineRule="auto"/>
      </w:pPr>
      <w:r>
        <w:rPr>
          <w:rFonts w:ascii="Roboto" w:eastAsia="Roboto" w:hAnsi="Roboto" w:cs="Roboto"/>
          <w:color w:val="BC7A00"/>
        </w:rPr>
        <w:t>?&gt;</w:t>
      </w:r>
    </w:p>
    <w:p w14:paraId="104DFF21" w14:textId="77777777" w:rsidR="007542A2" w:rsidRDefault="007542A2">
      <w:pPr>
        <w:spacing w:line="240" w:lineRule="auto"/>
      </w:pPr>
    </w:p>
    <w:p w14:paraId="1B413C67" w14:textId="77777777" w:rsidR="007542A2" w:rsidRDefault="004E0924">
      <w:pPr>
        <w:spacing w:line="240" w:lineRule="auto"/>
      </w:pPr>
      <w:r>
        <w:rPr>
          <w:rFonts w:ascii="Roboto" w:eastAsia="Roboto" w:hAnsi="Roboto" w:cs="Roboto"/>
        </w:rPr>
        <w:t>&lt;!DOCTYPE html&gt;</w:t>
      </w:r>
    </w:p>
    <w:p w14:paraId="30B703BA" w14:textId="77777777" w:rsidR="007542A2" w:rsidRDefault="004E0924">
      <w:pPr>
        <w:spacing w:line="240" w:lineRule="auto"/>
      </w:pPr>
      <w:r>
        <w:rPr>
          <w:rFonts w:ascii="Roboto" w:eastAsia="Roboto" w:hAnsi="Roboto" w:cs="Roboto"/>
        </w:rPr>
        <w:t>&lt;html&gt;</w:t>
      </w:r>
    </w:p>
    <w:p w14:paraId="7816B4E8" w14:textId="77777777" w:rsidR="007542A2" w:rsidRDefault="004E0924">
      <w:pPr>
        <w:spacing w:line="240" w:lineRule="auto"/>
      </w:pPr>
      <w:r>
        <w:rPr>
          <w:rFonts w:ascii="Roboto" w:eastAsia="Roboto" w:hAnsi="Roboto" w:cs="Roboto"/>
        </w:rPr>
        <w:tab/>
        <w:t>&lt;head&gt;</w:t>
      </w:r>
    </w:p>
    <w:p w14:paraId="1A272D48" w14:textId="77777777" w:rsidR="007542A2" w:rsidRDefault="004E0924">
      <w:pPr>
        <w:spacing w:line="240" w:lineRule="auto"/>
      </w:pPr>
      <w:r>
        <w:rPr>
          <w:rFonts w:ascii="Roboto" w:eastAsia="Roboto" w:hAnsi="Roboto" w:cs="Roboto"/>
        </w:rPr>
        <w:tab/>
      </w:r>
      <w:r>
        <w:rPr>
          <w:rFonts w:ascii="Roboto" w:eastAsia="Roboto" w:hAnsi="Roboto" w:cs="Roboto"/>
        </w:rPr>
        <w:tab/>
        <w:t>&lt;!-- This includes the stylesheet for the system --&gt;</w:t>
      </w:r>
    </w:p>
    <w:p w14:paraId="6C00E684" w14:textId="77777777" w:rsidR="007542A2" w:rsidRDefault="004E0924">
      <w:pPr>
        <w:spacing w:line="240" w:lineRule="auto"/>
      </w:pPr>
      <w:r>
        <w:rPr>
          <w:rFonts w:ascii="Roboto" w:eastAsia="Roboto" w:hAnsi="Roboto" w:cs="Roboto"/>
        </w:rPr>
        <w:tab/>
      </w:r>
      <w:r>
        <w:rPr>
          <w:rFonts w:ascii="Roboto" w:eastAsia="Roboto" w:hAnsi="Roboto" w:cs="Roboto"/>
        </w:rPr>
        <w:tab/>
        <w:t>&lt;link rel="stylesheet" href="./includes/styles.css" type="text/css" /&gt;</w:t>
      </w:r>
    </w:p>
    <w:p w14:paraId="79983B1A" w14:textId="77777777" w:rsidR="007542A2" w:rsidRDefault="004E0924">
      <w:pPr>
        <w:spacing w:line="240" w:lineRule="auto"/>
      </w:pPr>
      <w:r>
        <w:rPr>
          <w:rFonts w:ascii="Roboto" w:eastAsia="Roboto" w:hAnsi="Roboto" w:cs="Roboto"/>
        </w:rPr>
        <w:tab/>
      </w:r>
      <w:r>
        <w:rPr>
          <w:rFonts w:ascii="Roboto" w:eastAsia="Roboto" w:hAnsi="Roboto" w:cs="Roboto"/>
        </w:rPr>
        <w:tab/>
        <w:t>&lt;!-- Includes the header, which includes other useful files, checks user login details and generates an appropriate title --&gt;</w:t>
      </w:r>
    </w:p>
    <w:p w14:paraId="60205D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549E2791" w14:textId="77777777" w:rsidR="007542A2" w:rsidRDefault="004E0924">
      <w:pPr>
        <w:spacing w:line="240" w:lineRule="auto"/>
      </w:pPr>
      <w:r>
        <w:rPr>
          <w:rFonts w:ascii="Roboto" w:eastAsia="Roboto" w:hAnsi="Roboto" w:cs="Roboto"/>
        </w:rPr>
        <w:tab/>
        <w:t>&lt;/head&gt;</w:t>
      </w:r>
    </w:p>
    <w:p w14:paraId="5260C4D5" w14:textId="77777777" w:rsidR="007542A2" w:rsidRDefault="004E0924">
      <w:pPr>
        <w:spacing w:line="240" w:lineRule="auto"/>
      </w:pPr>
      <w:r>
        <w:rPr>
          <w:rFonts w:ascii="Roboto" w:eastAsia="Roboto" w:hAnsi="Roboto" w:cs="Roboto"/>
        </w:rPr>
        <w:tab/>
        <w:t>&lt;body&gt;</w:t>
      </w:r>
    </w:p>
    <w:p w14:paraId="656C1371" w14:textId="77777777" w:rsidR="007542A2" w:rsidRDefault="004E0924">
      <w:pPr>
        <w:spacing w:line="240" w:lineRule="auto"/>
      </w:pPr>
      <w:r>
        <w:rPr>
          <w:rFonts w:ascii="Roboto" w:eastAsia="Roboto" w:hAnsi="Roboto" w:cs="Roboto"/>
        </w:rPr>
        <w:tab/>
      </w:r>
      <w:r>
        <w:rPr>
          <w:rFonts w:ascii="Roboto" w:eastAsia="Roboto" w:hAnsi="Roboto" w:cs="Roboto"/>
        </w:rPr>
        <w:tab/>
        <w:t>&lt;!-- Includes the menu for navigating the site, which will be generated differently for each user --&gt;</w:t>
      </w:r>
    </w:p>
    <w:p w14:paraId="7E32BD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include_once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 xml:space="preserve">; </w:t>
      </w:r>
      <w:r>
        <w:rPr>
          <w:rFonts w:ascii="Roboto" w:eastAsia="Roboto" w:hAnsi="Roboto" w:cs="Roboto"/>
          <w:color w:val="BC7A00"/>
        </w:rPr>
        <w:t>?&gt;</w:t>
      </w:r>
    </w:p>
    <w:p w14:paraId="7BA65792" w14:textId="77777777" w:rsidR="007542A2" w:rsidRDefault="004E0924">
      <w:pPr>
        <w:spacing w:line="240" w:lineRule="auto"/>
      </w:pPr>
      <w:r>
        <w:rPr>
          <w:rFonts w:ascii="Roboto" w:eastAsia="Roboto" w:hAnsi="Roboto" w:cs="Roboto"/>
        </w:rPr>
        <w:tab/>
      </w:r>
      <w:r>
        <w:rPr>
          <w:rFonts w:ascii="Roboto" w:eastAsia="Roboto" w:hAnsi="Roboto" w:cs="Roboto"/>
        </w:rPr>
        <w:tab/>
        <w:t>&lt;p&gt;Logging out...&lt;/p&gt;</w:t>
      </w:r>
    </w:p>
    <w:p w14:paraId="377A80BD" w14:textId="77777777" w:rsidR="007542A2" w:rsidRDefault="004E0924">
      <w:pPr>
        <w:spacing w:line="240" w:lineRule="auto"/>
      </w:pPr>
      <w:r>
        <w:rPr>
          <w:rFonts w:ascii="Roboto" w:eastAsia="Roboto" w:hAnsi="Roboto" w:cs="Roboto"/>
        </w:rPr>
        <w:tab/>
      </w:r>
      <w:r>
        <w:rPr>
          <w:rFonts w:ascii="Roboto" w:eastAsia="Roboto" w:hAnsi="Roboto" w:cs="Roboto"/>
        </w:rPr>
        <w:tab/>
        <w:t>&lt;META HTTP-EQUIV=REFRESH CONTENT='1; URL=./index.php'&gt;</w:t>
      </w:r>
    </w:p>
    <w:p w14:paraId="71A9A082" w14:textId="77777777" w:rsidR="007542A2" w:rsidRDefault="004E0924">
      <w:pPr>
        <w:spacing w:line="240" w:lineRule="auto"/>
      </w:pPr>
      <w:r>
        <w:rPr>
          <w:rFonts w:ascii="Roboto" w:eastAsia="Roboto" w:hAnsi="Roboto" w:cs="Roboto"/>
        </w:rPr>
        <w:tab/>
        <w:t>&lt;/body&gt;</w:t>
      </w:r>
    </w:p>
    <w:p w14:paraId="3847DBF1" w14:textId="72C20B00" w:rsidR="007542A2" w:rsidRDefault="004E0924" w:rsidP="0049439D">
      <w:pPr>
        <w:spacing w:line="240" w:lineRule="auto"/>
      </w:pPr>
      <w:r>
        <w:rPr>
          <w:rFonts w:ascii="Roboto" w:eastAsia="Roboto" w:hAnsi="Roboto" w:cs="Roboto"/>
        </w:rPr>
        <w:t>&lt;/html&gt;</w:t>
      </w:r>
      <w:bookmarkStart w:id="292" w:name="h.omme50be5n66" w:colFirst="0" w:colLast="0"/>
      <w:bookmarkStart w:id="293" w:name="h.v39oc1gnyadg" w:colFirst="0" w:colLast="0"/>
      <w:bookmarkEnd w:id="292"/>
      <w:bookmarkEnd w:id="293"/>
    </w:p>
    <w:p w14:paraId="37CD76E1" w14:textId="77777777" w:rsidR="007542A2" w:rsidRDefault="004E0924">
      <w:pPr>
        <w:pStyle w:val="Heading3"/>
        <w:contextualSpacing w:val="0"/>
      </w:pPr>
      <w:bookmarkStart w:id="294" w:name="h.z9a2vmhof7ez" w:colFirst="0" w:colLast="0"/>
      <w:bookmarkStart w:id="295" w:name="_viewAllEvents.php"/>
      <w:bookmarkStart w:id="296" w:name="_Toc448908065"/>
      <w:bookmarkEnd w:id="294"/>
      <w:bookmarkEnd w:id="295"/>
      <w:r>
        <w:lastRenderedPageBreak/>
        <w:t>viewAllEvents.php</w:t>
      </w:r>
      <w:bookmarkEnd w:id="296"/>
    </w:p>
    <w:tbl>
      <w:tblPr>
        <w:tblStyle w:val="afff6"/>
        <w:tblW w:w="12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35"/>
      </w:tblGrid>
      <w:tr w:rsidR="007542A2" w14:paraId="70174605" w14:textId="77777777">
        <w:tc>
          <w:tcPr>
            <w:tcW w:w="12135" w:type="dxa"/>
            <w:tcMar>
              <w:top w:w="100" w:type="dxa"/>
              <w:left w:w="100" w:type="dxa"/>
              <w:bottom w:w="100" w:type="dxa"/>
              <w:right w:w="100" w:type="dxa"/>
            </w:tcMar>
          </w:tcPr>
          <w:p w14:paraId="605676C5" w14:textId="77777777" w:rsidR="007542A2" w:rsidRDefault="004E0924">
            <w:pPr>
              <w:widowControl w:val="0"/>
              <w:spacing w:line="240" w:lineRule="auto"/>
            </w:pPr>
            <w:r>
              <w:rPr>
                <w:noProof/>
              </w:rPr>
              <w:drawing>
                <wp:inline distT="114300" distB="114300" distL="114300" distR="114300" wp14:anchorId="0112965B" wp14:editId="1FAD2891">
                  <wp:extent cx="5911702" cy="4088678"/>
                  <wp:effectExtent l="0" t="0" r="0" b="7620"/>
                  <wp:docPr id="6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7"/>
                          <a:srcRect/>
                          <a:stretch>
                            <a:fillRect/>
                          </a:stretch>
                        </pic:blipFill>
                        <pic:spPr>
                          <a:xfrm>
                            <a:off x="0" y="0"/>
                            <a:ext cx="5915026" cy="4090977"/>
                          </a:xfrm>
                          <a:prstGeom prst="rect">
                            <a:avLst/>
                          </a:prstGeom>
                          <a:ln/>
                        </pic:spPr>
                      </pic:pic>
                    </a:graphicData>
                  </a:graphic>
                </wp:inline>
              </w:drawing>
            </w:r>
          </w:p>
        </w:tc>
      </w:tr>
    </w:tbl>
    <w:p w14:paraId="62A31D08" w14:textId="77777777" w:rsidR="007542A2" w:rsidRDefault="004E0924">
      <w:pPr>
        <w:spacing w:line="240" w:lineRule="auto"/>
      </w:pPr>
      <w:bookmarkStart w:id="297" w:name="h.b3q4qzg7nsdv" w:colFirst="0" w:colLast="0"/>
      <w:bookmarkEnd w:id="297"/>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269D95D2"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068971EF"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61E48CB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17F7B089"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143C40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66701D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7631980D" w14:textId="77777777" w:rsidR="007542A2" w:rsidRDefault="004E0924">
      <w:pPr>
        <w:spacing w:line="240" w:lineRule="auto"/>
      </w:pPr>
      <w:r>
        <w:rPr>
          <w:rFonts w:ascii="Roboto" w:eastAsia="Roboto" w:hAnsi="Roboto" w:cs="Roboto"/>
        </w:rPr>
        <w:tab/>
        <w:t>&lt;/head&gt;</w:t>
      </w:r>
    </w:p>
    <w:p w14:paraId="67A313FF" w14:textId="77777777" w:rsidR="007542A2" w:rsidRDefault="004E0924">
      <w:pPr>
        <w:spacing w:line="240" w:lineRule="auto"/>
      </w:pPr>
      <w:r>
        <w:rPr>
          <w:rFonts w:ascii="Roboto" w:eastAsia="Roboto" w:hAnsi="Roboto" w:cs="Roboto"/>
        </w:rPr>
        <w:tab/>
        <w:t>&lt;body&gt;</w:t>
      </w:r>
    </w:p>
    <w:p w14:paraId="7642FF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34D874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504BC61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05FA967B" w14:textId="77777777" w:rsidR="007542A2" w:rsidRDefault="007542A2">
      <w:pPr>
        <w:spacing w:line="240" w:lineRule="auto"/>
      </w:pPr>
    </w:p>
    <w:p w14:paraId="796BB3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i/>
          <w:color w:val="408080"/>
        </w:rPr>
        <w:t>// Any logged in user can view this page</w:t>
      </w:r>
    </w:p>
    <w:p w14:paraId="33CED5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p>
    <w:p w14:paraId="20DAE0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07D1C863"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6012EE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view has been set</w:t>
      </w:r>
    </w:p>
    <w:p w14:paraId="4670D21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w:t>
      </w:r>
    </w:p>
    <w:p w14:paraId="7139BB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ED3D3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Checks if only the roomID or only the teacherID has been set</w:t>
      </w:r>
    </w:p>
    <w:p w14:paraId="2F7588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b/>
          <w:color w:val="008000"/>
        </w:rPr>
        <w:t>XOR</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4B0493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99CFA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'referenceWeek'</w:t>
      </w:r>
      <w:r>
        <w:rPr>
          <w:rFonts w:ascii="Roboto" w:eastAsia="Roboto" w:hAnsi="Roboto" w:cs="Roboto"/>
        </w:rPr>
        <w:t xml:space="preserve">])) </w:t>
      </w:r>
      <w:r>
        <w:rPr>
          <w:rFonts w:ascii="Roboto" w:eastAsia="Roboto" w:hAnsi="Roboto" w:cs="Roboto"/>
          <w:i/>
          <w:color w:val="408080"/>
        </w:rPr>
        <w:t>// Checks if the GET is set and sets the referenceWeek to the GET value, and if not uses the current week as the default referenceweek value</w:t>
      </w:r>
    </w:p>
    <w:p w14:paraId="664EC3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$referenceWeek</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'referenceWeek'</w:t>
      </w:r>
      <w:r>
        <w:rPr>
          <w:rFonts w:ascii="Roboto" w:eastAsia="Roboto" w:hAnsi="Roboto" w:cs="Roboto"/>
        </w:rPr>
        <w:t>];</w:t>
      </w:r>
    </w:p>
    <w:p w14:paraId="76B65E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D44EE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$referenceWeek</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"Y-\WW"</w:t>
      </w:r>
      <w:r>
        <w:rPr>
          <w:rFonts w:ascii="Roboto" w:eastAsia="Roboto" w:hAnsi="Roboto" w:cs="Roboto"/>
        </w:rPr>
        <w:t xml:space="preserve">, </w:t>
      </w:r>
      <w:r>
        <w:rPr>
          <w:rFonts w:ascii="Roboto" w:eastAsia="Roboto" w:hAnsi="Roboto" w:cs="Roboto"/>
          <w:color w:val="008000"/>
        </w:rPr>
        <w:t>time</w:t>
      </w:r>
      <w:r>
        <w:rPr>
          <w:rFonts w:ascii="Roboto" w:eastAsia="Roboto" w:hAnsi="Roboto" w:cs="Roboto"/>
        </w:rPr>
        <w:t>());</w:t>
      </w:r>
    </w:p>
    <w:p w14:paraId="687E836F" w14:textId="77777777" w:rsidR="007542A2" w:rsidRDefault="007542A2">
      <w:pPr>
        <w:spacing w:line="240" w:lineRule="auto"/>
      </w:pPr>
    </w:p>
    <w:p w14:paraId="588518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the timestamp of the week provided</w:t>
      </w:r>
    </w:p>
    <w:p w14:paraId="05091A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$referenceTime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"U"</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19177C"/>
        </w:rPr>
        <w:t>$referenceWeek</w:t>
      </w:r>
      <w:r>
        <w:rPr>
          <w:rFonts w:ascii="Roboto" w:eastAsia="Roboto" w:hAnsi="Roboto" w:cs="Roboto"/>
        </w:rPr>
        <w:t>));</w:t>
      </w:r>
    </w:p>
    <w:p w14:paraId="4953F916" w14:textId="77777777" w:rsidR="007542A2" w:rsidRDefault="007542A2">
      <w:pPr>
        <w:spacing w:line="240" w:lineRule="auto"/>
      </w:pPr>
    </w:p>
    <w:p w14:paraId="3587A9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Update week boxes for either a teacher or a room -- this needs to be different for the hidden fields in each as they will either have a teacher ID or room ID</w:t>
      </w:r>
    </w:p>
    <w:p w14:paraId="308A95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r>
        <w:rPr>
          <w:rFonts w:ascii="Roboto" w:eastAsia="Roboto" w:hAnsi="Roboto" w:cs="Roboto"/>
        </w:rPr>
        <w:tab/>
      </w:r>
    </w:p>
    <w:p w14:paraId="4F8A193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FF7524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Fetches details from the database used for gathering the different elements needed for displaying the teacher's name and ID</w:t>
      </w:r>
    </w:p>
    <w:p w14:paraId="4E1DAB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$teacherName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color w:val="BC7A00"/>
        </w:rPr>
        <w:t>?&gt;</w:t>
      </w:r>
    </w:p>
    <w:p w14:paraId="6344FD8F" w14:textId="77777777" w:rsidR="007542A2" w:rsidRDefault="007542A2">
      <w:pPr>
        <w:spacing w:line="240" w:lineRule="auto"/>
      </w:pPr>
    </w:p>
    <w:p w14:paraId="68C035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Outputs the teacher's name and ID --&gt;</w:t>
      </w:r>
    </w:p>
    <w:p w14:paraId="30DD1E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&lt;h1&gt;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$teacherName</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$teacherName</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$teacherName</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&lt;/h1&gt;</w:t>
      </w:r>
    </w:p>
    <w:p w14:paraId="2DE3B4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Outputs the part that deals with the week chooser --&gt;</w:t>
      </w:r>
    </w:p>
    <w:p w14:paraId="1382FD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 name="referenceTimeChooser"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method="get" autocomplete="off"&gt;</w:t>
      </w:r>
    </w:p>
    <w:p w14:paraId="2335C7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name="referenceWeek" type="week"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$referenceWeek</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612CFA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hidden fields ensure that the $_GET values are still passed through when a new week is chosen --&gt;</w:t>
      </w:r>
    </w:p>
    <w:p w14:paraId="159C36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name="view"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24DCC5D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name="teacherID"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449E07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title attribute gives a hint to the user as to what the button does. --&gt;</w:t>
      </w:r>
    </w:p>
    <w:p w14:paraId="7DA29B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title="Update to the selected week." type="submit" value="Update"&gt;</w:t>
      </w:r>
    </w:p>
    <w:p w14:paraId="6227571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&lt;/form&gt;</w:t>
      </w:r>
    </w:p>
    <w:p w14:paraId="1A4546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EBA15D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3E3C99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04BA926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48E87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6AE97C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Outputs the room name --&gt;</w:t>
      </w:r>
    </w:p>
    <w:p w14:paraId="1A60BB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&lt;h1&gt;</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w:t>
      </w:r>
      <w:r>
        <w:rPr>
          <w:rFonts w:ascii="Roboto" w:eastAsia="Roboto" w:hAnsi="Roboto" w:cs="Roboto"/>
          <w:color w:val="BA2121"/>
        </w:rPr>
        <w:t>'name'</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&lt;/h1&gt;</w:t>
      </w:r>
    </w:p>
    <w:p w14:paraId="0BFEA40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Outputs the part that deals with the week chooser --&gt;</w:t>
      </w:r>
    </w:p>
    <w:p w14:paraId="42E7BB0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 name="referenceTimeChooser" action="</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method="get" autocomplete="off"&gt;</w:t>
      </w:r>
    </w:p>
    <w:p w14:paraId="4EFF83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name="referenceWeek" type="week"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$referenceWeek</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3B6AF576"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hidden fields ensure that the $_GET values are still passed through when a new week is chosen --&gt;</w:t>
      </w:r>
    </w:p>
    <w:p w14:paraId="11578E8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name="view"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6702AE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type="hidden" name="roomID" value="</w:t>
      </w:r>
      <w:r>
        <w:rPr>
          <w:rFonts w:ascii="Roboto" w:eastAsia="Roboto" w:hAnsi="Roboto" w:cs="Roboto"/>
          <w:color w:val="BC7A00"/>
        </w:rPr>
        <w:t>&lt;?php</w:t>
      </w:r>
      <w:r>
        <w:rPr>
          <w:rFonts w:ascii="Roboto" w:eastAsia="Roboto" w:hAnsi="Roboto" w:cs="Roboto"/>
        </w:rPr>
        <w:t xml:space="preserve"> </w:t>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BC7A00"/>
        </w:rPr>
        <w:t>?&gt;</w:t>
      </w:r>
      <w:r>
        <w:rPr>
          <w:rFonts w:ascii="Roboto" w:eastAsia="Roboto" w:hAnsi="Roboto" w:cs="Roboto"/>
        </w:rPr>
        <w:t>" /&gt;</w:t>
      </w:r>
    </w:p>
    <w:p w14:paraId="6CDFC5F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 The title attribute gives a hint to the user as to what the button does. --&gt;</w:t>
      </w:r>
    </w:p>
    <w:p w14:paraId="5FBB611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&lt;input title="Update to the selected week." type="submit" value="Update"&gt;</w:t>
      </w:r>
    </w:p>
    <w:p w14:paraId="3289661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&lt;/form&gt;</w:t>
      </w:r>
    </w:p>
    <w:p w14:paraId="5C1E179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097B94C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5088F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146F8A5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Table that is created to hold all of the events</w:t>
      </w:r>
    </w:p>
    <w:p w14:paraId="161A28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 class='eventTable' id='eventTable'&gt;"</w:t>
      </w:r>
      <w:r>
        <w:rPr>
          <w:rFonts w:ascii="Roboto" w:eastAsia="Roboto" w:hAnsi="Roboto" w:cs="Roboto"/>
        </w:rPr>
        <w:t>;</w:t>
      </w:r>
    </w:p>
    <w:p w14:paraId="048FD5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1CFD2D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7D380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query build to gather all events between the start and end of the week for a given teacher ID</w:t>
      </w:r>
    </w:p>
    <w:p w14:paraId="4803AB9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"SELECT * FROM Events WHERE `ownerID` = '"</w:t>
      </w:r>
      <w:r>
        <w:rPr>
          <w:rFonts w:ascii="Roboto" w:eastAsia="Roboto" w:hAnsi="Roboto" w:cs="Roboto"/>
          <w:color w:val="666666"/>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AND `startTimestamp` BETWEEN "</w:t>
      </w:r>
      <w:r>
        <w:rPr>
          <w:rFonts w:ascii="Roboto" w:eastAsia="Roboto" w:hAnsi="Roboto" w:cs="Roboto"/>
          <w:color w:val="666666"/>
        </w:rPr>
        <w:t>.</w:t>
      </w:r>
      <w:r>
        <w:rPr>
          <w:rFonts w:ascii="Roboto" w:eastAsia="Roboto" w:hAnsi="Roboto" w:cs="Roboto"/>
          <w:color w:val="008000"/>
        </w:rPr>
        <w:t>strtotime</w:t>
      </w:r>
      <w:r>
        <w:rPr>
          <w:rFonts w:ascii="Roboto" w:eastAsia="Roboto" w:hAnsi="Roboto" w:cs="Roboto"/>
        </w:rPr>
        <w:t>(</w:t>
      </w:r>
      <w:r>
        <w:rPr>
          <w:rFonts w:ascii="Roboto" w:eastAsia="Roboto" w:hAnsi="Roboto" w:cs="Roboto"/>
          <w:color w:val="BA2121"/>
        </w:rPr>
        <w:t>"last Monday 00:00"</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AND "</w:t>
      </w:r>
      <w:r>
        <w:rPr>
          <w:rFonts w:ascii="Roboto" w:eastAsia="Roboto" w:hAnsi="Roboto" w:cs="Roboto"/>
          <w:color w:val="666666"/>
        </w:rPr>
        <w:t>.</w:t>
      </w:r>
      <w:r>
        <w:rPr>
          <w:rFonts w:ascii="Roboto" w:eastAsia="Roboto" w:hAnsi="Roboto" w:cs="Roboto"/>
          <w:color w:val="008000"/>
        </w:rPr>
        <w:t>strtotime</w:t>
      </w:r>
      <w:r>
        <w:rPr>
          <w:rFonts w:ascii="Roboto" w:eastAsia="Roboto" w:hAnsi="Roboto" w:cs="Roboto"/>
        </w:rPr>
        <w:t>(</w:t>
      </w:r>
      <w:r>
        <w:rPr>
          <w:rFonts w:ascii="Roboto" w:eastAsia="Roboto" w:hAnsi="Roboto" w:cs="Roboto"/>
          <w:color w:val="BA2121"/>
        </w:rPr>
        <w:t>"next Friday 23:59"</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ORDER BY startTimestamp, ID ASC"</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4FDAFC7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1F13A8E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is_array</w:t>
      </w:r>
      <w:r>
        <w:rPr>
          <w:rFonts w:ascii="Roboto" w:eastAsia="Roboto" w:hAnsi="Roboto" w:cs="Roboto"/>
        </w:rPr>
        <w:t>(</w:t>
      </w:r>
      <w:r>
        <w:rPr>
          <w:rFonts w:ascii="Roboto" w:eastAsia="Roboto" w:hAnsi="Roboto" w:cs="Roboto"/>
          <w:color w:val="19177C"/>
        </w:rPr>
        <w:t>$eventResult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i/>
          <w:color w:val="408080"/>
        </w:rPr>
        <w:t>// If the array isn't multidimensional, make it a multidimensional array so that the foreach loop doesn't fail later</w:t>
      </w:r>
    </w:p>
    <w:p w14:paraId="5042CF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$eventResult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$eventResult</w:t>
      </w:r>
      <w:r>
        <w:rPr>
          <w:rFonts w:ascii="Roboto" w:eastAsia="Roboto" w:hAnsi="Roboto" w:cs="Roboto"/>
        </w:rPr>
        <w:t>;</w:t>
      </w:r>
    </w:p>
    <w:p w14:paraId="2E2037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4F737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3B136D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35BF63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query build to gather all events between the start and end of the week for a given room ID</w:t>
      </w:r>
    </w:p>
    <w:p w14:paraId="2A00FF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"SELECT * FROM Events WHERE `roomID` = '"</w:t>
      </w:r>
      <w:r>
        <w:rPr>
          <w:rFonts w:ascii="Roboto" w:eastAsia="Roboto" w:hAnsi="Roboto" w:cs="Roboto"/>
          <w:color w:val="666666"/>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AND `startTimestamp` BETWEEN "</w:t>
      </w:r>
      <w:r>
        <w:rPr>
          <w:rFonts w:ascii="Roboto" w:eastAsia="Roboto" w:hAnsi="Roboto" w:cs="Roboto"/>
          <w:color w:val="666666"/>
        </w:rPr>
        <w:t>.</w:t>
      </w:r>
      <w:r>
        <w:rPr>
          <w:rFonts w:ascii="Roboto" w:eastAsia="Roboto" w:hAnsi="Roboto" w:cs="Roboto"/>
          <w:color w:val="008000"/>
        </w:rPr>
        <w:t>strtotime</w:t>
      </w:r>
      <w:r>
        <w:rPr>
          <w:rFonts w:ascii="Roboto" w:eastAsia="Roboto" w:hAnsi="Roboto" w:cs="Roboto"/>
        </w:rPr>
        <w:t>(</w:t>
      </w:r>
      <w:r>
        <w:rPr>
          <w:rFonts w:ascii="Roboto" w:eastAsia="Roboto" w:hAnsi="Roboto" w:cs="Roboto"/>
          <w:color w:val="BA2121"/>
        </w:rPr>
        <w:t>"last Monday 00:00"</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AND "</w:t>
      </w:r>
      <w:r>
        <w:rPr>
          <w:rFonts w:ascii="Roboto" w:eastAsia="Roboto" w:hAnsi="Roboto" w:cs="Roboto"/>
          <w:color w:val="666666"/>
        </w:rPr>
        <w:t>.</w:t>
      </w:r>
      <w:r>
        <w:rPr>
          <w:rFonts w:ascii="Roboto" w:eastAsia="Roboto" w:hAnsi="Roboto" w:cs="Roboto"/>
          <w:color w:val="008000"/>
        </w:rPr>
        <w:t>strtotime</w:t>
      </w:r>
      <w:r>
        <w:rPr>
          <w:rFonts w:ascii="Roboto" w:eastAsia="Roboto" w:hAnsi="Roboto" w:cs="Roboto"/>
        </w:rPr>
        <w:t>(</w:t>
      </w:r>
      <w:r>
        <w:rPr>
          <w:rFonts w:ascii="Roboto" w:eastAsia="Roboto" w:hAnsi="Roboto" w:cs="Roboto"/>
          <w:color w:val="BA2121"/>
        </w:rPr>
        <w:t>"next Friday 23:59"</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ORDER BY startTimestamp, ID ASC"</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b/>
          <w:color w:val="008000"/>
        </w:rPr>
        <w:t>true</w:t>
      </w:r>
      <w:r>
        <w:rPr>
          <w:rFonts w:ascii="Roboto" w:eastAsia="Roboto" w:hAnsi="Roboto" w:cs="Roboto"/>
        </w:rPr>
        <w:t>);</w:t>
      </w:r>
    </w:p>
    <w:p w14:paraId="035CB71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6E78AED" w14:textId="77777777" w:rsidR="007542A2" w:rsidRDefault="007542A2">
      <w:pPr>
        <w:spacing w:line="240" w:lineRule="auto"/>
      </w:pPr>
    </w:p>
    <w:p w14:paraId="4BC95C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it is a single array, then add as an element to another array</w:t>
      </w:r>
    </w:p>
    <w:p w14:paraId="06F6E8A5"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$eventResult</w:t>
      </w:r>
      <w:r>
        <w:rPr>
          <w:rFonts w:ascii="Roboto" w:eastAsia="Roboto" w:hAnsi="Roboto" w:cs="Roboto"/>
        </w:rPr>
        <w:t>[</w:t>
      </w:r>
      <w:r>
        <w:rPr>
          <w:rFonts w:ascii="Roboto" w:eastAsia="Roboto" w:hAnsi="Roboto" w:cs="Roboto"/>
          <w:color w:val="BA2121"/>
        </w:rPr>
        <w:t>'ID'</w:t>
      </w:r>
      <w:r>
        <w:rPr>
          <w:rFonts w:ascii="Roboto" w:eastAsia="Roboto" w:hAnsi="Roboto" w:cs="Roboto"/>
        </w:rPr>
        <w:t>]))</w:t>
      </w:r>
    </w:p>
    <w:p w14:paraId="4947C7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$eventResult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19177C"/>
        </w:rPr>
        <w:t>$eventResult</w:t>
      </w:r>
      <w:r>
        <w:rPr>
          <w:rFonts w:ascii="Roboto" w:eastAsia="Roboto" w:hAnsi="Roboto" w:cs="Roboto"/>
        </w:rPr>
        <w:t>);</w:t>
      </w:r>
    </w:p>
    <w:p w14:paraId="61C4FBFC" w14:textId="77777777" w:rsidR="007542A2" w:rsidRDefault="007542A2">
      <w:pPr>
        <w:spacing w:line="240" w:lineRule="auto"/>
      </w:pPr>
    </w:p>
    <w:p w14:paraId="5D03EA3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Displays column headings</w:t>
      </w:r>
    </w:p>
    <w:p w14:paraId="7A3CD0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0A0ABE1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"&lt;th&gt;Day&lt;/th&gt;"</w:t>
      </w:r>
      <w:r>
        <w:rPr>
          <w:rFonts w:ascii="Roboto" w:eastAsia="Roboto" w:hAnsi="Roboto" w:cs="Roboto"/>
        </w:rPr>
        <w:t>;</w:t>
      </w:r>
    </w:p>
    <w:p w14:paraId="592B42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1&lt;/th&gt;"</w:t>
      </w:r>
      <w:r>
        <w:rPr>
          <w:rFonts w:ascii="Roboto" w:eastAsia="Roboto" w:hAnsi="Roboto" w:cs="Roboto"/>
        </w:rPr>
        <w:t>;</w:t>
      </w:r>
    </w:p>
    <w:p w14:paraId="6B9BB54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2&lt;/th&gt;"</w:t>
      </w:r>
      <w:r>
        <w:rPr>
          <w:rFonts w:ascii="Roboto" w:eastAsia="Roboto" w:hAnsi="Roboto" w:cs="Roboto"/>
        </w:rPr>
        <w:t>;</w:t>
      </w:r>
    </w:p>
    <w:p w14:paraId="4F854F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3&lt;/th&gt;"</w:t>
      </w:r>
      <w:r>
        <w:rPr>
          <w:rFonts w:ascii="Roboto" w:eastAsia="Roboto" w:hAnsi="Roboto" w:cs="Roboto"/>
        </w:rPr>
        <w:t>;</w:t>
      </w:r>
    </w:p>
    <w:p w14:paraId="48407B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4&lt;/th&gt;"</w:t>
      </w:r>
      <w:r>
        <w:rPr>
          <w:rFonts w:ascii="Roboto" w:eastAsia="Roboto" w:hAnsi="Roboto" w:cs="Roboto"/>
        </w:rPr>
        <w:t>;</w:t>
      </w:r>
    </w:p>
    <w:p w14:paraId="6CD50D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5&lt;/th&gt;"</w:t>
      </w:r>
      <w:r>
        <w:rPr>
          <w:rFonts w:ascii="Roboto" w:eastAsia="Roboto" w:hAnsi="Roboto" w:cs="Roboto"/>
        </w:rPr>
        <w:t>;</w:t>
      </w:r>
    </w:p>
    <w:p w14:paraId="4466C7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6&lt;/th&gt;"</w:t>
      </w:r>
      <w:r>
        <w:rPr>
          <w:rFonts w:ascii="Roboto" w:eastAsia="Roboto" w:hAnsi="Roboto" w:cs="Roboto"/>
        </w:rPr>
        <w:t>;</w:t>
      </w:r>
    </w:p>
    <w:p w14:paraId="35EDDE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"&lt;th&gt;Period 7&lt;/th&gt;"</w:t>
      </w:r>
      <w:r>
        <w:rPr>
          <w:rFonts w:ascii="Roboto" w:eastAsia="Roboto" w:hAnsi="Roboto" w:cs="Roboto"/>
        </w:rPr>
        <w:t>;</w:t>
      </w:r>
    </w:p>
    <w:p w14:paraId="0183DD0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3AC40587" w14:textId="77777777" w:rsidR="007542A2" w:rsidRDefault="007542A2">
      <w:pPr>
        <w:spacing w:line="240" w:lineRule="auto"/>
      </w:pPr>
    </w:p>
    <w:p w14:paraId="0D14E2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counter for each day</w:t>
      </w:r>
    </w:p>
    <w:p w14:paraId="754851C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w:t>
      </w:r>
      <w:r>
        <w:rPr>
          <w:rFonts w:ascii="Roboto" w:eastAsia="Roboto" w:hAnsi="Roboto" w:cs="Roboto"/>
        </w:rPr>
        <w:t xml:space="preserve"> (</w:t>
      </w:r>
      <w:r>
        <w:rPr>
          <w:rFonts w:ascii="Roboto" w:eastAsia="Roboto" w:hAnsi="Roboto" w:cs="Roboto"/>
          <w:color w:val="19177C"/>
        </w:rPr>
        <w:t>$dayCounter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19177C"/>
        </w:rPr>
        <w:t>$dayCounter</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4</w:t>
      </w:r>
      <w:r>
        <w:rPr>
          <w:rFonts w:ascii="Roboto" w:eastAsia="Roboto" w:hAnsi="Roboto" w:cs="Roboto"/>
        </w:rPr>
        <w:t xml:space="preserve">; </w:t>
      </w:r>
      <w:r>
        <w:rPr>
          <w:rFonts w:ascii="Roboto" w:eastAsia="Roboto" w:hAnsi="Roboto" w:cs="Roboto"/>
          <w:color w:val="19177C"/>
        </w:rPr>
        <w:t>$dayCounter</w:t>
      </w:r>
      <w:r>
        <w:rPr>
          <w:rFonts w:ascii="Roboto" w:eastAsia="Roboto" w:hAnsi="Roboto" w:cs="Roboto"/>
          <w:color w:val="666666"/>
        </w:rPr>
        <w:t>++</w:t>
      </w:r>
      <w:r>
        <w:rPr>
          <w:rFonts w:ascii="Roboto" w:eastAsia="Roboto" w:hAnsi="Roboto" w:cs="Roboto"/>
        </w:rPr>
        <w:t>)</w:t>
      </w:r>
    </w:p>
    <w:p w14:paraId="7276E8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6B819A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6FBC8C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"&lt;td&gt;&lt;strong&gt;"</w:t>
      </w:r>
      <w:r>
        <w:rPr>
          <w:rFonts w:ascii="Roboto" w:eastAsia="Roboto" w:hAnsi="Roboto" w:cs="Roboto"/>
          <w:color w:val="666666"/>
        </w:rPr>
        <w:t>.</w:t>
      </w:r>
      <w:r>
        <w:rPr>
          <w:rFonts w:ascii="Roboto" w:eastAsia="Roboto" w:hAnsi="Roboto" w:cs="Roboto"/>
        </w:rPr>
        <w:t>jddayofweek(</w:t>
      </w:r>
      <w:r>
        <w:rPr>
          <w:rFonts w:ascii="Roboto" w:eastAsia="Roboto" w:hAnsi="Roboto" w:cs="Roboto"/>
          <w:color w:val="19177C"/>
        </w:rPr>
        <w:t>$dayCounter</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"&lt;/strong&gt; ("</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(jddayofweek(</w:t>
      </w:r>
      <w:r>
        <w:rPr>
          <w:rFonts w:ascii="Roboto" w:eastAsia="Roboto" w:hAnsi="Roboto" w:cs="Roboto"/>
          <w:color w:val="19177C"/>
        </w:rPr>
        <w:t>$dayCounter</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 xml:space="preserve">; </w:t>
      </w:r>
      <w:r>
        <w:rPr>
          <w:rFonts w:ascii="Roboto" w:eastAsia="Roboto" w:hAnsi="Roboto" w:cs="Roboto"/>
          <w:i/>
          <w:color w:val="408080"/>
        </w:rPr>
        <w:t>// Displays the days of the week from Monday to Friday due to the for loop above</w:t>
      </w:r>
    </w:p>
    <w:p w14:paraId="2F5F83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counter for each period of each day</w:t>
      </w:r>
    </w:p>
    <w:p w14:paraId="7E438B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w:t>
      </w:r>
      <w:r>
        <w:rPr>
          <w:rFonts w:ascii="Roboto" w:eastAsia="Roboto" w:hAnsi="Roboto" w:cs="Roboto"/>
        </w:rPr>
        <w:t xml:space="preserve"> (</w:t>
      </w:r>
      <w:r>
        <w:rPr>
          <w:rFonts w:ascii="Roboto" w:eastAsia="Roboto" w:hAnsi="Roboto" w:cs="Roboto"/>
          <w:color w:val="19177C"/>
        </w:rPr>
        <w:t>$periodCounter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19177C"/>
        </w:rPr>
        <w:t>$periodCounter</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7</w:t>
      </w:r>
      <w:r>
        <w:rPr>
          <w:rFonts w:ascii="Roboto" w:eastAsia="Roboto" w:hAnsi="Roboto" w:cs="Roboto"/>
        </w:rPr>
        <w:t xml:space="preserve">; </w:t>
      </w:r>
      <w:r>
        <w:rPr>
          <w:rFonts w:ascii="Roboto" w:eastAsia="Roboto" w:hAnsi="Roboto" w:cs="Roboto"/>
          <w:color w:val="19177C"/>
        </w:rPr>
        <w:t>$periodCounter</w:t>
      </w:r>
      <w:r>
        <w:rPr>
          <w:rFonts w:ascii="Roboto" w:eastAsia="Roboto" w:hAnsi="Roboto" w:cs="Roboto"/>
          <w:color w:val="666666"/>
        </w:rPr>
        <w:t>++</w:t>
      </w:r>
      <w:r>
        <w:rPr>
          <w:rFonts w:ascii="Roboto" w:eastAsia="Roboto" w:hAnsi="Roboto" w:cs="Roboto"/>
        </w:rPr>
        <w:t>)</w:t>
      </w:r>
    </w:p>
    <w:p w14:paraId="004F7A3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40FB5B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rPr>
        <w:t>;</w:t>
      </w:r>
    </w:p>
    <w:p w14:paraId="69BA25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Finds the start time associated with the given period number</w:t>
      </w:r>
    </w:p>
    <w:p w14:paraId="254B59F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$timeToCheck</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"Periods"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"periodNumber"</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$periodCounter</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"periodNumber"</w:t>
      </w:r>
      <w:r>
        <w:rPr>
          <w:rFonts w:ascii="Roboto" w:eastAsia="Roboto" w:hAnsi="Roboto" w:cs="Roboto"/>
        </w:rPr>
        <w:t>)[</w:t>
      </w:r>
      <w:r>
        <w:rPr>
          <w:rFonts w:ascii="Roboto" w:eastAsia="Roboto" w:hAnsi="Roboto" w:cs="Roboto"/>
          <w:color w:val="BA2121"/>
        </w:rPr>
        <w:t>'startTime'</w:t>
      </w:r>
      <w:r>
        <w:rPr>
          <w:rFonts w:ascii="Roboto" w:eastAsia="Roboto" w:hAnsi="Roboto" w:cs="Roboto"/>
        </w:rPr>
        <w:t>];</w:t>
      </w:r>
    </w:p>
    <w:p w14:paraId="56C7927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414B37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Pads $timeToCheck with zeros at the front until it is 4 characters long</w:t>
      </w:r>
    </w:p>
    <w:p w14:paraId="7D907F8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while</w:t>
      </w:r>
      <w:r>
        <w:rPr>
          <w:rFonts w:ascii="Roboto" w:eastAsia="Roboto" w:hAnsi="Roboto" w:cs="Roboto"/>
        </w:rPr>
        <w:t xml:space="preserve"> (</w:t>
      </w:r>
      <w:r>
        <w:rPr>
          <w:rFonts w:ascii="Roboto" w:eastAsia="Roboto" w:hAnsi="Roboto" w:cs="Roboto"/>
          <w:color w:val="008000"/>
        </w:rPr>
        <w:t>strlen</w:t>
      </w:r>
      <w:r>
        <w:rPr>
          <w:rFonts w:ascii="Roboto" w:eastAsia="Roboto" w:hAnsi="Roboto" w:cs="Roboto"/>
        </w:rPr>
        <w:t>(</w:t>
      </w:r>
      <w:r>
        <w:rPr>
          <w:rFonts w:ascii="Roboto" w:eastAsia="Roboto" w:hAnsi="Roboto" w:cs="Roboto"/>
          <w:color w:val="19177C"/>
        </w:rPr>
        <w:t>$timeToCheck</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666666"/>
        </w:rPr>
        <w:t>4</w:t>
      </w:r>
      <w:r>
        <w:rPr>
          <w:rFonts w:ascii="Roboto" w:eastAsia="Roboto" w:hAnsi="Roboto" w:cs="Roboto"/>
        </w:rPr>
        <w:t>)</w:t>
      </w:r>
    </w:p>
    <w:p w14:paraId="2B7A4B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DC22E36"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$timeToCheck</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"0"</w:t>
      </w:r>
      <w:r>
        <w:rPr>
          <w:rFonts w:ascii="Roboto" w:eastAsia="Roboto" w:hAnsi="Roboto" w:cs="Roboto"/>
          <w:color w:val="666666"/>
        </w:rPr>
        <w:t>.</w:t>
      </w:r>
      <w:r>
        <w:rPr>
          <w:rFonts w:ascii="Roboto" w:eastAsia="Roboto" w:hAnsi="Roboto" w:cs="Roboto"/>
          <w:color w:val="19177C"/>
        </w:rPr>
        <w:t>$timeToCheck</w:t>
      </w:r>
      <w:r>
        <w:rPr>
          <w:rFonts w:ascii="Roboto" w:eastAsia="Roboto" w:hAnsi="Roboto" w:cs="Roboto"/>
        </w:rPr>
        <w:t>;</w:t>
      </w:r>
    </w:p>
    <w:p w14:paraId="6D7386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3F85E36" w14:textId="77777777" w:rsidR="007542A2" w:rsidRDefault="007542A2">
      <w:pPr>
        <w:spacing w:line="240" w:lineRule="auto"/>
      </w:pPr>
    </w:p>
    <w:p w14:paraId="6A42FF0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These variables limit the number of a events that can appear in an event (even if they're double booked, the first wil be shown)</w:t>
      </w:r>
    </w:p>
    <w:p w14:paraId="273E9F5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$resultCount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287380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$resultLimit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i/>
          <w:color w:val="408080"/>
        </w:rPr>
        <w:t>// This can be changed to allow for more events to be shown in each cell, though it is not recommended</w:t>
      </w:r>
    </w:p>
    <w:p w14:paraId="7210F6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$eventResult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$singleResult</w:t>
      </w:r>
      <w:r>
        <w:rPr>
          <w:rFonts w:ascii="Roboto" w:eastAsia="Roboto" w:hAnsi="Roboto" w:cs="Roboto"/>
        </w:rPr>
        <w:t xml:space="preserve">) </w:t>
      </w:r>
      <w:r>
        <w:rPr>
          <w:rFonts w:ascii="Roboto" w:eastAsia="Roboto" w:hAnsi="Roboto" w:cs="Roboto"/>
          <w:i/>
          <w:color w:val="408080"/>
        </w:rPr>
        <w:t>// A foreach loop to go through each event returned for the week</w:t>
      </w:r>
    </w:p>
    <w:p w14:paraId="0FD845E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6FF64E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$resultCount</w:t>
      </w:r>
      <w:r>
        <w:rPr>
          <w:rFonts w:ascii="Roboto" w:eastAsia="Roboto" w:hAnsi="Roboto" w:cs="Roboto"/>
        </w:rPr>
        <w:t xml:space="preserve"> </w:t>
      </w:r>
      <w:r>
        <w:rPr>
          <w:rFonts w:ascii="Roboto" w:eastAsia="Roboto" w:hAnsi="Roboto" w:cs="Roboto"/>
          <w:color w:val="666666"/>
        </w:rPr>
        <w:t>&lt;</w:t>
      </w:r>
      <w:r>
        <w:rPr>
          <w:rFonts w:ascii="Roboto" w:eastAsia="Roboto" w:hAnsi="Roboto" w:cs="Roboto"/>
        </w:rPr>
        <w:t xml:space="preserve"> </w:t>
      </w:r>
      <w:r>
        <w:rPr>
          <w:rFonts w:ascii="Roboto" w:eastAsia="Roboto" w:hAnsi="Roboto" w:cs="Roboto"/>
          <w:color w:val="19177C"/>
        </w:rPr>
        <w:t>$resultLimit</w:t>
      </w:r>
      <w:r>
        <w:rPr>
          <w:rFonts w:ascii="Roboto" w:eastAsia="Roboto" w:hAnsi="Roboto" w:cs="Roboto"/>
        </w:rPr>
        <w:t xml:space="preserve">) </w:t>
      </w:r>
      <w:r>
        <w:rPr>
          <w:rFonts w:ascii="Roboto" w:eastAsia="Roboto" w:hAnsi="Roboto" w:cs="Roboto"/>
          <w:i/>
          <w:color w:val="408080"/>
        </w:rPr>
        <w:t>// This limits the number of results that can be displayed per period</w:t>
      </w:r>
    </w:p>
    <w:p w14:paraId="3ECE90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57E69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'1970-01-01' part of the convesion is so that the time converts into straight-forward seconds</w:t>
      </w:r>
    </w:p>
    <w:p w14:paraId="2DB3EB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$fullSearchTime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$referenceTime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$dayCounter</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60*60*24</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008000"/>
        </w:rPr>
        <w:t>strtotime</w:t>
      </w:r>
      <w:r>
        <w:rPr>
          <w:rFonts w:ascii="Roboto" w:eastAsia="Roboto" w:hAnsi="Roboto" w:cs="Roboto"/>
        </w:rPr>
        <w:t>(</w:t>
      </w:r>
      <w:r>
        <w:rPr>
          <w:rFonts w:ascii="Roboto" w:eastAsia="Roboto" w:hAnsi="Roboto" w:cs="Roboto"/>
          <w:color w:val="BA2121"/>
        </w:rPr>
        <w:t>"1970-01-01 "</w:t>
      </w:r>
      <w:r>
        <w:rPr>
          <w:rFonts w:ascii="Roboto" w:eastAsia="Roboto" w:hAnsi="Roboto" w:cs="Roboto"/>
          <w:color w:val="666666"/>
        </w:rPr>
        <w:t>.</w:t>
      </w:r>
      <w:r>
        <w:rPr>
          <w:rFonts w:ascii="Roboto" w:eastAsia="Roboto" w:hAnsi="Roboto" w:cs="Roboto"/>
          <w:color w:val="19177C"/>
        </w:rPr>
        <w:t>$timeToCheck</w:t>
      </w:r>
      <w:r>
        <w:rPr>
          <w:rFonts w:ascii="Roboto" w:eastAsia="Roboto" w:hAnsi="Roboto" w:cs="Roboto"/>
        </w:rPr>
        <w:t>);</w:t>
      </w:r>
    </w:p>
    <w:p w14:paraId="6A4FB5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008000"/>
        </w:rPr>
        <w:t>array_search</w:t>
      </w:r>
      <w:r>
        <w:rPr>
          <w:rFonts w:ascii="Roboto" w:eastAsia="Roboto" w:hAnsi="Roboto" w:cs="Roboto"/>
        </w:rPr>
        <w:t>(</w:t>
      </w:r>
      <w:r>
        <w:rPr>
          <w:rFonts w:ascii="Roboto" w:eastAsia="Roboto" w:hAnsi="Roboto" w:cs="Roboto"/>
          <w:color w:val="008000"/>
        </w:rPr>
        <w:t>intval</w:t>
      </w:r>
      <w:r>
        <w:rPr>
          <w:rFonts w:ascii="Roboto" w:eastAsia="Roboto" w:hAnsi="Roboto" w:cs="Roboto"/>
        </w:rPr>
        <w:t>(</w:t>
      </w:r>
      <w:r>
        <w:rPr>
          <w:rFonts w:ascii="Roboto" w:eastAsia="Roboto" w:hAnsi="Roboto" w:cs="Roboto"/>
          <w:color w:val="19177C"/>
        </w:rPr>
        <w:t>$fullSearchTime</w:t>
      </w:r>
      <w:r>
        <w:rPr>
          <w:rFonts w:ascii="Roboto" w:eastAsia="Roboto" w:hAnsi="Roboto" w:cs="Roboto"/>
        </w:rPr>
        <w:t xml:space="preserve">), </w:t>
      </w:r>
      <w:r>
        <w:rPr>
          <w:rFonts w:ascii="Roboto" w:eastAsia="Roboto" w:hAnsi="Roboto" w:cs="Roboto"/>
          <w:color w:val="19177C"/>
        </w:rPr>
        <w:t>$singleResult</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 xml:space="preserve">)) </w:t>
      </w:r>
      <w:r>
        <w:rPr>
          <w:rFonts w:ascii="Roboto" w:eastAsia="Roboto" w:hAnsi="Roboto" w:cs="Roboto"/>
          <w:i/>
          <w:color w:val="408080"/>
        </w:rPr>
        <w:t>// Sees if the current period number, once converted to a time, is found in the returned set of results</w:t>
      </w:r>
    </w:p>
    <w:p w14:paraId="0EE6E3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ABB48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link to edit the page if the name of the event is clicked on</w:t>
      </w:r>
    </w:p>
    <w:p w14:paraId="0DEBD36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"&lt;a href='./editEventSingle.php?serializedGetVariables="</w:t>
      </w:r>
      <w:r>
        <w:rPr>
          <w:rFonts w:ascii="Roboto" w:eastAsia="Roboto" w:hAnsi="Roboto" w:cs="Roboto"/>
          <w:color w:val="666666"/>
        </w:rPr>
        <w:t>.</w:t>
      </w:r>
      <w:r>
        <w:rPr>
          <w:rFonts w:ascii="Roboto" w:eastAsia="Roboto" w:hAnsi="Roboto" w:cs="Roboto"/>
        </w:rPr>
        <w:t>serializeGetVariables()</w:t>
      </w:r>
      <w:r>
        <w:rPr>
          <w:rFonts w:ascii="Roboto" w:eastAsia="Roboto" w:hAnsi="Roboto" w:cs="Roboto"/>
          <w:color w:val="666666"/>
        </w:rPr>
        <w:t>.</w:t>
      </w:r>
      <w:r>
        <w:rPr>
          <w:rFonts w:ascii="Roboto" w:eastAsia="Roboto" w:hAnsi="Roboto" w:cs="Roboto"/>
          <w:color w:val="BA2121"/>
        </w:rPr>
        <w:t>"&amp;eventID="</w:t>
      </w:r>
      <w:r>
        <w:rPr>
          <w:rFonts w:ascii="Roboto" w:eastAsia="Roboto" w:hAnsi="Roboto" w:cs="Roboto"/>
          <w:color w:val="666666"/>
        </w:rPr>
        <w:t>.</w:t>
      </w:r>
      <w:r>
        <w:rPr>
          <w:rFonts w:ascii="Roboto" w:eastAsia="Roboto" w:hAnsi="Roboto" w:cs="Roboto"/>
          <w:color w:val="19177C"/>
        </w:rPr>
        <w:t>$singleResult</w:t>
      </w:r>
      <w:r>
        <w:rPr>
          <w:rFonts w:ascii="Roboto" w:eastAsia="Roboto" w:hAnsi="Roboto" w:cs="Roboto"/>
        </w:rPr>
        <w:t>[</w:t>
      </w:r>
      <w:r>
        <w:rPr>
          <w:rFonts w:ascii="Roboto" w:eastAsia="Roboto" w:hAnsi="Roboto" w:cs="Roboto"/>
          <w:color w:val="BA2121"/>
        </w:rPr>
        <w:t>'ID'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"'&gt;&lt;strong&gt;"</w:t>
      </w:r>
      <w:r>
        <w:rPr>
          <w:rFonts w:ascii="Roboto" w:eastAsia="Roboto" w:hAnsi="Roboto" w:cs="Roboto"/>
          <w:color w:val="666666"/>
        </w:rPr>
        <w:t>.</w:t>
      </w:r>
      <w:r>
        <w:rPr>
          <w:rFonts w:ascii="Roboto" w:eastAsia="Roboto" w:hAnsi="Roboto" w:cs="Roboto"/>
          <w:color w:val="19177C"/>
        </w:rPr>
        <w:t>$singleResult</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"&lt;/strong&gt;&lt;/a&gt;"</w:t>
      </w:r>
      <w:r>
        <w:rPr>
          <w:rFonts w:ascii="Roboto" w:eastAsia="Roboto" w:hAnsi="Roboto" w:cs="Roboto"/>
        </w:rPr>
        <w:t>;</w:t>
      </w:r>
    </w:p>
    <w:p w14:paraId="2B19C0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"&lt;br /&gt;"</w:t>
      </w:r>
      <w:r>
        <w:rPr>
          <w:rFonts w:ascii="Roboto" w:eastAsia="Roboto" w:hAnsi="Roboto" w:cs="Roboto"/>
        </w:rPr>
        <w:t>;</w:t>
      </w:r>
    </w:p>
    <w:p w14:paraId="15F8F829" w14:textId="77777777" w:rsidR="007542A2" w:rsidRDefault="007542A2">
      <w:pPr>
        <w:spacing w:line="240" w:lineRule="auto"/>
      </w:pPr>
    </w:p>
    <w:p w14:paraId="0B5504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part below adds information regarding the room or teacher, depending on what $_GET variable has been set</w:t>
      </w:r>
    </w:p>
    <w:p w14:paraId="57989B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1493452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0D11BCB"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Gets the owner of the event's name and user ID</w:t>
      </w:r>
    </w:p>
    <w:p w14:paraId="21243C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$singleResult</w:t>
      </w:r>
      <w:r>
        <w:rPr>
          <w:rFonts w:ascii="Roboto" w:eastAsia="Roboto" w:hAnsi="Roboto" w:cs="Roboto"/>
        </w:rPr>
        <w:t>[</w:t>
      </w:r>
      <w:r>
        <w:rPr>
          <w:rFonts w:ascii="Roboto" w:eastAsia="Roboto" w:hAnsi="Roboto" w:cs="Roboto"/>
          <w:color w:val="BA2121"/>
        </w:rPr>
        <w:t>'ownerID'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06244BF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"&lt;i&gt;"</w:t>
      </w:r>
      <w:r>
        <w:rPr>
          <w:rFonts w:ascii="Roboto" w:eastAsia="Roboto" w:hAnsi="Roboto" w:cs="Roboto"/>
          <w:color w:val="666666"/>
        </w:rPr>
        <w:t>.</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$userResult</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$singleResult</w:t>
      </w:r>
      <w:r>
        <w:rPr>
          <w:rFonts w:ascii="Roboto" w:eastAsia="Roboto" w:hAnsi="Roboto" w:cs="Roboto"/>
        </w:rPr>
        <w:t>[</w:t>
      </w:r>
      <w:r>
        <w:rPr>
          <w:rFonts w:ascii="Roboto" w:eastAsia="Roboto" w:hAnsi="Roboto" w:cs="Roboto"/>
          <w:color w:val="BA2121"/>
        </w:rPr>
        <w:t>'ownerID'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3982BA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744A7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w:t>
      </w:r>
    </w:p>
    <w:p w14:paraId="4FD9FA3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86001D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Gets the room of the event's name</w:t>
      </w:r>
    </w:p>
    <w:p w14:paraId="16337F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$roomResult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$singleResult</w:t>
      </w:r>
      <w:r>
        <w:rPr>
          <w:rFonts w:ascii="Roboto" w:eastAsia="Roboto" w:hAnsi="Roboto" w:cs="Roboto"/>
        </w:rPr>
        <w:t>[</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 xml:space="preserve">, </w:t>
      </w:r>
      <w:r>
        <w:rPr>
          <w:rFonts w:ascii="Roboto" w:eastAsia="Roboto" w:hAnsi="Roboto" w:cs="Roboto"/>
          <w:b/>
          <w:color w:val="008000"/>
        </w:rPr>
        <w:t>false</w:t>
      </w:r>
      <w:r>
        <w:rPr>
          <w:rFonts w:ascii="Roboto" w:eastAsia="Roboto" w:hAnsi="Roboto" w:cs="Roboto"/>
        </w:rPr>
        <w:t>);</w:t>
      </w:r>
    </w:p>
    <w:p w14:paraId="50A98F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"&lt;i&gt;"</w:t>
      </w:r>
      <w:r>
        <w:rPr>
          <w:rFonts w:ascii="Roboto" w:eastAsia="Roboto" w:hAnsi="Roboto" w:cs="Roboto"/>
          <w:color w:val="666666"/>
        </w:rPr>
        <w:t>.</w:t>
      </w:r>
      <w:r>
        <w:rPr>
          <w:rFonts w:ascii="Roboto" w:eastAsia="Roboto" w:hAnsi="Roboto" w:cs="Roboto"/>
          <w:color w:val="19177C"/>
        </w:rPr>
        <w:t>$roomResult</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"&lt;/i&gt;"</w:t>
      </w:r>
      <w:r>
        <w:rPr>
          <w:rFonts w:ascii="Roboto" w:eastAsia="Roboto" w:hAnsi="Roboto" w:cs="Roboto"/>
        </w:rPr>
        <w:t>;</w:t>
      </w:r>
    </w:p>
    <w:p w14:paraId="13EFA8A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C26E68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Increments the result count and doesn't let the number of results in a cell exceed $resultLimit, and is also used for the "Book now" button</w:t>
      </w:r>
    </w:p>
    <w:p w14:paraId="2B661E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$resultCount</w:t>
      </w:r>
      <w:r>
        <w:rPr>
          <w:rFonts w:ascii="Roboto" w:eastAsia="Roboto" w:hAnsi="Roboto" w:cs="Roboto"/>
          <w:color w:val="666666"/>
        </w:rPr>
        <w:t>++</w:t>
      </w:r>
      <w:r>
        <w:rPr>
          <w:rFonts w:ascii="Roboto" w:eastAsia="Roboto" w:hAnsi="Roboto" w:cs="Roboto"/>
        </w:rPr>
        <w:t>;</w:t>
      </w:r>
    </w:p>
    <w:p w14:paraId="07AC4E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844658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2F763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7B9AA45" w14:textId="77777777" w:rsidR="007542A2" w:rsidRDefault="007542A2">
      <w:pPr>
        <w:spacing w:line="240" w:lineRule="auto"/>
      </w:pPr>
    </w:p>
    <w:p w14:paraId="48C5C8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there were no results found for the given day and period, a book now button is shown</w:t>
      </w:r>
    </w:p>
    <w:p w14:paraId="66A989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w:t>
      </w:r>
      <w:r>
        <w:rPr>
          <w:rFonts w:ascii="Roboto" w:eastAsia="Roboto" w:hAnsi="Roboto" w:cs="Roboto"/>
          <w:color w:val="19177C"/>
        </w:rPr>
        <w:t>$resultCount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0</w:t>
      </w:r>
      <w:r>
        <w:rPr>
          <w:rFonts w:ascii="Roboto" w:eastAsia="Roboto" w:hAnsi="Roboto" w:cs="Roboto"/>
        </w:rPr>
        <w:t>)</w:t>
      </w:r>
    </w:p>
    <w:p w14:paraId="10FF6E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24EE7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Lets administrators always book and event</w:t>
      </w:r>
    </w:p>
    <w:p w14:paraId="180ECB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0A9848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F2B697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Fills in the correct $_GET variables for the edit page</w:t>
      </w:r>
    </w:p>
    <w:p w14:paraId="0F7A5F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"&lt;div id='bookNow'&gt;&lt;a href='addEventSingle.php?time="</w:t>
      </w:r>
      <w:r>
        <w:rPr>
          <w:rFonts w:ascii="Roboto" w:eastAsia="Roboto" w:hAnsi="Roboto" w:cs="Roboto"/>
          <w:color w:val="666666"/>
        </w:rPr>
        <w:t>.</w:t>
      </w:r>
      <w:r>
        <w:rPr>
          <w:rFonts w:ascii="Roboto" w:eastAsia="Roboto" w:hAnsi="Roboto" w:cs="Roboto"/>
          <w:color w:val="19177C"/>
        </w:rPr>
        <w:t>$fullSearchTime</w:t>
      </w:r>
      <w:r>
        <w:rPr>
          <w:rFonts w:ascii="Roboto" w:eastAsia="Roboto" w:hAnsi="Roboto" w:cs="Roboto"/>
          <w:color w:val="666666"/>
        </w:rPr>
        <w:t>.</w:t>
      </w:r>
      <w:r>
        <w:rPr>
          <w:rFonts w:ascii="Roboto" w:eastAsia="Roboto" w:hAnsi="Roboto" w:cs="Roboto"/>
          <w:color w:val="BA2121"/>
        </w:rPr>
        <w:t>"&amp;serializedGetVariables="</w:t>
      </w:r>
      <w:r>
        <w:rPr>
          <w:rFonts w:ascii="Roboto" w:eastAsia="Roboto" w:hAnsi="Roboto" w:cs="Roboto"/>
          <w:color w:val="666666"/>
        </w:rPr>
        <w:t>.</w:t>
      </w:r>
      <w:r>
        <w:rPr>
          <w:rFonts w:ascii="Roboto" w:eastAsia="Roboto" w:hAnsi="Roboto" w:cs="Roboto"/>
        </w:rPr>
        <w:t>serializeGetVariables()</w:t>
      </w:r>
      <w:r>
        <w:rPr>
          <w:rFonts w:ascii="Roboto" w:eastAsia="Roboto" w:hAnsi="Roboto" w:cs="Roboto"/>
          <w:color w:val="666666"/>
        </w:rPr>
        <w:t>.</w:t>
      </w:r>
      <w:r>
        <w:rPr>
          <w:rFonts w:ascii="Roboto" w:eastAsia="Roboto" w:hAnsi="Roboto" w:cs="Roboto"/>
          <w:color w:val="BA2121"/>
        </w:rPr>
        <w:t>"'&gt;Book now&lt;/a&gt;&lt;/div&gt;"</w:t>
      </w:r>
      <w:r>
        <w:rPr>
          <w:rFonts w:ascii="Roboto" w:eastAsia="Roboto" w:hAnsi="Roboto" w:cs="Roboto"/>
        </w:rPr>
        <w:t>;</w:t>
      </w:r>
    </w:p>
    <w:p w14:paraId="64C036C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D019AE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Makes sure that teachers can only book when the view is as a room, or if the userID is their own</w:t>
      </w:r>
    </w:p>
    <w:p w14:paraId="019F5A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 xml:space="preserve"> ((getUserLevel(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"room"</w:t>
      </w:r>
      <w:r>
        <w:rPr>
          <w:rFonts w:ascii="Roboto" w:eastAsia="Roboto" w:hAnsi="Roboto" w:cs="Roboto"/>
        </w:rPr>
        <w:t xml:space="preserve">) </w:t>
      </w:r>
      <w:r>
        <w:rPr>
          <w:rFonts w:ascii="Roboto" w:eastAsia="Roboto" w:hAnsi="Roboto" w:cs="Roboto"/>
          <w:b/>
          <w:color w:val="008000"/>
        </w:rPr>
        <w:t>OR</w:t>
      </w:r>
      <w:r>
        <w:rPr>
          <w:rFonts w:ascii="Roboto" w:eastAsia="Roboto" w:hAnsi="Roboto" w:cs="Roboto"/>
        </w:rPr>
        <w:t xml:space="preserve"> (</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'teacherID'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59605D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0E873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Fills in the correct $_GET variables for the edit page</w:t>
      </w:r>
    </w:p>
    <w:p w14:paraId="50B6C9D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"&lt;div id='bookNow'&gt;&lt;a href='addEventSingle.php?time="</w:t>
      </w:r>
      <w:r>
        <w:rPr>
          <w:rFonts w:ascii="Roboto" w:eastAsia="Roboto" w:hAnsi="Roboto" w:cs="Roboto"/>
          <w:color w:val="666666"/>
        </w:rPr>
        <w:t>.</w:t>
      </w:r>
      <w:r>
        <w:rPr>
          <w:rFonts w:ascii="Roboto" w:eastAsia="Roboto" w:hAnsi="Roboto" w:cs="Roboto"/>
          <w:color w:val="19177C"/>
        </w:rPr>
        <w:t>$fullSearchTime</w:t>
      </w:r>
      <w:r>
        <w:rPr>
          <w:rFonts w:ascii="Roboto" w:eastAsia="Roboto" w:hAnsi="Roboto" w:cs="Roboto"/>
          <w:color w:val="666666"/>
        </w:rPr>
        <w:t>.</w:t>
      </w:r>
      <w:r>
        <w:rPr>
          <w:rFonts w:ascii="Roboto" w:eastAsia="Roboto" w:hAnsi="Roboto" w:cs="Roboto"/>
          <w:color w:val="BA2121"/>
        </w:rPr>
        <w:t>"&amp;serializedGetVariables="</w:t>
      </w:r>
      <w:r>
        <w:rPr>
          <w:rFonts w:ascii="Roboto" w:eastAsia="Roboto" w:hAnsi="Roboto" w:cs="Roboto"/>
          <w:color w:val="666666"/>
        </w:rPr>
        <w:t>.</w:t>
      </w:r>
      <w:r>
        <w:rPr>
          <w:rFonts w:ascii="Roboto" w:eastAsia="Roboto" w:hAnsi="Roboto" w:cs="Roboto"/>
        </w:rPr>
        <w:t>serializeGetVariables()</w:t>
      </w:r>
      <w:r>
        <w:rPr>
          <w:rFonts w:ascii="Roboto" w:eastAsia="Roboto" w:hAnsi="Roboto" w:cs="Roboto"/>
          <w:color w:val="666666"/>
        </w:rPr>
        <w:t>.</w:t>
      </w:r>
      <w:r>
        <w:rPr>
          <w:rFonts w:ascii="Roboto" w:eastAsia="Roboto" w:hAnsi="Roboto" w:cs="Roboto"/>
          <w:color w:val="BA2121"/>
        </w:rPr>
        <w:t>"'&gt;Book now&lt;/a&gt;&lt;/div&gt;"</w:t>
      </w:r>
      <w:r>
        <w:rPr>
          <w:rFonts w:ascii="Roboto" w:eastAsia="Roboto" w:hAnsi="Roboto" w:cs="Roboto"/>
        </w:rPr>
        <w:t>;</w:t>
      </w:r>
    </w:p>
    <w:p w14:paraId="0F6A0C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26F85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Notice that the button isn't ever shown to students</w:t>
      </w:r>
    </w:p>
    <w:p w14:paraId="3B63BC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C33324A" w14:textId="77777777" w:rsidR="007542A2" w:rsidRDefault="007542A2">
      <w:pPr>
        <w:spacing w:line="240" w:lineRule="auto"/>
      </w:pPr>
    </w:p>
    <w:p w14:paraId="531D37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rPr>
        <w:t>;</w:t>
      </w:r>
    </w:p>
    <w:p w14:paraId="22EF6A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5E7F0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3E045B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835C2F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518461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"&lt;/table&gt;"</w:t>
      </w:r>
      <w:r>
        <w:rPr>
          <w:rFonts w:ascii="Roboto" w:eastAsia="Roboto" w:hAnsi="Roboto" w:cs="Roboto"/>
        </w:rPr>
        <w:t>;</w:t>
      </w:r>
    </w:p>
    <w:p w14:paraId="5EA8F5E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2EE5F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teacher ID XOR the room ID isn't set, then if the view is set to teacher:</w:t>
      </w:r>
    </w:p>
    <w:p w14:paraId="5DC468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"teacher"</w:t>
      </w:r>
      <w:r>
        <w:rPr>
          <w:rFonts w:ascii="Roboto" w:eastAsia="Roboto" w:hAnsi="Roboto" w:cs="Roboto"/>
        </w:rPr>
        <w:t>)</w:t>
      </w:r>
    </w:p>
    <w:p w14:paraId="52E5209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B20020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"&lt;h1&gt;Choose a Teacher&lt;/h1&gt;"</w:t>
      </w:r>
      <w:r>
        <w:rPr>
          <w:rFonts w:ascii="Roboto" w:eastAsia="Roboto" w:hAnsi="Roboto" w:cs="Roboto"/>
        </w:rPr>
        <w:t>;</w:t>
      </w:r>
    </w:p>
    <w:p w14:paraId="55FB3A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a list of all teachers</w:t>
      </w:r>
    </w:p>
    <w:p w14:paraId="220ED69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$returnedTeacherList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666666"/>
        </w:rPr>
        <w:t>2</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 userID, lastName, firstName"</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w:t>
      </w:r>
    </w:p>
    <w:p w14:paraId="2E4BBE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 id='teacherChooser'&gt;"</w:t>
      </w:r>
      <w:r>
        <w:rPr>
          <w:rFonts w:ascii="Roboto" w:eastAsia="Roboto" w:hAnsi="Roboto" w:cs="Roboto"/>
        </w:rPr>
        <w:t>;</w:t>
      </w:r>
    </w:p>
    <w:p w14:paraId="2AD2EF9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"&lt;select name='teacherID'&gt;"</w:t>
      </w:r>
      <w:r>
        <w:rPr>
          <w:rFonts w:ascii="Roboto" w:eastAsia="Roboto" w:hAnsi="Roboto" w:cs="Roboto"/>
        </w:rPr>
        <w:t>;</w:t>
      </w:r>
    </w:p>
    <w:p w14:paraId="793F6792" w14:textId="77777777" w:rsidR="007542A2" w:rsidRDefault="007542A2">
      <w:pPr>
        <w:spacing w:line="240" w:lineRule="auto"/>
      </w:pPr>
    </w:p>
    <w:p w14:paraId="107550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7FAA10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$returnedTeacherList</w:t>
      </w:r>
      <w:r>
        <w:rPr>
          <w:rFonts w:ascii="Roboto" w:eastAsia="Roboto" w:hAnsi="Roboto" w:cs="Roboto"/>
        </w:rPr>
        <w:t>[</w:t>
      </w:r>
      <w:r>
        <w:rPr>
          <w:rFonts w:ascii="Roboto" w:eastAsia="Roboto" w:hAnsi="Roboto" w:cs="Roboto"/>
          <w:color w:val="BA2121"/>
        </w:rPr>
        <w:t>'userID'</w:t>
      </w:r>
      <w:r>
        <w:rPr>
          <w:rFonts w:ascii="Roboto" w:eastAsia="Roboto" w:hAnsi="Roboto" w:cs="Roboto"/>
        </w:rPr>
        <w:t>]))</w:t>
      </w:r>
    </w:p>
    <w:p w14:paraId="3A406A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$buildTeacherList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54514554"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CDD90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$buildTeacherList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$returnedTeacherList</w:t>
      </w:r>
      <w:r>
        <w:rPr>
          <w:rFonts w:ascii="Roboto" w:eastAsia="Roboto" w:hAnsi="Roboto" w:cs="Roboto"/>
        </w:rPr>
        <w:t>;</w:t>
      </w:r>
    </w:p>
    <w:p w14:paraId="6AFFD77A" w14:textId="77777777" w:rsidR="007542A2" w:rsidRDefault="007542A2">
      <w:pPr>
        <w:spacing w:line="240" w:lineRule="auto"/>
      </w:pPr>
    </w:p>
    <w:p w14:paraId="73FA44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Builds a list of teachers as options in a select box on the form</w:t>
      </w:r>
    </w:p>
    <w:p w14:paraId="631473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$buildTeacherList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$teacher</w:t>
      </w:r>
      <w:r>
        <w:rPr>
          <w:rFonts w:ascii="Roboto" w:eastAsia="Roboto" w:hAnsi="Roboto" w:cs="Roboto"/>
        </w:rPr>
        <w:t>)</w:t>
      </w:r>
    </w:p>
    <w:p w14:paraId="22A14E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15F78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$teacher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669063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C414E7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"&lt;/select&gt;"</w:t>
      </w:r>
      <w:r>
        <w:rPr>
          <w:rFonts w:ascii="Roboto" w:eastAsia="Roboto" w:hAnsi="Roboto" w:cs="Roboto"/>
        </w:rPr>
        <w:t>;</w:t>
      </w:r>
    </w:p>
    <w:p w14:paraId="006BF6FD" w14:textId="77777777" w:rsidR="007542A2" w:rsidRDefault="007542A2">
      <w:pPr>
        <w:spacing w:line="240" w:lineRule="auto"/>
      </w:pPr>
    </w:p>
    <w:p w14:paraId="48EEED8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type='hidden' name='view' value='teacher' /&gt;"</w:t>
      </w:r>
      <w:r>
        <w:rPr>
          <w:rFonts w:ascii="Roboto" w:eastAsia="Roboto" w:hAnsi="Roboto" w:cs="Roboto"/>
        </w:rPr>
        <w:t xml:space="preserve">; </w:t>
      </w:r>
      <w:r>
        <w:rPr>
          <w:rFonts w:ascii="Roboto" w:eastAsia="Roboto" w:hAnsi="Roboto" w:cs="Roboto"/>
          <w:i/>
          <w:color w:val="408080"/>
        </w:rPr>
        <w:t>// Need to set the view to room for the next stage on the page</w:t>
      </w:r>
    </w:p>
    <w:p w14:paraId="111B0E91" w14:textId="77777777" w:rsidR="007542A2" w:rsidRDefault="007542A2">
      <w:pPr>
        <w:spacing w:line="240" w:lineRule="auto"/>
      </w:pPr>
    </w:p>
    <w:p w14:paraId="560A8A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type='submit' value='View Events' /&gt;"</w:t>
      </w:r>
      <w:r>
        <w:rPr>
          <w:rFonts w:ascii="Roboto" w:eastAsia="Roboto" w:hAnsi="Roboto" w:cs="Roboto"/>
        </w:rPr>
        <w:t>;</w:t>
      </w:r>
    </w:p>
    <w:p w14:paraId="6D68533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"&lt;/form&gt;"</w:t>
      </w:r>
      <w:r>
        <w:rPr>
          <w:rFonts w:ascii="Roboto" w:eastAsia="Roboto" w:hAnsi="Roboto" w:cs="Roboto"/>
        </w:rPr>
        <w:t>;</w:t>
      </w:r>
    </w:p>
    <w:p w14:paraId="564E058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A36F9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teacher ID XOR the room ID isn't set, then if the view is set to room:</w:t>
      </w:r>
    </w:p>
    <w:p w14:paraId="79FDBFA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elseif</w:t>
      </w:r>
      <w:r>
        <w:rPr>
          <w:rFonts w:ascii="Roboto" w:eastAsia="Roboto" w:hAnsi="Roboto" w:cs="Roboto"/>
        </w:rPr>
        <w:t>(</w:t>
      </w:r>
      <w:r>
        <w:rPr>
          <w:rFonts w:ascii="Roboto" w:eastAsia="Roboto" w:hAnsi="Roboto" w:cs="Roboto"/>
          <w:color w:val="19177C"/>
        </w:rPr>
        <w:t>$_GET</w:t>
      </w:r>
      <w:r>
        <w:rPr>
          <w:rFonts w:ascii="Roboto" w:eastAsia="Roboto" w:hAnsi="Roboto" w:cs="Roboto"/>
        </w:rPr>
        <w:t>[</w:t>
      </w:r>
      <w:r>
        <w:rPr>
          <w:rFonts w:ascii="Roboto" w:eastAsia="Roboto" w:hAnsi="Roboto" w:cs="Roboto"/>
          <w:color w:val="BA2121"/>
        </w:rPr>
        <w:t>'view'</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"room"</w:t>
      </w:r>
      <w:r>
        <w:rPr>
          <w:rFonts w:ascii="Roboto" w:eastAsia="Roboto" w:hAnsi="Roboto" w:cs="Roboto"/>
        </w:rPr>
        <w:t>)</w:t>
      </w:r>
    </w:p>
    <w:p w14:paraId="16AEC9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A6E7C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"&lt;h1&gt;Choose a Room&lt;/h1&gt;"</w:t>
      </w:r>
      <w:r>
        <w:rPr>
          <w:rFonts w:ascii="Roboto" w:eastAsia="Roboto" w:hAnsi="Roboto" w:cs="Roboto"/>
        </w:rPr>
        <w:t>;</w:t>
      </w:r>
    </w:p>
    <w:p w14:paraId="0BBE28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"&lt;p&gt;Note: The number in parentheses is the capacity of the room.</w:t>
      </w:r>
      <w:r>
        <w:rPr>
          <w:rFonts w:ascii="Roboto" w:eastAsia="Roboto" w:hAnsi="Roboto" w:cs="Roboto"/>
          <w:color w:val="BA2121"/>
        </w:rPr>
        <w:tab/>
        <w:t>&lt;/p&gt;"</w:t>
      </w:r>
      <w:r>
        <w:rPr>
          <w:rFonts w:ascii="Roboto" w:eastAsia="Roboto" w:hAnsi="Roboto" w:cs="Roboto"/>
        </w:rPr>
        <w:t>;</w:t>
      </w:r>
    </w:p>
    <w:p w14:paraId="1926112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a list of all rooms</w:t>
      </w:r>
    </w:p>
    <w:p w14:paraId="646D93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$returnedRoomList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"name"</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w:t>
      </w:r>
    </w:p>
    <w:p w14:paraId="5AAF8A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 id='roomChooser'&gt;"</w:t>
      </w:r>
      <w:r>
        <w:rPr>
          <w:rFonts w:ascii="Roboto" w:eastAsia="Roboto" w:hAnsi="Roboto" w:cs="Roboto"/>
        </w:rPr>
        <w:t>;</w:t>
      </w:r>
    </w:p>
    <w:p w14:paraId="1B6616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"&lt;select name='roomID'&gt;"</w:t>
      </w:r>
      <w:r>
        <w:rPr>
          <w:rFonts w:ascii="Roboto" w:eastAsia="Roboto" w:hAnsi="Roboto" w:cs="Roboto"/>
        </w:rPr>
        <w:t>;</w:t>
      </w:r>
    </w:p>
    <w:p w14:paraId="3681FDE3" w14:textId="77777777" w:rsidR="007542A2" w:rsidRDefault="007542A2">
      <w:pPr>
        <w:spacing w:line="240" w:lineRule="auto"/>
      </w:pPr>
    </w:p>
    <w:p w14:paraId="33F5C90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Creates a multidimensional array for the foreach loop</w:t>
      </w:r>
    </w:p>
    <w:p w14:paraId="772DEA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$returnedRoomList</w:t>
      </w:r>
      <w:r>
        <w:rPr>
          <w:rFonts w:ascii="Roboto" w:eastAsia="Roboto" w:hAnsi="Roboto" w:cs="Roboto"/>
        </w:rPr>
        <w:t>[</w:t>
      </w:r>
      <w:r>
        <w:rPr>
          <w:rFonts w:ascii="Roboto" w:eastAsia="Roboto" w:hAnsi="Roboto" w:cs="Roboto"/>
          <w:color w:val="BA2121"/>
        </w:rPr>
        <w:t>'roomID'</w:t>
      </w:r>
      <w:r>
        <w:rPr>
          <w:rFonts w:ascii="Roboto" w:eastAsia="Roboto" w:hAnsi="Roboto" w:cs="Roboto"/>
        </w:rPr>
        <w:t>]))</w:t>
      </w:r>
    </w:p>
    <w:p w14:paraId="3778229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$buildRoomList</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16D444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685FC0D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$buildRoomList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$returnedRoomList</w:t>
      </w:r>
      <w:r>
        <w:rPr>
          <w:rFonts w:ascii="Roboto" w:eastAsia="Roboto" w:hAnsi="Roboto" w:cs="Roboto"/>
        </w:rPr>
        <w:t>;</w:t>
      </w:r>
    </w:p>
    <w:p w14:paraId="3C76C310" w14:textId="77777777" w:rsidR="007542A2" w:rsidRDefault="007542A2">
      <w:pPr>
        <w:spacing w:line="240" w:lineRule="auto"/>
      </w:pPr>
    </w:p>
    <w:p w14:paraId="3326226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Builds a list of rooms as options in a select box on the form</w:t>
      </w:r>
    </w:p>
    <w:p w14:paraId="590322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$buildRoomList</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p>
    <w:p w14:paraId="683D91D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D1054B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w:t>
      </w:r>
      <w:r>
        <w:rPr>
          <w:rFonts w:ascii="Roboto" w:eastAsia="Roboto" w:hAnsi="Roboto" w:cs="Roboto"/>
        </w:rPr>
        <w:t>)</w:t>
      </w:r>
    </w:p>
    <w:p w14:paraId="168E12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"Unknown capacity"</w:t>
      </w:r>
      <w:r>
        <w:rPr>
          <w:rFonts w:ascii="Roboto" w:eastAsia="Roboto" w:hAnsi="Roboto" w:cs="Roboto"/>
        </w:rPr>
        <w:t xml:space="preserve">; </w:t>
      </w:r>
      <w:r>
        <w:rPr>
          <w:rFonts w:ascii="Roboto" w:eastAsia="Roboto" w:hAnsi="Roboto" w:cs="Roboto"/>
          <w:i/>
          <w:color w:val="408080"/>
        </w:rPr>
        <w:t>// If there is no capacity specified, unknown is listed next to the room.</w:t>
      </w:r>
    </w:p>
    <w:p w14:paraId="637A99EB" w14:textId="77777777" w:rsidR="007542A2" w:rsidRDefault="007542A2">
      <w:pPr>
        <w:spacing w:line="240" w:lineRule="auto"/>
      </w:pPr>
    </w:p>
    <w:p w14:paraId="716FC6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"&lt;option value='"</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")&lt;/option&gt;"</w:t>
      </w:r>
      <w:r>
        <w:rPr>
          <w:rFonts w:ascii="Roboto" w:eastAsia="Roboto" w:hAnsi="Roboto" w:cs="Roboto"/>
        </w:rPr>
        <w:t>;</w:t>
      </w:r>
    </w:p>
    <w:p w14:paraId="682A9F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623D9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"&lt;/select&gt;"</w:t>
      </w:r>
      <w:r>
        <w:rPr>
          <w:rFonts w:ascii="Roboto" w:eastAsia="Roboto" w:hAnsi="Roboto" w:cs="Roboto"/>
        </w:rPr>
        <w:t>;</w:t>
      </w:r>
    </w:p>
    <w:p w14:paraId="6866D2BA" w14:textId="77777777" w:rsidR="007542A2" w:rsidRDefault="007542A2">
      <w:pPr>
        <w:spacing w:line="240" w:lineRule="auto"/>
      </w:pPr>
    </w:p>
    <w:p w14:paraId="4BAF1A3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type='hidden' name='view' value='room' /&gt;"</w:t>
      </w:r>
      <w:r>
        <w:rPr>
          <w:rFonts w:ascii="Roboto" w:eastAsia="Roboto" w:hAnsi="Roboto" w:cs="Roboto"/>
        </w:rPr>
        <w:t xml:space="preserve">; </w:t>
      </w:r>
      <w:r>
        <w:rPr>
          <w:rFonts w:ascii="Roboto" w:eastAsia="Roboto" w:hAnsi="Roboto" w:cs="Roboto"/>
          <w:i/>
          <w:color w:val="408080"/>
        </w:rPr>
        <w:t>// Need to set the view to room for the next stage on the page</w:t>
      </w:r>
    </w:p>
    <w:p w14:paraId="178C7D81" w14:textId="77777777" w:rsidR="007542A2" w:rsidRDefault="007542A2">
      <w:pPr>
        <w:spacing w:line="240" w:lineRule="auto"/>
      </w:pPr>
    </w:p>
    <w:p w14:paraId="03B77E1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type='submit' value='View Events' /&gt;"</w:t>
      </w:r>
      <w:r>
        <w:rPr>
          <w:rFonts w:ascii="Roboto" w:eastAsia="Roboto" w:hAnsi="Roboto" w:cs="Roboto"/>
        </w:rPr>
        <w:t>;</w:t>
      </w:r>
    </w:p>
    <w:p w14:paraId="316C92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"&lt;/form&gt;"</w:t>
      </w:r>
      <w:r>
        <w:rPr>
          <w:rFonts w:ascii="Roboto" w:eastAsia="Roboto" w:hAnsi="Roboto" w:cs="Roboto"/>
        </w:rPr>
        <w:t>;</w:t>
      </w:r>
    </w:p>
    <w:p w14:paraId="2D35169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8B0AC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CE0DC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view, teacher ID and room ID isn't set, then let the user select to view rooms by either teacher or room:</w:t>
      </w:r>
    </w:p>
    <w:p w14:paraId="397634A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6CE640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6DF27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"&lt;h1&gt;View All Events&lt;/h1&gt;"</w:t>
      </w:r>
      <w:r>
        <w:rPr>
          <w:rFonts w:ascii="Roboto" w:eastAsia="Roboto" w:hAnsi="Roboto" w:cs="Roboto"/>
        </w:rPr>
        <w:t>;</w:t>
      </w:r>
    </w:p>
    <w:p w14:paraId="29FA0DC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w:t>
      </w:r>
      <w:r>
        <w:rPr>
          <w:rFonts w:ascii="Roboto" w:eastAsia="Roboto" w:hAnsi="Roboto" w:cs="Roboto"/>
          <w:color w:val="666666"/>
        </w:rPr>
        <w:t>.</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w:t>
      </w:r>
      <w:r>
        <w:rPr>
          <w:rFonts w:ascii="Roboto" w:eastAsia="Roboto" w:hAnsi="Roboto" w:cs="Roboto"/>
          <w:color w:val="666666"/>
        </w:rPr>
        <w:t>.</w:t>
      </w:r>
      <w:r>
        <w:rPr>
          <w:rFonts w:ascii="Roboto" w:eastAsia="Roboto" w:hAnsi="Roboto" w:cs="Roboto"/>
          <w:color w:val="BA2121"/>
        </w:rPr>
        <w:t>"?view=teacher'&gt;By Teacher&lt;/a&gt;&lt;/h3&gt;"</w:t>
      </w:r>
      <w:r>
        <w:rPr>
          <w:rFonts w:ascii="Roboto" w:eastAsia="Roboto" w:hAnsi="Roboto" w:cs="Roboto"/>
        </w:rPr>
        <w:t>;</w:t>
      </w:r>
    </w:p>
    <w:p w14:paraId="78EF1C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"&lt;h3&gt;&lt;a href='"</w:t>
      </w:r>
      <w:r>
        <w:rPr>
          <w:rFonts w:ascii="Roboto" w:eastAsia="Roboto" w:hAnsi="Roboto" w:cs="Roboto"/>
          <w:color w:val="666666"/>
        </w:rPr>
        <w:t>.</w:t>
      </w:r>
      <w:r>
        <w:rPr>
          <w:rFonts w:ascii="Roboto" w:eastAsia="Roboto" w:hAnsi="Roboto" w:cs="Roboto"/>
          <w:color w:val="19177C"/>
        </w:rPr>
        <w:t>$_SERVER</w:t>
      </w:r>
      <w:r>
        <w:rPr>
          <w:rFonts w:ascii="Roboto" w:eastAsia="Roboto" w:hAnsi="Roboto" w:cs="Roboto"/>
        </w:rPr>
        <w:t>[</w:t>
      </w:r>
      <w:r>
        <w:rPr>
          <w:rFonts w:ascii="Roboto" w:eastAsia="Roboto" w:hAnsi="Roboto" w:cs="Roboto"/>
          <w:color w:val="BA2121"/>
        </w:rPr>
        <w:t>'PHP_SELF'</w:t>
      </w:r>
      <w:r>
        <w:rPr>
          <w:rFonts w:ascii="Roboto" w:eastAsia="Roboto" w:hAnsi="Roboto" w:cs="Roboto"/>
        </w:rPr>
        <w:t>]</w:t>
      </w:r>
      <w:r>
        <w:rPr>
          <w:rFonts w:ascii="Roboto" w:eastAsia="Roboto" w:hAnsi="Roboto" w:cs="Roboto"/>
          <w:color w:val="666666"/>
        </w:rPr>
        <w:t>.</w:t>
      </w:r>
      <w:r>
        <w:rPr>
          <w:rFonts w:ascii="Roboto" w:eastAsia="Roboto" w:hAnsi="Roboto" w:cs="Roboto"/>
          <w:color w:val="BA2121"/>
        </w:rPr>
        <w:t>"?view=room'&gt;By Room&lt;/a&gt;&lt;/h3&gt;"</w:t>
      </w:r>
      <w:r>
        <w:rPr>
          <w:rFonts w:ascii="Roboto" w:eastAsia="Roboto" w:hAnsi="Roboto" w:cs="Roboto"/>
        </w:rPr>
        <w:t>;</w:t>
      </w:r>
    </w:p>
    <w:p w14:paraId="083777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52F2B9EF"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44D3F1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11F2CF0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2AFC2E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279B8B32" w14:textId="77777777" w:rsidR="007542A2" w:rsidRDefault="004E0924">
      <w:pPr>
        <w:spacing w:line="240" w:lineRule="auto"/>
      </w:pPr>
      <w:r>
        <w:rPr>
          <w:rFonts w:ascii="Roboto" w:eastAsia="Roboto" w:hAnsi="Roboto" w:cs="Roboto"/>
        </w:rPr>
        <w:tab/>
      </w:r>
      <w:r>
        <w:rPr>
          <w:rFonts w:ascii="Roboto" w:eastAsia="Roboto" w:hAnsi="Roboto" w:cs="Roboto"/>
        </w:rPr>
        <w:tab/>
        <w:t>}</w:t>
      </w:r>
    </w:p>
    <w:p w14:paraId="1537BD28"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BC7A00"/>
        </w:rPr>
        <w:t>?&gt;</w:t>
      </w:r>
    </w:p>
    <w:p w14:paraId="16605FA8" w14:textId="77777777" w:rsidR="007542A2" w:rsidRDefault="004E0924">
      <w:pPr>
        <w:spacing w:line="240" w:lineRule="auto"/>
      </w:pPr>
      <w:r>
        <w:rPr>
          <w:rFonts w:ascii="Roboto" w:eastAsia="Roboto" w:hAnsi="Roboto" w:cs="Roboto"/>
        </w:rPr>
        <w:tab/>
        <w:t>&lt;/body&gt;</w:t>
      </w:r>
    </w:p>
    <w:p w14:paraId="55D09235" w14:textId="2F3BA43D" w:rsidR="007542A2" w:rsidRDefault="004E0924" w:rsidP="00CC2B06">
      <w:pPr>
        <w:spacing w:line="240" w:lineRule="auto"/>
      </w:pPr>
      <w:r>
        <w:rPr>
          <w:rFonts w:ascii="Roboto" w:eastAsia="Roboto" w:hAnsi="Roboto" w:cs="Roboto"/>
        </w:rPr>
        <w:t>&lt;/html&gt;</w:t>
      </w:r>
      <w:bookmarkStart w:id="298" w:name="h.7a2a1yu0gkgc" w:colFirst="0" w:colLast="0"/>
      <w:bookmarkStart w:id="299" w:name="h.83rfcnyuimwm" w:colFirst="0" w:colLast="0"/>
      <w:bookmarkEnd w:id="298"/>
      <w:bookmarkEnd w:id="299"/>
    </w:p>
    <w:p w14:paraId="3D85E222" w14:textId="77777777" w:rsidR="007542A2" w:rsidRDefault="004E0924">
      <w:pPr>
        <w:pStyle w:val="Heading3"/>
        <w:contextualSpacing w:val="0"/>
      </w:pPr>
      <w:bookmarkStart w:id="300" w:name="h.ydsgt0v7hwxf" w:colFirst="0" w:colLast="0"/>
      <w:bookmarkStart w:id="301" w:name="_Toc448908066"/>
      <w:bookmarkEnd w:id="300"/>
      <w:r>
        <w:t>viewAllHolidays.php</w:t>
      </w:r>
      <w:bookmarkEnd w:id="301"/>
    </w:p>
    <w:tbl>
      <w:tblPr>
        <w:tblStyle w:val="afff7"/>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5AFF8DB1" w14:textId="77777777">
        <w:tc>
          <w:tcPr>
            <w:tcW w:w="13958" w:type="dxa"/>
            <w:tcMar>
              <w:top w:w="100" w:type="dxa"/>
              <w:left w:w="100" w:type="dxa"/>
              <w:bottom w:w="100" w:type="dxa"/>
              <w:right w:w="100" w:type="dxa"/>
            </w:tcMar>
          </w:tcPr>
          <w:p w14:paraId="5440F4E3" w14:textId="77777777" w:rsidR="007542A2" w:rsidRDefault="004E0924">
            <w:pPr>
              <w:widowControl w:val="0"/>
              <w:spacing w:line="240" w:lineRule="auto"/>
            </w:pPr>
            <w:r>
              <w:rPr>
                <w:noProof/>
              </w:rPr>
              <w:drawing>
                <wp:inline distT="114300" distB="114300" distL="114300" distR="114300" wp14:anchorId="538DA2D1" wp14:editId="7BAC1280">
                  <wp:extent cx="8705850" cy="3581400"/>
                  <wp:effectExtent l="0" t="0" r="0" b="0"/>
                  <wp:docPr id="6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58"/>
                          <a:srcRect/>
                          <a:stretch>
                            <a:fillRect/>
                          </a:stretch>
                        </pic:blipFill>
                        <pic:spPr>
                          <a:xfrm>
                            <a:off x="0" y="0"/>
                            <a:ext cx="8705850" cy="3581400"/>
                          </a:xfrm>
                          <a:prstGeom prst="rect">
                            <a:avLst/>
                          </a:prstGeom>
                          <a:ln/>
                        </pic:spPr>
                      </pic:pic>
                    </a:graphicData>
                  </a:graphic>
                </wp:inline>
              </w:drawing>
            </w:r>
          </w:p>
        </w:tc>
      </w:tr>
    </w:tbl>
    <w:p w14:paraId="23A65180" w14:textId="77777777" w:rsidR="007542A2" w:rsidRDefault="004E0924">
      <w:pPr>
        <w:spacing w:line="240" w:lineRule="auto"/>
      </w:pPr>
      <w:bookmarkStart w:id="302" w:name="h.deb83dv9iiu8" w:colFirst="0" w:colLast="0"/>
      <w:bookmarkEnd w:id="302"/>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3E9155F2"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689AF276"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1B5498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177E3958"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606A9C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74F3F8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4E9AAD06" w14:textId="77777777" w:rsidR="007542A2" w:rsidRDefault="004E0924">
      <w:pPr>
        <w:spacing w:line="240" w:lineRule="auto"/>
      </w:pPr>
      <w:r>
        <w:rPr>
          <w:rFonts w:ascii="Roboto" w:eastAsia="Roboto" w:hAnsi="Roboto" w:cs="Roboto"/>
        </w:rPr>
        <w:tab/>
        <w:t>&lt;/head&gt;</w:t>
      </w:r>
    </w:p>
    <w:p w14:paraId="1EEC9FEA" w14:textId="77777777" w:rsidR="007542A2" w:rsidRDefault="004E0924">
      <w:pPr>
        <w:spacing w:line="240" w:lineRule="auto"/>
      </w:pPr>
      <w:r>
        <w:rPr>
          <w:rFonts w:ascii="Roboto" w:eastAsia="Roboto" w:hAnsi="Roboto" w:cs="Roboto"/>
        </w:rPr>
        <w:tab/>
        <w:t>&lt;body&gt;</w:t>
      </w:r>
    </w:p>
    <w:p w14:paraId="76BF9A9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2F9A70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52E3F36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0DFE849A" w14:textId="77777777" w:rsidR="007542A2" w:rsidRDefault="007542A2">
      <w:pPr>
        <w:spacing w:line="240" w:lineRule="auto"/>
      </w:pPr>
    </w:p>
    <w:p w14:paraId="7831BF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user needs to be an administrator to view this page</w:t>
      </w:r>
    </w:p>
    <w:p w14:paraId="279C68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3654424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597ED09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711613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Notice that this deletion block of code is within the check for the user level -- maliciously posted data cannot cause a mis-delete</w:t>
      </w:r>
    </w:p>
    <w:p w14:paraId="770216C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and the value is "Delete selected"</w:t>
      </w:r>
    </w:p>
    <w:p w14:paraId="2630CD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'holidayCheckboxSubmit'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'holidayCheckboxSubmit'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"Delete selected"</w:t>
      </w:r>
      <w:r>
        <w:rPr>
          <w:rFonts w:ascii="Roboto" w:eastAsia="Roboto" w:hAnsi="Roboto" w:cs="Roboto"/>
        </w:rPr>
        <w:t>))</w:t>
      </w:r>
    </w:p>
    <w:p w14:paraId="3953EE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3F2FF6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Deletes all from the "Holidays" table where the ID is the one selected in the checkbox array</w:t>
      </w:r>
    </w:p>
    <w:p w14:paraId="7C3CA8A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'checkbox'</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$singleCheckbox</w:t>
      </w:r>
      <w:r>
        <w:rPr>
          <w:rFonts w:ascii="Roboto" w:eastAsia="Roboto" w:hAnsi="Roboto" w:cs="Roboto"/>
        </w:rPr>
        <w:t>)</w:t>
      </w:r>
    </w:p>
    <w:p w14:paraId="3E1FA64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F3BAD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"Holidays"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"ID"</w:t>
      </w:r>
      <w:r>
        <w:rPr>
          <w:rFonts w:ascii="Roboto" w:eastAsia="Roboto" w:hAnsi="Roboto" w:cs="Roboto"/>
          <w:color w:val="666666"/>
        </w:rPr>
        <w:t>=&gt;</w:t>
      </w:r>
      <w:r>
        <w:rPr>
          <w:rFonts w:ascii="Roboto" w:eastAsia="Roboto" w:hAnsi="Roboto" w:cs="Roboto"/>
          <w:color w:val="19177C"/>
        </w:rPr>
        <w:t>$singleCheckbox</w:t>
      </w:r>
      <w:r>
        <w:rPr>
          <w:rFonts w:ascii="Roboto" w:eastAsia="Roboto" w:hAnsi="Roboto" w:cs="Roboto"/>
        </w:rPr>
        <w:t>));</w:t>
      </w:r>
    </w:p>
    <w:p w14:paraId="0F74D1F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FA8E7C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DCF687F" w14:textId="77777777" w:rsidR="007542A2" w:rsidRDefault="007542A2">
      <w:pPr>
        <w:spacing w:line="240" w:lineRule="auto"/>
      </w:pPr>
    </w:p>
    <w:p w14:paraId="78E8AF5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"&lt;h1&gt;Admin Panel&lt;/h1&gt;"</w:t>
      </w:r>
      <w:r>
        <w:rPr>
          <w:rFonts w:ascii="Roboto" w:eastAsia="Roboto" w:hAnsi="Roboto" w:cs="Roboto"/>
        </w:rPr>
        <w:t>;</w:t>
      </w:r>
    </w:p>
    <w:p w14:paraId="119CA42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"&lt;h2&gt;View All Holidays&lt;/h2&gt;"</w:t>
      </w:r>
      <w:r>
        <w:rPr>
          <w:rFonts w:ascii="Roboto" w:eastAsia="Roboto" w:hAnsi="Roboto" w:cs="Roboto"/>
        </w:rPr>
        <w:t>;</w:t>
      </w:r>
    </w:p>
    <w:p w14:paraId="41535C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360E2BD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Finds all holidays and sorts them by their start timestamp and then their end timestamp</w:t>
      </w:r>
    </w:p>
    <w:p w14:paraId="58B410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$holidaysResponse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"Holidays"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"startTimestamp, endTimestamp"</w:t>
      </w:r>
      <w:r>
        <w:rPr>
          <w:rFonts w:ascii="Roboto" w:eastAsia="Roboto" w:hAnsi="Roboto" w:cs="Roboto"/>
        </w:rPr>
        <w:t xml:space="preserve">, </w:t>
      </w:r>
      <w:r>
        <w:rPr>
          <w:rFonts w:ascii="Roboto" w:eastAsia="Roboto" w:hAnsi="Roboto" w:cs="Roboto"/>
          <w:color w:val="BA2121"/>
        </w:rPr>
        <w:t>"ASC"</w:t>
      </w:r>
      <w:r>
        <w:rPr>
          <w:rFonts w:ascii="Roboto" w:eastAsia="Roboto" w:hAnsi="Roboto" w:cs="Roboto"/>
        </w:rPr>
        <w:t>);</w:t>
      </w:r>
    </w:p>
    <w:p w14:paraId="0EDC5B1F" w14:textId="77777777" w:rsidR="007542A2" w:rsidRDefault="007542A2">
      <w:pPr>
        <w:spacing w:line="240" w:lineRule="auto"/>
      </w:pPr>
    </w:p>
    <w:p w14:paraId="36A07B8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there are holidays in the table:</w:t>
      </w:r>
    </w:p>
    <w:p w14:paraId="45AF6D31"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b/>
          <w:color w:val="008000"/>
        </w:rPr>
        <w:t>empty</w:t>
      </w:r>
      <w:r>
        <w:rPr>
          <w:rFonts w:ascii="Roboto" w:eastAsia="Roboto" w:hAnsi="Roboto" w:cs="Roboto"/>
        </w:rPr>
        <w:t>(</w:t>
      </w:r>
      <w:r>
        <w:rPr>
          <w:rFonts w:ascii="Roboto" w:eastAsia="Roboto" w:hAnsi="Roboto" w:cs="Roboto"/>
          <w:color w:val="19177C"/>
        </w:rPr>
        <w:t>$holidaysResponse</w:t>
      </w:r>
      <w:r>
        <w:rPr>
          <w:rFonts w:ascii="Roboto" w:eastAsia="Roboto" w:hAnsi="Roboto" w:cs="Roboto"/>
        </w:rPr>
        <w:t>))</w:t>
      </w:r>
    </w:p>
    <w:p w14:paraId="75FCBC6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BD49F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$holidaysResponse</w:t>
      </w:r>
      <w:r>
        <w:rPr>
          <w:rFonts w:ascii="Roboto" w:eastAsia="Roboto" w:hAnsi="Roboto" w:cs="Roboto"/>
        </w:rPr>
        <w:t>[</w:t>
      </w:r>
      <w:r>
        <w:rPr>
          <w:rFonts w:ascii="Roboto" w:eastAsia="Roboto" w:hAnsi="Roboto" w:cs="Roboto"/>
          <w:color w:val="BA2121"/>
        </w:rPr>
        <w:t>'label'</w:t>
      </w:r>
      <w:r>
        <w:rPr>
          <w:rFonts w:ascii="Roboto" w:eastAsia="Roboto" w:hAnsi="Roboto" w:cs="Roboto"/>
        </w:rPr>
        <w:t xml:space="preserve">])) </w:t>
      </w:r>
      <w:r>
        <w:rPr>
          <w:rFonts w:ascii="Roboto" w:eastAsia="Roboto" w:hAnsi="Roboto" w:cs="Roboto"/>
          <w:i/>
          <w:color w:val="408080"/>
        </w:rPr>
        <w:t>// If the label element exists, then there must only be one record found but we add this to a multidimensional array to ensure the foreach loop works later</w:t>
      </w:r>
    </w:p>
    <w:p w14:paraId="2704246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$holidaysResponse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19177C"/>
        </w:rPr>
        <w:t>$holidaysResponse</w:t>
      </w:r>
      <w:r>
        <w:rPr>
          <w:rFonts w:ascii="Roboto" w:eastAsia="Roboto" w:hAnsi="Roboto" w:cs="Roboto"/>
        </w:rPr>
        <w:t>);</w:t>
      </w:r>
    </w:p>
    <w:p w14:paraId="64F5CA5A" w14:textId="77777777" w:rsidR="007542A2" w:rsidRDefault="007542A2">
      <w:pPr>
        <w:spacing w:line="240" w:lineRule="auto"/>
      </w:pPr>
    </w:p>
    <w:p w14:paraId="4460C25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 id='holidayCheckbox' method='POST'&gt;"</w:t>
      </w:r>
      <w:r>
        <w:rPr>
          <w:rFonts w:ascii="Roboto" w:eastAsia="Roboto" w:hAnsi="Roboto" w:cs="Roboto"/>
        </w:rPr>
        <w:t>;</w:t>
      </w:r>
    </w:p>
    <w:p w14:paraId="4F0CC0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 class='holidaysTable' id='holidaysTable'&gt;"</w:t>
      </w:r>
      <w:r>
        <w:rPr>
          <w:rFonts w:ascii="Roboto" w:eastAsia="Roboto" w:hAnsi="Roboto" w:cs="Roboto"/>
        </w:rPr>
        <w:t>;</w:t>
      </w:r>
    </w:p>
    <w:p w14:paraId="3741C51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7133E8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color w:val="BA2121"/>
        </w:rPr>
        <w:t>"&lt;th&gt;Select&lt;/th&gt;"</w:t>
      </w:r>
      <w:r>
        <w:rPr>
          <w:rFonts w:ascii="Roboto" w:eastAsia="Roboto" w:hAnsi="Roboto" w:cs="Roboto"/>
        </w:rPr>
        <w:t>;</w:t>
      </w:r>
    </w:p>
    <w:p w14:paraId="6F784A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"&lt;th&gt;Label&lt;/th&gt;"</w:t>
      </w:r>
      <w:r>
        <w:rPr>
          <w:rFonts w:ascii="Roboto" w:eastAsia="Roboto" w:hAnsi="Roboto" w:cs="Roboto"/>
        </w:rPr>
        <w:t>;</w:t>
      </w:r>
    </w:p>
    <w:p w14:paraId="74DDA4B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"&lt;th&gt;Holiday Start&lt;/th&gt;"</w:t>
      </w:r>
      <w:r>
        <w:rPr>
          <w:rFonts w:ascii="Roboto" w:eastAsia="Roboto" w:hAnsi="Roboto" w:cs="Roboto"/>
        </w:rPr>
        <w:t>;</w:t>
      </w:r>
    </w:p>
    <w:p w14:paraId="760571A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"&lt;th&gt;Holiday End&lt;/th&gt;"</w:t>
      </w:r>
      <w:r>
        <w:rPr>
          <w:rFonts w:ascii="Roboto" w:eastAsia="Roboto" w:hAnsi="Roboto" w:cs="Roboto"/>
        </w:rPr>
        <w:t>;</w:t>
      </w:r>
    </w:p>
    <w:p w14:paraId="49E6C84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"&lt;th&gt;Edit&lt;/th&gt;"</w:t>
      </w:r>
      <w:r>
        <w:rPr>
          <w:rFonts w:ascii="Roboto" w:eastAsia="Roboto" w:hAnsi="Roboto" w:cs="Roboto"/>
        </w:rPr>
        <w:t>;</w:t>
      </w:r>
    </w:p>
    <w:p w14:paraId="359EEC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2CDDB28D" w14:textId="77777777" w:rsidR="007542A2" w:rsidRDefault="007542A2">
      <w:pPr>
        <w:spacing w:line="240" w:lineRule="auto"/>
      </w:pPr>
    </w:p>
    <w:p w14:paraId="5017A91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found holiday in the table</w:t>
      </w:r>
    </w:p>
    <w:p w14:paraId="36BF61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$holidaysResponse</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$holiday</w:t>
      </w:r>
      <w:r>
        <w:rPr>
          <w:rFonts w:ascii="Roboto" w:eastAsia="Roboto" w:hAnsi="Roboto" w:cs="Roboto"/>
        </w:rPr>
        <w:t>)</w:t>
      </w:r>
    </w:p>
    <w:p w14:paraId="670C4C8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DE0DF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16F8EEB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"&lt;td&gt;&lt;input value='"</w:t>
      </w:r>
      <w:r>
        <w:rPr>
          <w:rFonts w:ascii="Roboto" w:eastAsia="Roboto" w:hAnsi="Roboto" w:cs="Roboto"/>
          <w:color w:val="666666"/>
        </w:rPr>
        <w:t>.</w:t>
      </w:r>
      <w:r>
        <w:rPr>
          <w:rFonts w:ascii="Roboto" w:eastAsia="Roboto" w:hAnsi="Roboto" w:cs="Roboto"/>
          <w:color w:val="19177C"/>
        </w:rPr>
        <w:t>$holiday</w:t>
      </w:r>
      <w:r>
        <w:rPr>
          <w:rFonts w:ascii="Roboto" w:eastAsia="Roboto" w:hAnsi="Roboto" w:cs="Roboto"/>
        </w:rPr>
        <w:t>[</w:t>
      </w:r>
      <w:r>
        <w:rPr>
          <w:rFonts w:ascii="Roboto" w:eastAsia="Roboto" w:hAnsi="Roboto" w:cs="Roboto"/>
          <w:color w:val="BA2121"/>
        </w:rPr>
        <w:t>'ID'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type='checkbox' id='checkbox' name='checkbox[]'&gt;&lt;/td&gt;"</w:t>
      </w:r>
      <w:r>
        <w:rPr>
          <w:rFonts w:ascii="Roboto" w:eastAsia="Roboto" w:hAnsi="Roboto" w:cs="Roboto"/>
        </w:rPr>
        <w:t>;</w:t>
      </w:r>
    </w:p>
    <w:p w14:paraId="66E9A1C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19177C"/>
        </w:rPr>
        <w:t>$holiday</w:t>
      </w:r>
      <w:r>
        <w:rPr>
          <w:rFonts w:ascii="Roboto" w:eastAsia="Roboto" w:hAnsi="Roboto" w:cs="Roboto"/>
        </w:rPr>
        <w:t>[</w:t>
      </w:r>
      <w:r>
        <w:rPr>
          <w:rFonts w:ascii="Roboto" w:eastAsia="Roboto" w:hAnsi="Roboto" w:cs="Roboto"/>
          <w:color w:val="BA2121"/>
        </w:rPr>
        <w:t>'label'</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2BEFAF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$holiday</w:t>
      </w:r>
      <w:r>
        <w:rPr>
          <w:rFonts w:ascii="Roboto" w:eastAsia="Roboto" w:hAnsi="Roboto" w:cs="Roboto"/>
        </w:rPr>
        <w:t>[</w:t>
      </w:r>
      <w:r>
        <w:rPr>
          <w:rFonts w:ascii="Roboto" w:eastAsia="Roboto" w:hAnsi="Roboto" w:cs="Roboto"/>
          <w:color w:val="BA2121"/>
        </w:rPr>
        <w:t>'startTimestamp'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251F21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008000"/>
        </w:rPr>
        <w:t>date</w:t>
      </w:r>
      <w:r>
        <w:rPr>
          <w:rFonts w:ascii="Roboto" w:eastAsia="Roboto" w:hAnsi="Roboto" w:cs="Roboto"/>
        </w:rPr>
        <w:t>(</w:t>
      </w:r>
      <w:r>
        <w:rPr>
          <w:rFonts w:ascii="Roboto" w:eastAsia="Roboto" w:hAnsi="Roboto" w:cs="Roboto"/>
          <w:color w:val="BA2121"/>
        </w:rPr>
        <w:t>'d/m/Y'</w:t>
      </w:r>
      <w:r>
        <w:rPr>
          <w:rFonts w:ascii="Roboto" w:eastAsia="Roboto" w:hAnsi="Roboto" w:cs="Roboto"/>
        </w:rPr>
        <w:t xml:space="preserve">, </w:t>
      </w:r>
      <w:r>
        <w:rPr>
          <w:rFonts w:ascii="Roboto" w:eastAsia="Roboto" w:hAnsi="Roboto" w:cs="Roboto"/>
          <w:color w:val="19177C"/>
        </w:rPr>
        <w:t>$holiday</w:t>
      </w:r>
      <w:r>
        <w:rPr>
          <w:rFonts w:ascii="Roboto" w:eastAsia="Roboto" w:hAnsi="Roboto" w:cs="Roboto"/>
        </w:rPr>
        <w:t>[</w:t>
      </w:r>
      <w:r>
        <w:rPr>
          <w:rFonts w:ascii="Roboto" w:eastAsia="Roboto" w:hAnsi="Roboto" w:cs="Roboto"/>
          <w:color w:val="BA2121"/>
        </w:rPr>
        <w:t>'endTimestamp'</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36578C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"&lt;td&gt;&lt;a href='editHolidaysSingle.php?holidayID="</w:t>
      </w:r>
      <w:r>
        <w:rPr>
          <w:rFonts w:ascii="Roboto" w:eastAsia="Roboto" w:hAnsi="Roboto" w:cs="Roboto"/>
          <w:color w:val="666666"/>
        </w:rPr>
        <w:t>.</w:t>
      </w:r>
      <w:r>
        <w:rPr>
          <w:rFonts w:ascii="Roboto" w:eastAsia="Roboto" w:hAnsi="Roboto" w:cs="Roboto"/>
          <w:color w:val="19177C"/>
        </w:rPr>
        <w:t>$holiday</w:t>
      </w:r>
      <w:r>
        <w:rPr>
          <w:rFonts w:ascii="Roboto" w:eastAsia="Roboto" w:hAnsi="Roboto" w:cs="Roboto"/>
        </w:rPr>
        <w:t>[</w:t>
      </w:r>
      <w:r>
        <w:rPr>
          <w:rFonts w:ascii="Roboto" w:eastAsia="Roboto" w:hAnsi="Roboto" w:cs="Roboto"/>
          <w:color w:val="BA2121"/>
        </w:rPr>
        <w:t>'ID'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"'&gt;Edit&lt;/a&gt;&lt;/td&gt;"</w:t>
      </w:r>
      <w:r>
        <w:rPr>
          <w:rFonts w:ascii="Roboto" w:eastAsia="Roboto" w:hAnsi="Roboto" w:cs="Roboto"/>
        </w:rPr>
        <w:t>;</w:t>
      </w:r>
    </w:p>
    <w:p w14:paraId="57B88F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5E58F4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5B185C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"&lt;/table&gt;"</w:t>
      </w:r>
      <w:r>
        <w:rPr>
          <w:rFonts w:ascii="Roboto" w:eastAsia="Roboto" w:hAnsi="Roboto" w:cs="Roboto"/>
        </w:rPr>
        <w:t>;</w:t>
      </w:r>
    </w:p>
    <w:p w14:paraId="5666B11C" w14:textId="77777777" w:rsidR="007542A2" w:rsidRDefault="007542A2">
      <w:pPr>
        <w:spacing w:line="240" w:lineRule="auto"/>
      </w:pPr>
    </w:p>
    <w:p w14:paraId="3CA55C6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Shows a button that can be used to delete the selected holidays</w:t>
      </w:r>
    </w:p>
    <w:p w14:paraId="2ED5F3F2"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"&lt;h3&gt;Operations&lt;/h3&gt;"</w:t>
      </w:r>
      <w:r>
        <w:rPr>
          <w:rFonts w:ascii="Roboto" w:eastAsia="Roboto" w:hAnsi="Roboto" w:cs="Roboto"/>
        </w:rPr>
        <w:t>;</w:t>
      </w:r>
    </w:p>
    <w:p w14:paraId="60FC44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type='submit' name='holidayCheckboxSubmit' form='holidayCheckbox' value='Delete selected' /&gt;"</w:t>
      </w:r>
      <w:r>
        <w:rPr>
          <w:rFonts w:ascii="Roboto" w:eastAsia="Roboto" w:hAnsi="Roboto" w:cs="Roboto"/>
        </w:rPr>
        <w:t>;</w:t>
      </w:r>
    </w:p>
    <w:p w14:paraId="48D569C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"&lt;/form&gt;"</w:t>
      </w:r>
      <w:r>
        <w:rPr>
          <w:rFonts w:ascii="Roboto" w:eastAsia="Roboto" w:hAnsi="Roboto" w:cs="Roboto"/>
        </w:rPr>
        <w:t>;</w:t>
      </w:r>
    </w:p>
    <w:p w14:paraId="3E480A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CD1539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else there are no holidays</w:t>
      </w:r>
    </w:p>
    <w:p w14:paraId="357FF07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0839CD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C876BF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"No holidays created. Create one &lt;a href='./addHolidaySingle.php'&gt;here&lt;/a&gt;."</w:t>
      </w:r>
      <w:r>
        <w:rPr>
          <w:rFonts w:ascii="Roboto" w:eastAsia="Roboto" w:hAnsi="Roboto" w:cs="Roboto"/>
        </w:rPr>
        <w:t>;</w:t>
      </w:r>
    </w:p>
    <w:p w14:paraId="6245585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959EBC0" w14:textId="77777777" w:rsidR="007542A2" w:rsidRDefault="007542A2">
      <w:pPr>
        <w:spacing w:line="240" w:lineRule="auto"/>
      </w:pPr>
    </w:p>
    <w:p w14:paraId="29B5F3C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456CB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50BC5C2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65290F5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733EC3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9EBE84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7A3A7EE5" w14:textId="77777777" w:rsidR="007542A2" w:rsidRDefault="004E0924">
      <w:pPr>
        <w:spacing w:line="240" w:lineRule="auto"/>
      </w:pPr>
      <w:r>
        <w:rPr>
          <w:rFonts w:ascii="Roboto" w:eastAsia="Roboto" w:hAnsi="Roboto" w:cs="Roboto"/>
        </w:rPr>
        <w:tab/>
        <w:t>&lt;/body&gt;</w:t>
      </w:r>
    </w:p>
    <w:p w14:paraId="30867D68" w14:textId="7C4BD9C0" w:rsidR="007542A2" w:rsidRDefault="004E0924" w:rsidP="00CC2B06">
      <w:pPr>
        <w:spacing w:line="240" w:lineRule="auto"/>
      </w:pPr>
      <w:r>
        <w:rPr>
          <w:rFonts w:ascii="Roboto" w:eastAsia="Roboto" w:hAnsi="Roboto" w:cs="Roboto"/>
        </w:rPr>
        <w:t>&lt;/html&gt;</w:t>
      </w:r>
      <w:bookmarkStart w:id="303" w:name="h.8s0y4tkvjtwi" w:colFirst="0" w:colLast="0"/>
      <w:bookmarkStart w:id="304" w:name="h.byiprqymjobf" w:colFirst="0" w:colLast="0"/>
      <w:bookmarkEnd w:id="303"/>
      <w:bookmarkEnd w:id="304"/>
    </w:p>
    <w:p w14:paraId="3285CCC8" w14:textId="77777777" w:rsidR="007542A2" w:rsidRDefault="004E0924">
      <w:pPr>
        <w:pStyle w:val="Heading3"/>
        <w:contextualSpacing w:val="0"/>
      </w:pPr>
      <w:bookmarkStart w:id="305" w:name="h.m6r02yaewjs4" w:colFirst="0" w:colLast="0"/>
      <w:bookmarkStart w:id="306" w:name="_Toc448908067"/>
      <w:bookmarkEnd w:id="305"/>
      <w:r>
        <w:lastRenderedPageBreak/>
        <w:t>viewAllRooms.php</w:t>
      </w:r>
      <w:bookmarkEnd w:id="306"/>
    </w:p>
    <w:tbl>
      <w:tblPr>
        <w:tblStyle w:val="afff8"/>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30"/>
      </w:tblGrid>
      <w:tr w:rsidR="007542A2" w14:paraId="7C04A9FC" w14:textId="77777777">
        <w:tc>
          <w:tcPr>
            <w:tcW w:w="10230" w:type="dxa"/>
            <w:tcMar>
              <w:top w:w="100" w:type="dxa"/>
              <w:left w:w="100" w:type="dxa"/>
              <w:bottom w:w="100" w:type="dxa"/>
              <w:right w:w="100" w:type="dxa"/>
            </w:tcMar>
          </w:tcPr>
          <w:p w14:paraId="520DF1DE" w14:textId="77777777" w:rsidR="007542A2" w:rsidRDefault="004E0924">
            <w:pPr>
              <w:widowControl w:val="0"/>
              <w:spacing w:line="240" w:lineRule="auto"/>
            </w:pPr>
            <w:r>
              <w:rPr>
                <w:noProof/>
              </w:rPr>
              <w:drawing>
                <wp:inline distT="114300" distB="114300" distL="114300" distR="114300" wp14:anchorId="134EABE5" wp14:editId="2CE082AB">
                  <wp:extent cx="5124893" cy="4306255"/>
                  <wp:effectExtent l="0" t="0" r="0" b="0"/>
                  <wp:docPr id="5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9"/>
                          <a:srcRect/>
                          <a:stretch>
                            <a:fillRect/>
                          </a:stretch>
                        </pic:blipFill>
                        <pic:spPr>
                          <a:xfrm>
                            <a:off x="0" y="0"/>
                            <a:ext cx="5129802" cy="4310380"/>
                          </a:xfrm>
                          <a:prstGeom prst="rect">
                            <a:avLst/>
                          </a:prstGeom>
                          <a:ln/>
                        </pic:spPr>
                      </pic:pic>
                    </a:graphicData>
                  </a:graphic>
                </wp:inline>
              </w:drawing>
            </w:r>
          </w:p>
        </w:tc>
      </w:tr>
    </w:tbl>
    <w:p w14:paraId="6DDD355A" w14:textId="77777777" w:rsidR="007542A2" w:rsidRDefault="004E0924">
      <w:pPr>
        <w:spacing w:line="240" w:lineRule="auto"/>
      </w:pPr>
      <w:bookmarkStart w:id="307" w:name="h.rq6v492h1omg" w:colFirst="0" w:colLast="0"/>
      <w:bookmarkEnd w:id="307"/>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5A54B8BA"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7F3F9B4C"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4635A9BF"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13BDD70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74EF35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17D724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33AFCF58" w14:textId="77777777" w:rsidR="007542A2" w:rsidRDefault="004E0924">
      <w:pPr>
        <w:spacing w:line="240" w:lineRule="auto"/>
      </w:pPr>
      <w:r>
        <w:rPr>
          <w:rFonts w:ascii="Roboto" w:eastAsia="Roboto" w:hAnsi="Roboto" w:cs="Roboto"/>
        </w:rPr>
        <w:tab/>
        <w:t>&lt;/head&gt;</w:t>
      </w:r>
    </w:p>
    <w:p w14:paraId="7AB22E7E" w14:textId="77777777" w:rsidR="007542A2" w:rsidRDefault="004E0924">
      <w:pPr>
        <w:spacing w:line="240" w:lineRule="auto"/>
      </w:pPr>
      <w:r>
        <w:rPr>
          <w:rFonts w:ascii="Roboto" w:eastAsia="Roboto" w:hAnsi="Roboto" w:cs="Roboto"/>
        </w:rPr>
        <w:tab/>
        <w:t>&lt;body&gt;</w:t>
      </w:r>
    </w:p>
    <w:p w14:paraId="20AE9B9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65931D5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57DA2CC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67F4F71B" w14:textId="77777777" w:rsidR="007542A2" w:rsidRDefault="007542A2">
      <w:pPr>
        <w:spacing w:line="240" w:lineRule="auto"/>
      </w:pPr>
    </w:p>
    <w:p w14:paraId="3BB8A9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user needs to be an administrator to view the content of the page</w:t>
      </w:r>
    </w:p>
    <w:p w14:paraId="3653A2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418749F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7E2DF76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4780BD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Notice that this deletion block of code is within the check for the user level -- maliciously posted data cannot cause a mis-delete</w:t>
      </w:r>
    </w:p>
    <w:p w14:paraId="4C6C365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form has been submitted and the value is "Delete selected"</w:t>
      </w:r>
    </w:p>
    <w:p w14:paraId="6E6E6B2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'roomCheckboxSubmit'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'roomCheckboxSubmit'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"Delete selected"</w:t>
      </w:r>
      <w:r>
        <w:rPr>
          <w:rFonts w:ascii="Roboto" w:eastAsia="Roboto" w:hAnsi="Roboto" w:cs="Roboto"/>
        </w:rPr>
        <w:t>))</w:t>
      </w:r>
    </w:p>
    <w:p w14:paraId="1D1150B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C527A6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Deletes all from the "Rooms" table where the ID is the one selected in the checkbox array</w:t>
      </w:r>
    </w:p>
    <w:p w14:paraId="432FDB2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'checkbox'</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$singleCheckbox</w:t>
      </w:r>
      <w:r>
        <w:rPr>
          <w:rFonts w:ascii="Roboto" w:eastAsia="Roboto" w:hAnsi="Roboto" w:cs="Roboto"/>
        </w:rPr>
        <w:t>)</w:t>
      </w:r>
    </w:p>
    <w:p w14:paraId="1DF63C8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A7DFC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"roomID"</w:t>
      </w:r>
      <w:r>
        <w:rPr>
          <w:rFonts w:ascii="Roboto" w:eastAsia="Roboto" w:hAnsi="Roboto" w:cs="Roboto"/>
          <w:color w:val="666666"/>
        </w:rPr>
        <w:t>=&gt;</w:t>
      </w:r>
      <w:r>
        <w:rPr>
          <w:rFonts w:ascii="Roboto" w:eastAsia="Roboto" w:hAnsi="Roboto" w:cs="Roboto"/>
          <w:color w:val="19177C"/>
        </w:rPr>
        <w:t>$singleCheckbox</w:t>
      </w:r>
      <w:r>
        <w:rPr>
          <w:rFonts w:ascii="Roboto" w:eastAsia="Roboto" w:hAnsi="Roboto" w:cs="Roboto"/>
        </w:rPr>
        <w:t>));</w:t>
      </w:r>
    </w:p>
    <w:p w14:paraId="1E5D458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B400FD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3ABE0B3" w14:textId="77777777" w:rsidR="007542A2" w:rsidRDefault="007542A2">
      <w:pPr>
        <w:spacing w:line="240" w:lineRule="auto"/>
      </w:pPr>
    </w:p>
    <w:p w14:paraId="53D8252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"&lt;h1&gt;Admin Panel&lt;/h1&gt;"</w:t>
      </w:r>
      <w:r>
        <w:rPr>
          <w:rFonts w:ascii="Roboto" w:eastAsia="Roboto" w:hAnsi="Roboto" w:cs="Roboto"/>
        </w:rPr>
        <w:t>;</w:t>
      </w:r>
    </w:p>
    <w:p w14:paraId="2615C8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"&lt;h2&gt;View All Rooms&lt;/h2&gt;"</w:t>
      </w:r>
      <w:r>
        <w:rPr>
          <w:rFonts w:ascii="Roboto" w:eastAsia="Roboto" w:hAnsi="Roboto" w:cs="Roboto"/>
        </w:rPr>
        <w:t>;</w:t>
      </w:r>
    </w:p>
    <w:p w14:paraId="2CB691C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73026DA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all rooms</w:t>
      </w:r>
    </w:p>
    <w:p w14:paraId="3F34B57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$roomResponse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"Rooms"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"roomID"</w:t>
      </w:r>
      <w:r>
        <w:rPr>
          <w:rFonts w:ascii="Roboto" w:eastAsia="Roboto" w:hAnsi="Roboto" w:cs="Roboto"/>
        </w:rPr>
        <w:t>);</w:t>
      </w:r>
    </w:p>
    <w:p w14:paraId="6423944A" w14:textId="77777777" w:rsidR="007542A2" w:rsidRDefault="007542A2">
      <w:pPr>
        <w:spacing w:line="240" w:lineRule="auto"/>
      </w:pPr>
    </w:p>
    <w:p w14:paraId="43FCBBD7"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some rooms exist in the table:</w:t>
      </w:r>
    </w:p>
    <w:p w14:paraId="51BF02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b/>
          <w:color w:val="008000"/>
        </w:rPr>
        <w:t>empty</w:t>
      </w:r>
      <w:r>
        <w:rPr>
          <w:rFonts w:ascii="Roboto" w:eastAsia="Roboto" w:hAnsi="Roboto" w:cs="Roboto"/>
        </w:rPr>
        <w:t>(</w:t>
      </w:r>
      <w:r>
        <w:rPr>
          <w:rFonts w:ascii="Roboto" w:eastAsia="Roboto" w:hAnsi="Roboto" w:cs="Roboto"/>
          <w:color w:val="19177C"/>
        </w:rPr>
        <w:t>$roomResponse</w:t>
      </w:r>
      <w:r>
        <w:rPr>
          <w:rFonts w:ascii="Roboto" w:eastAsia="Roboto" w:hAnsi="Roboto" w:cs="Roboto"/>
        </w:rPr>
        <w:t>))</w:t>
      </w:r>
    </w:p>
    <w:p w14:paraId="27D352B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11A0E7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 id='roomCheckbox' method='POST'&gt;"</w:t>
      </w:r>
      <w:r>
        <w:rPr>
          <w:rFonts w:ascii="Roboto" w:eastAsia="Roboto" w:hAnsi="Roboto" w:cs="Roboto"/>
        </w:rPr>
        <w:t>;</w:t>
      </w:r>
    </w:p>
    <w:p w14:paraId="0FAA34C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 class='roomTable' id='allRoomTable'&gt;"</w:t>
      </w:r>
      <w:r>
        <w:rPr>
          <w:rFonts w:ascii="Roboto" w:eastAsia="Roboto" w:hAnsi="Roboto" w:cs="Roboto"/>
        </w:rPr>
        <w:t>;</w:t>
      </w:r>
    </w:p>
    <w:p w14:paraId="0FB7F48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1F2D0CB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"&lt;th&gt;Select&lt;/th&gt;"</w:t>
      </w:r>
      <w:r>
        <w:rPr>
          <w:rFonts w:ascii="Roboto" w:eastAsia="Roboto" w:hAnsi="Roboto" w:cs="Roboto"/>
        </w:rPr>
        <w:t>;</w:t>
      </w:r>
    </w:p>
    <w:p w14:paraId="1E4E17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"&lt;th&gt;Room ID&lt;/th&gt;"</w:t>
      </w:r>
      <w:r>
        <w:rPr>
          <w:rFonts w:ascii="Roboto" w:eastAsia="Roboto" w:hAnsi="Roboto" w:cs="Roboto"/>
        </w:rPr>
        <w:t>;</w:t>
      </w:r>
    </w:p>
    <w:p w14:paraId="34D76B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"&lt;th&gt;Name&lt;/th&gt;"</w:t>
      </w:r>
      <w:r>
        <w:rPr>
          <w:rFonts w:ascii="Roboto" w:eastAsia="Roboto" w:hAnsi="Roboto" w:cs="Roboto"/>
        </w:rPr>
        <w:t>;</w:t>
      </w:r>
    </w:p>
    <w:p w14:paraId="4755FAE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"&lt;th&gt;Capacity&lt;/th&gt;"</w:t>
      </w:r>
      <w:r>
        <w:rPr>
          <w:rFonts w:ascii="Roboto" w:eastAsia="Roboto" w:hAnsi="Roboto" w:cs="Roboto"/>
        </w:rPr>
        <w:t>;</w:t>
      </w:r>
    </w:p>
    <w:p w14:paraId="4887931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"&lt;th&gt;Edit&lt;/th&gt;"</w:t>
      </w:r>
      <w:r>
        <w:rPr>
          <w:rFonts w:ascii="Roboto" w:eastAsia="Roboto" w:hAnsi="Roboto" w:cs="Roboto"/>
        </w:rPr>
        <w:t>;</w:t>
      </w:r>
    </w:p>
    <w:p w14:paraId="14238A8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3286A328" w14:textId="77777777" w:rsidR="007542A2" w:rsidRDefault="007542A2">
      <w:pPr>
        <w:spacing w:line="240" w:lineRule="auto"/>
      </w:pPr>
    </w:p>
    <w:p w14:paraId="722DF2E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0th element does not exist, then it is not a multidimensional array</w:t>
      </w:r>
    </w:p>
    <w:p w14:paraId="67CC32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is_array</w:t>
      </w:r>
      <w:r>
        <w:rPr>
          <w:rFonts w:ascii="Roboto" w:eastAsia="Roboto" w:hAnsi="Roboto" w:cs="Roboto"/>
        </w:rPr>
        <w:t>(</w:t>
      </w:r>
      <w:r>
        <w:rPr>
          <w:rFonts w:ascii="Roboto" w:eastAsia="Roboto" w:hAnsi="Roboto" w:cs="Roboto"/>
          <w:color w:val="19177C"/>
        </w:rPr>
        <w:t>$roomResponse</w:t>
      </w:r>
      <w:r>
        <w:rPr>
          <w:rFonts w:ascii="Roboto" w:eastAsia="Roboto" w:hAnsi="Roboto" w:cs="Roboto"/>
        </w:rPr>
        <w:t>[</w:t>
      </w:r>
      <w:r>
        <w:rPr>
          <w:rFonts w:ascii="Roboto" w:eastAsia="Roboto" w:hAnsi="Roboto" w:cs="Roboto"/>
          <w:color w:val="666666"/>
        </w:rPr>
        <w:t>0</w:t>
      </w:r>
      <w:r>
        <w:rPr>
          <w:rFonts w:ascii="Roboto" w:eastAsia="Roboto" w:hAnsi="Roboto" w:cs="Roboto"/>
        </w:rPr>
        <w:t>]))</w:t>
      </w:r>
    </w:p>
    <w:p w14:paraId="1FB3932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721732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Makes the array multidimensional</w:t>
      </w:r>
    </w:p>
    <w:p w14:paraId="694B37D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$loopArray</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$roomResponse</w:t>
      </w:r>
      <w:r>
        <w:rPr>
          <w:rFonts w:ascii="Roboto" w:eastAsia="Roboto" w:hAnsi="Roboto" w:cs="Roboto"/>
        </w:rPr>
        <w:t>;</w:t>
      </w:r>
    </w:p>
    <w:p w14:paraId="05A943E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99F2C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7A7D98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F45FC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Just straight assigns the value of the array if it is already multidimensional</w:t>
      </w:r>
    </w:p>
    <w:p w14:paraId="7AED135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$loopArray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$roomResponse</w:t>
      </w:r>
      <w:r>
        <w:rPr>
          <w:rFonts w:ascii="Roboto" w:eastAsia="Roboto" w:hAnsi="Roboto" w:cs="Roboto"/>
        </w:rPr>
        <w:t>;</w:t>
      </w:r>
    </w:p>
    <w:p w14:paraId="740B52E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179775C" w14:textId="77777777" w:rsidR="007542A2" w:rsidRDefault="007542A2">
      <w:pPr>
        <w:spacing w:line="240" w:lineRule="auto"/>
      </w:pPr>
    </w:p>
    <w:p w14:paraId="5BE4EA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room, displaying its details</w:t>
      </w:r>
    </w:p>
    <w:p w14:paraId="78126C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$loopArray</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$room</w:t>
      </w:r>
      <w:r>
        <w:rPr>
          <w:rFonts w:ascii="Roboto" w:eastAsia="Roboto" w:hAnsi="Roboto" w:cs="Roboto"/>
        </w:rPr>
        <w:t>)</w:t>
      </w:r>
    </w:p>
    <w:p w14:paraId="75D3E3F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CDDF70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4A5A1E6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"&lt;td&gt;&lt;input value='"</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type='checkbox' id='checkbox' name='checkbox[]'&gt;&lt;/td&gt;"</w:t>
      </w:r>
      <w:r>
        <w:rPr>
          <w:rFonts w:ascii="Roboto" w:eastAsia="Roboto" w:hAnsi="Roboto" w:cs="Roboto"/>
        </w:rPr>
        <w:t>;</w:t>
      </w:r>
    </w:p>
    <w:p w14:paraId="7E4D605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797593F0"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2EB9502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'capacity'</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1644CC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"&lt;td&gt;&lt;a class='viewAllRoomsEdit' href='editRoomSingle.php?roomID="</w:t>
      </w:r>
      <w:r>
        <w:rPr>
          <w:rFonts w:ascii="Roboto" w:eastAsia="Roboto" w:hAnsi="Roboto" w:cs="Roboto"/>
          <w:color w:val="666666"/>
        </w:rPr>
        <w:t>.</w:t>
      </w:r>
      <w:r>
        <w:rPr>
          <w:rFonts w:ascii="Roboto" w:eastAsia="Roboto" w:hAnsi="Roboto" w:cs="Roboto"/>
          <w:color w:val="19177C"/>
        </w:rPr>
        <w:t>$room</w:t>
      </w:r>
      <w:r>
        <w:rPr>
          <w:rFonts w:ascii="Roboto" w:eastAsia="Roboto" w:hAnsi="Roboto" w:cs="Roboto"/>
        </w:rPr>
        <w:t>[</w:t>
      </w:r>
      <w:r>
        <w:rPr>
          <w:rFonts w:ascii="Roboto" w:eastAsia="Roboto" w:hAnsi="Roboto" w:cs="Roboto"/>
          <w:color w:val="BA2121"/>
        </w:rPr>
        <w:t>'roomID'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"'&gt;Edit&lt;/a&gt;&lt;/td&gt;"</w:t>
      </w:r>
      <w:r>
        <w:rPr>
          <w:rFonts w:ascii="Roboto" w:eastAsia="Roboto" w:hAnsi="Roboto" w:cs="Roboto"/>
        </w:rPr>
        <w:t>;</w:t>
      </w:r>
    </w:p>
    <w:p w14:paraId="686BC60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099916E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111126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"&lt;/table&gt;"</w:t>
      </w:r>
      <w:r>
        <w:rPr>
          <w:rFonts w:ascii="Roboto" w:eastAsia="Roboto" w:hAnsi="Roboto" w:cs="Roboto"/>
        </w:rPr>
        <w:t>;</w:t>
      </w:r>
    </w:p>
    <w:p w14:paraId="16FCF6BB" w14:textId="77777777" w:rsidR="007542A2" w:rsidRDefault="007542A2">
      <w:pPr>
        <w:spacing w:line="240" w:lineRule="auto"/>
      </w:pPr>
    </w:p>
    <w:p w14:paraId="0192259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submit button used for deleting records that are selected</w:t>
      </w:r>
    </w:p>
    <w:p w14:paraId="5EB8305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"&lt;h3&gt;Operations&lt;/h3&gt;"</w:t>
      </w:r>
      <w:r>
        <w:rPr>
          <w:rFonts w:ascii="Roboto" w:eastAsia="Roboto" w:hAnsi="Roboto" w:cs="Roboto"/>
        </w:rPr>
        <w:t>;</w:t>
      </w:r>
    </w:p>
    <w:p w14:paraId="5B24A0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type='submit' name='roomCheckboxSubmit' form='roomCheckbox' value='Delete selected' /&gt;"</w:t>
      </w:r>
      <w:r>
        <w:rPr>
          <w:rFonts w:ascii="Roboto" w:eastAsia="Roboto" w:hAnsi="Roboto" w:cs="Roboto"/>
        </w:rPr>
        <w:t>;</w:t>
      </w:r>
    </w:p>
    <w:p w14:paraId="2733FA7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"&lt;/form&gt;"</w:t>
      </w:r>
      <w:r>
        <w:rPr>
          <w:rFonts w:ascii="Roboto" w:eastAsia="Roboto" w:hAnsi="Roboto" w:cs="Roboto"/>
        </w:rPr>
        <w:t>;</w:t>
      </w:r>
    </w:p>
    <w:p w14:paraId="101B776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08BF6BC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2976DB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658E1F0"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No rooms have been found in the database table:</w:t>
      </w:r>
    </w:p>
    <w:p w14:paraId="4AE0B9E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"No rooms created."</w:t>
      </w:r>
      <w:r>
        <w:rPr>
          <w:rFonts w:ascii="Roboto" w:eastAsia="Roboto" w:hAnsi="Roboto" w:cs="Roboto"/>
        </w:rPr>
        <w:t>;</w:t>
      </w:r>
    </w:p>
    <w:p w14:paraId="2A49E88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0697F2B" w14:textId="77777777" w:rsidR="007542A2" w:rsidRDefault="007542A2">
      <w:pPr>
        <w:spacing w:line="240" w:lineRule="auto"/>
      </w:pPr>
    </w:p>
    <w:p w14:paraId="1A407A7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36A661E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280773E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0F61E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3CF2E24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4CDF88A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368A0D64" w14:textId="77777777" w:rsidR="007542A2" w:rsidRDefault="004E0924">
      <w:pPr>
        <w:spacing w:line="240" w:lineRule="auto"/>
      </w:pPr>
      <w:r>
        <w:rPr>
          <w:rFonts w:ascii="Roboto" w:eastAsia="Roboto" w:hAnsi="Roboto" w:cs="Roboto"/>
        </w:rPr>
        <w:tab/>
        <w:t>&lt;/body&gt;</w:t>
      </w:r>
    </w:p>
    <w:p w14:paraId="5DEE08B1" w14:textId="3CEACC64" w:rsidR="007542A2" w:rsidRDefault="004E0924" w:rsidP="00CC2B06">
      <w:pPr>
        <w:spacing w:line="240" w:lineRule="auto"/>
      </w:pPr>
      <w:r>
        <w:rPr>
          <w:rFonts w:ascii="Roboto" w:eastAsia="Roboto" w:hAnsi="Roboto" w:cs="Roboto"/>
        </w:rPr>
        <w:t>&lt;/html&gt;</w:t>
      </w:r>
      <w:bookmarkStart w:id="308" w:name="h.gb90ul3lxdav" w:colFirst="0" w:colLast="0"/>
      <w:bookmarkStart w:id="309" w:name="h.ww0thu9kjj7k" w:colFirst="0" w:colLast="0"/>
      <w:bookmarkEnd w:id="308"/>
      <w:bookmarkEnd w:id="309"/>
    </w:p>
    <w:p w14:paraId="0FD0582D" w14:textId="77777777" w:rsidR="007542A2" w:rsidRDefault="004E0924">
      <w:pPr>
        <w:pStyle w:val="Heading3"/>
        <w:contextualSpacing w:val="0"/>
      </w:pPr>
      <w:bookmarkStart w:id="310" w:name="h.em3kq6amtexn" w:colFirst="0" w:colLast="0"/>
      <w:bookmarkStart w:id="311" w:name="_Toc448908068"/>
      <w:bookmarkEnd w:id="310"/>
      <w:r>
        <w:lastRenderedPageBreak/>
        <w:t>viewAllUsers.php</w:t>
      </w:r>
      <w:bookmarkEnd w:id="311"/>
    </w:p>
    <w:tbl>
      <w:tblPr>
        <w:tblStyle w:val="afff9"/>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tblGrid>
      <w:tr w:rsidR="007542A2" w14:paraId="3B5849BE" w14:textId="77777777">
        <w:tc>
          <w:tcPr>
            <w:tcW w:w="9900" w:type="dxa"/>
            <w:tcMar>
              <w:top w:w="100" w:type="dxa"/>
              <w:left w:w="100" w:type="dxa"/>
              <w:bottom w:w="100" w:type="dxa"/>
              <w:right w:w="100" w:type="dxa"/>
            </w:tcMar>
          </w:tcPr>
          <w:p w14:paraId="46D38313" w14:textId="77777777" w:rsidR="007542A2" w:rsidRDefault="004E0924">
            <w:pPr>
              <w:widowControl w:val="0"/>
              <w:spacing w:line="240" w:lineRule="auto"/>
            </w:pPr>
            <w:r>
              <w:rPr>
                <w:noProof/>
              </w:rPr>
              <w:drawing>
                <wp:inline distT="114300" distB="114300" distL="114300" distR="114300" wp14:anchorId="4643BAE6" wp14:editId="531C28BB">
                  <wp:extent cx="5156791" cy="4310490"/>
                  <wp:effectExtent l="0" t="0" r="6350" b="0"/>
                  <wp:docPr id="6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0"/>
                          <a:srcRect/>
                          <a:stretch>
                            <a:fillRect/>
                          </a:stretch>
                        </pic:blipFill>
                        <pic:spPr>
                          <a:xfrm>
                            <a:off x="0" y="0"/>
                            <a:ext cx="5159253" cy="4312548"/>
                          </a:xfrm>
                          <a:prstGeom prst="rect">
                            <a:avLst/>
                          </a:prstGeom>
                          <a:ln/>
                        </pic:spPr>
                      </pic:pic>
                    </a:graphicData>
                  </a:graphic>
                </wp:inline>
              </w:drawing>
            </w:r>
          </w:p>
        </w:tc>
      </w:tr>
    </w:tbl>
    <w:p w14:paraId="5759B90D" w14:textId="77777777" w:rsidR="007542A2" w:rsidRDefault="004E0924">
      <w:pPr>
        <w:spacing w:line="240" w:lineRule="auto"/>
      </w:pPr>
      <w:bookmarkStart w:id="312" w:name="h.xpho6lbll7gv" w:colFirst="0" w:colLast="0"/>
      <w:bookmarkEnd w:id="312"/>
      <w:r>
        <w:rPr>
          <w:rFonts w:ascii="Roboto" w:eastAsia="Roboto" w:hAnsi="Roboto" w:cs="Roboto"/>
          <w:color w:val="666666"/>
        </w:rPr>
        <w:t>&lt;!</w:t>
      </w:r>
      <w:r>
        <w:rPr>
          <w:rFonts w:ascii="Roboto" w:eastAsia="Roboto" w:hAnsi="Roboto" w:cs="Roboto"/>
        </w:rPr>
        <w:t>DOCTYPE html</w:t>
      </w:r>
      <w:r>
        <w:rPr>
          <w:rFonts w:ascii="Roboto" w:eastAsia="Roboto" w:hAnsi="Roboto" w:cs="Roboto"/>
          <w:color w:val="666666"/>
        </w:rPr>
        <w:t>&gt;</w:t>
      </w:r>
    </w:p>
    <w:p w14:paraId="281D1C50" w14:textId="77777777" w:rsidR="007542A2" w:rsidRDefault="004E0924">
      <w:pPr>
        <w:spacing w:line="240" w:lineRule="auto"/>
      </w:pPr>
      <w:r>
        <w:rPr>
          <w:rFonts w:ascii="Roboto" w:eastAsia="Roboto" w:hAnsi="Roboto" w:cs="Roboto"/>
          <w:color w:val="666666"/>
        </w:rPr>
        <w:t>&lt;</w:t>
      </w:r>
      <w:r>
        <w:rPr>
          <w:rFonts w:ascii="Roboto" w:eastAsia="Roboto" w:hAnsi="Roboto" w:cs="Roboto"/>
        </w:rPr>
        <w:t>html</w:t>
      </w:r>
      <w:r>
        <w:rPr>
          <w:rFonts w:ascii="Roboto" w:eastAsia="Roboto" w:hAnsi="Roboto" w:cs="Roboto"/>
          <w:color w:val="666666"/>
        </w:rPr>
        <w:t>&gt;</w:t>
      </w:r>
    </w:p>
    <w:p w14:paraId="7FD3F4D0" w14:textId="77777777" w:rsidR="007542A2" w:rsidRDefault="004E0924">
      <w:pPr>
        <w:spacing w:line="240" w:lineRule="auto"/>
      </w:pPr>
      <w:r>
        <w:rPr>
          <w:rFonts w:ascii="Roboto" w:eastAsia="Roboto" w:hAnsi="Roboto" w:cs="Roboto"/>
        </w:rPr>
        <w:tab/>
      </w:r>
      <w:r>
        <w:rPr>
          <w:rFonts w:ascii="Roboto" w:eastAsia="Roboto" w:hAnsi="Roboto" w:cs="Roboto"/>
          <w:color w:val="666666"/>
        </w:rPr>
        <w:t>&lt;</w:t>
      </w:r>
      <w:r>
        <w:rPr>
          <w:rFonts w:ascii="Roboto" w:eastAsia="Roboto" w:hAnsi="Roboto" w:cs="Roboto"/>
        </w:rPr>
        <w:t>head</w:t>
      </w:r>
      <w:r>
        <w:rPr>
          <w:rFonts w:ascii="Roboto" w:eastAsia="Roboto" w:hAnsi="Roboto" w:cs="Roboto"/>
          <w:color w:val="666666"/>
        </w:rPr>
        <w:t>&gt;</w:t>
      </w:r>
    </w:p>
    <w:p w14:paraId="0163C1E8"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w:t>
      </w:r>
      <w:r>
        <w:rPr>
          <w:rFonts w:ascii="Roboto" w:eastAsia="Roboto" w:hAnsi="Roboto" w:cs="Roboto"/>
          <w:b/>
          <w:color w:val="008000"/>
        </w:rPr>
        <w:t>This</w:t>
      </w:r>
      <w:r>
        <w:rPr>
          <w:rFonts w:ascii="Roboto" w:eastAsia="Roboto" w:hAnsi="Roboto" w:cs="Roboto"/>
        </w:rPr>
        <w:t xml:space="preserve"> includes the stylesheet </w:t>
      </w:r>
      <w:r>
        <w:rPr>
          <w:rFonts w:ascii="Roboto" w:eastAsia="Roboto" w:hAnsi="Roboto" w:cs="Roboto"/>
          <w:b/>
          <w:color w:val="008000"/>
        </w:rPr>
        <w:t>for</w:t>
      </w:r>
      <w:r>
        <w:rPr>
          <w:rFonts w:ascii="Roboto" w:eastAsia="Roboto" w:hAnsi="Roboto" w:cs="Roboto"/>
        </w:rPr>
        <w:t xml:space="preserve"> the </w:t>
      </w:r>
      <w:r>
        <w:rPr>
          <w:rFonts w:ascii="Roboto" w:eastAsia="Roboto" w:hAnsi="Roboto" w:cs="Roboto"/>
          <w:color w:val="008000"/>
        </w:rPr>
        <w:t>system</w:t>
      </w:r>
      <w:r>
        <w:rPr>
          <w:rFonts w:ascii="Roboto" w:eastAsia="Roboto" w:hAnsi="Roboto" w:cs="Roboto"/>
        </w:rPr>
        <w:t xml:space="preserve"> </w:t>
      </w:r>
      <w:r>
        <w:rPr>
          <w:rFonts w:ascii="Roboto" w:eastAsia="Roboto" w:hAnsi="Roboto" w:cs="Roboto"/>
          <w:color w:val="666666"/>
        </w:rPr>
        <w:t>--&gt;</w:t>
      </w:r>
    </w:p>
    <w:p w14:paraId="6B129BF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color w:val="008000"/>
        </w:rPr>
        <w:t>link</w:t>
      </w:r>
      <w:r>
        <w:rPr>
          <w:rFonts w:ascii="Roboto" w:eastAsia="Roboto" w:hAnsi="Roboto" w:cs="Roboto"/>
        </w:rPr>
        <w:t xml:space="preserve"> rel</w:t>
      </w:r>
      <w:r>
        <w:rPr>
          <w:rFonts w:ascii="Roboto" w:eastAsia="Roboto" w:hAnsi="Roboto" w:cs="Roboto"/>
          <w:color w:val="666666"/>
        </w:rPr>
        <w:t>=</w:t>
      </w:r>
      <w:r>
        <w:rPr>
          <w:rFonts w:ascii="Roboto" w:eastAsia="Roboto" w:hAnsi="Roboto" w:cs="Roboto"/>
          <w:color w:val="BA2121"/>
        </w:rPr>
        <w:t>"stylesheet"</w:t>
      </w:r>
      <w:r>
        <w:rPr>
          <w:rFonts w:ascii="Roboto" w:eastAsia="Roboto" w:hAnsi="Roboto" w:cs="Roboto"/>
        </w:rPr>
        <w:t xml:space="preserve"> href</w:t>
      </w:r>
      <w:r>
        <w:rPr>
          <w:rFonts w:ascii="Roboto" w:eastAsia="Roboto" w:hAnsi="Roboto" w:cs="Roboto"/>
          <w:color w:val="666666"/>
        </w:rPr>
        <w:t>=</w:t>
      </w:r>
      <w:r>
        <w:rPr>
          <w:rFonts w:ascii="Roboto" w:eastAsia="Roboto" w:hAnsi="Roboto" w:cs="Roboto"/>
          <w:color w:val="BA2121"/>
        </w:rPr>
        <w:t>"./includes/styles.css"</w:t>
      </w:r>
      <w:r>
        <w:rPr>
          <w:rFonts w:ascii="Roboto" w:eastAsia="Roboto" w:hAnsi="Roboto" w:cs="Roboto"/>
        </w:rPr>
        <w:t xml:space="preserve"> type</w:t>
      </w:r>
      <w:r>
        <w:rPr>
          <w:rFonts w:ascii="Roboto" w:eastAsia="Roboto" w:hAnsi="Roboto" w:cs="Roboto"/>
          <w:color w:val="666666"/>
        </w:rPr>
        <w:t>=</w:t>
      </w:r>
      <w:r>
        <w:rPr>
          <w:rFonts w:ascii="Roboto" w:eastAsia="Roboto" w:hAnsi="Roboto" w:cs="Roboto"/>
          <w:color w:val="BA2121"/>
        </w:rPr>
        <w:t>"text/css"</w:t>
      </w:r>
      <w:r>
        <w:rPr>
          <w:rFonts w:ascii="Roboto" w:eastAsia="Roboto" w:hAnsi="Roboto" w:cs="Roboto"/>
        </w:rPr>
        <w:t xml:space="preserve"> </w:t>
      </w:r>
      <w:r>
        <w:rPr>
          <w:rFonts w:ascii="Roboto" w:eastAsia="Roboto" w:hAnsi="Roboto" w:cs="Roboto"/>
          <w:color w:val="666666"/>
        </w:rPr>
        <w:t>/&gt;</w:t>
      </w:r>
    </w:p>
    <w:p w14:paraId="43F59BB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 Includes the header, which includes other useful files, checks user login details </w:t>
      </w:r>
      <w:r>
        <w:rPr>
          <w:rFonts w:ascii="Roboto" w:eastAsia="Roboto" w:hAnsi="Roboto" w:cs="Roboto"/>
          <w:b/>
          <w:color w:val="008000"/>
        </w:rPr>
        <w:t>and</w:t>
      </w:r>
      <w:r>
        <w:rPr>
          <w:rFonts w:ascii="Roboto" w:eastAsia="Roboto" w:hAnsi="Roboto" w:cs="Roboto"/>
        </w:rPr>
        <w:t xml:space="preserve"> generates an appropriate title </w:t>
      </w:r>
      <w:r>
        <w:rPr>
          <w:rFonts w:ascii="Roboto" w:eastAsia="Roboto" w:hAnsi="Roboto" w:cs="Roboto"/>
          <w:color w:val="666666"/>
        </w:rPr>
        <w:t>--&gt;</w:t>
      </w:r>
    </w:p>
    <w:p w14:paraId="4064543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666666"/>
        </w:rPr>
        <w:t>&lt;?</w:t>
      </w:r>
      <w:r>
        <w:rPr>
          <w:rFonts w:ascii="Roboto" w:eastAsia="Roboto" w:hAnsi="Roboto" w:cs="Roboto"/>
        </w:rPr>
        <w:t xml:space="preserve">php </w:t>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"./includes/header.php"</w:t>
      </w:r>
      <w:r>
        <w:rPr>
          <w:rFonts w:ascii="Roboto" w:eastAsia="Roboto" w:hAnsi="Roboto" w:cs="Roboto"/>
        </w:rPr>
        <w:t xml:space="preserve">; </w:t>
      </w:r>
      <w:r>
        <w:rPr>
          <w:rFonts w:ascii="Roboto" w:eastAsia="Roboto" w:hAnsi="Roboto" w:cs="Roboto"/>
          <w:color w:val="BC7A00"/>
        </w:rPr>
        <w:t>?&gt;</w:t>
      </w:r>
    </w:p>
    <w:p w14:paraId="640072F0" w14:textId="77777777" w:rsidR="007542A2" w:rsidRDefault="004E0924">
      <w:pPr>
        <w:spacing w:line="240" w:lineRule="auto"/>
      </w:pPr>
      <w:r>
        <w:rPr>
          <w:rFonts w:ascii="Roboto" w:eastAsia="Roboto" w:hAnsi="Roboto" w:cs="Roboto"/>
        </w:rPr>
        <w:tab/>
        <w:t>&lt;/head&gt;</w:t>
      </w:r>
    </w:p>
    <w:p w14:paraId="004645AC" w14:textId="77777777" w:rsidR="007542A2" w:rsidRDefault="004E0924">
      <w:pPr>
        <w:spacing w:line="240" w:lineRule="auto"/>
      </w:pPr>
      <w:r>
        <w:rPr>
          <w:rFonts w:ascii="Roboto" w:eastAsia="Roboto" w:hAnsi="Roboto" w:cs="Roboto"/>
        </w:rPr>
        <w:tab/>
        <w:t>&lt;body&gt;</w:t>
      </w:r>
    </w:p>
    <w:p w14:paraId="22EB7ADA"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&lt;?php</w:t>
      </w:r>
    </w:p>
    <w:p w14:paraId="3ED4CCD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Includes the menu for navigating the site, which will be generated differently for each user</w:t>
      </w:r>
    </w:p>
    <w:p w14:paraId="04C365E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include</w:t>
      </w:r>
      <w:r>
        <w:rPr>
          <w:rFonts w:ascii="Roboto" w:eastAsia="Roboto" w:hAnsi="Roboto" w:cs="Roboto"/>
        </w:rPr>
        <w:t xml:space="preserve"> </w:t>
      </w:r>
      <w:r>
        <w:rPr>
          <w:rFonts w:ascii="Roboto" w:eastAsia="Roboto" w:hAnsi="Roboto" w:cs="Roboto"/>
          <w:color w:val="BA2121"/>
        </w:rPr>
        <w:t>"./includes/menu.php"</w:t>
      </w:r>
      <w:r>
        <w:rPr>
          <w:rFonts w:ascii="Roboto" w:eastAsia="Roboto" w:hAnsi="Roboto" w:cs="Roboto"/>
        </w:rPr>
        <w:t>;</w:t>
      </w:r>
    </w:p>
    <w:p w14:paraId="5729ADFA" w14:textId="77777777" w:rsidR="007542A2" w:rsidRDefault="007542A2">
      <w:pPr>
        <w:spacing w:line="240" w:lineRule="auto"/>
      </w:pPr>
    </w:p>
    <w:p w14:paraId="7504463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The user needs to be an administrator to view the content of the page</w:t>
      </w:r>
    </w:p>
    <w:p w14:paraId="400638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$userLevelNeeded</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666666"/>
        </w:rPr>
        <w:t>3</w:t>
      </w:r>
      <w:r>
        <w:rPr>
          <w:rFonts w:ascii="Roboto" w:eastAsia="Roboto" w:hAnsi="Roboto" w:cs="Roboto"/>
        </w:rPr>
        <w:t>;</w:t>
      </w:r>
    </w:p>
    <w:p w14:paraId="49BD9F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(getUserLevel(</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$_COOKIE</w:t>
      </w:r>
      <w:r>
        <w:rPr>
          <w:rFonts w:ascii="Roboto" w:eastAsia="Roboto" w:hAnsi="Roboto" w:cs="Roboto"/>
        </w:rPr>
        <w:t>[</w:t>
      </w:r>
      <w:r>
        <w:rPr>
          <w:rFonts w:ascii="Roboto" w:eastAsia="Roboto" w:hAnsi="Roboto" w:cs="Roboto"/>
          <w:color w:val="BA2121"/>
        </w:rPr>
        <w:t>'userID'</w:t>
      </w:r>
      <w:r>
        <w:rPr>
          <w:rFonts w:ascii="Roboto" w:eastAsia="Roboto" w:hAnsi="Roboto" w:cs="Roboto"/>
        </w:rPr>
        <w:t xml:space="preserve">]) </w:t>
      </w:r>
      <w:r>
        <w:rPr>
          <w:rFonts w:ascii="Roboto" w:eastAsia="Roboto" w:hAnsi="Roboto" w:cs="Roboto"/>
          <w:color w:val="666666"/>
        </w:rPr>
        <w:t>&gt;=</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p>
    <w:p w14:paraId="0AAF510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2C4422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submit has been sent and it is set to "Delete selected" then:</w:t>
      </w:r>
    </w:p>
    <w:p w14:paraId="3E2A860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008000"/>
        </w:rPr>
        <w:t>isset</w:t>
      </w:r>
      <w:r>
        <w:rPr>
          <w:rFonts w:ascii="Roboto" w:eastAsia="Roboto" w:hAnsi="Roboto" w:cs="Roboto"/>
        </w:rPr>
        <w:t>(</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'userCheckboxSubmit'</w:t>
      </w:r>
      <w:r>
        <w:rPr>
          <w:rFonts w:ascii="Roboto" w:eastAsia="Roboto" w:hAnsi="Roboto" w:cs="Roboto"/>
        </w:rPr>
        <w:t xml:space="preserve">]) </w:t>
      </w:r>
      <w:r>
        <w:rPr>
          <w:rFonts w:ascii="Roboto" w:eastAsia="Roboto" w:hAnsi="Roboto" w:cs="Roboto"/>
          <w:b/>
          <w:color w:val="008000"/>
        </w:rPr>
        <w:t>AND</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'userCheckboxSubmit'</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BA2121"/>
        </w:rPr>
        <w:t>"Delete selected"</w:t>
      </w:r>
      <w:r>
        <w:rPr>
          <w:rFonts w:ascii="Roboto" w:eastAsia="Roboto" w:hAnsi="Roboto" w:cs="Roboto"/>
        </w:rPr>
        <w:t>))</w:t>
      </w:r>
    </w:p>
    <w:p w14:paraId="00643B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205D74E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ID selected and deletes them</w:t>
      </w:r>
    </w:p>
    <w:p w14:paraId="3C59C923"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 xml:space="preserve"> (</w:t>
      </w:r>
      <w:r>
        <w:rPr>
          <w:rFonts w:ascii="Roboto" w:eastAsia="Roboto" w:hAnsi="Roboto" w:cs="Roboto"/>
          <w:color w:val="19177C"/>
        </w:rPr>
        <w:t>$_POST</w:t>
      </w:r>
      <w:r>
        <w:rPr>
          <w:rFonts w:ascii="Roboto" w:eastAsia="Roboto" w:hAnsi="Roboto" w:cs="Roboto"/>
        </w:rPr>
        <w:t>[</w:t>
      </w:r>
      <w:r>
        <w:rPr>
          <w:rFonts w:ascii="Roboto" w:eastAsia="Roboto" w:hAnsi="Roboto" w:cs="Roboto"/>
          <w:color w:val="BA2121"/>
        </w:rPr>
        <w:t>'checkbox'</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$singleCheckbox</w:t>
      </w:r>
      <w:r>
        <w:rPr>
          <w:rFonts w:ascii="Roboto" w:eastAsia="Roboto" w:hAnsi="Roboto" w:cs="Roboto"/>
        </w:rPr>
        <w:t>)</w:t>
      </w:r>
    </w:p>
    <w:p w14:paraId="5B860D1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0B03EB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deleteFromTable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"userID"</w:t>
      </w:r>
      <w:r>
        <w:rPr>
          <w:rFonts w:ascii="Roboto" w:eastAsia="Roboto" w:hAnsi="Roboto" w:cs="Roboto"/>
          <w:color w:val="666666"/>
        </w:rPr>
        <w:t>=&gt;</w:t>
      </w:r>
      <w:r>
        <w:rPr>
          <w:rFonts w:ascii="Roboto" w:eastAsia="Roboto" w:hAnsi="Roboto" w:cs="Roboto"/>
          <w:color w:val="19177C"/>
        </w:rPr>
        <w:t>$singleCheckbox</w:t>
      </w:r>
      <w:r>
        <w:rPr>
          <w:rFonts w:ascii="Roboto" w:eastAsia="Roboto" w:hAnsi="Roboto" w:cs="Roboto"/>
        </w:rPr>
        <w:t>));</w:t>
      </w:r>
    </w:p>
    <w:p w14:paraId="446297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1557D2C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53D7C72" w14:textId="77777777" w:rsidR="007542A2" w:rsidRDefault="007542A2">
      <w:pPr>
        <w:spacing w:line="240" w:lineRule="auto"/>
      </w:pPr>
    </w:p>
    <w:p w14:paraId="02DC1A0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"&lt;h1&gt;Admin Panel&lt;/h1&gt;"</w:t>
      </w:r>
      <w:r>
        <w:rPr>
          <w:rFonts w:ascii="Roboto" w:eastAsia="Roboto" w:hAnsi="Roboto" w:cs="Roboto"/>
        </w:rPr>
        <w:t>;</w:t>
      </w:r>
    </w:p>
    <w:p w14:paraId="50E029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"&lt;h2&gt;View All Users&lt;/h2&gt;"</w:t>
      </w:r>
      <w:r>
        <w:rPr>
          <w:rFonts w:ascii="Roboto" w:eastAsia="Roboto" w:hAnsi="Roboto" w:cs="Roboto"/>
        </w:rPr>
        <w:t>;</w:t>
      </w:r>
    </w:p>
    <w:p w14:paraId="4296D0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p>
    <w:p w14:paraId="2EDBC63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Returns all users in the Users table</w:t>
      </w:r>
    </w:p>
    <w:p w14:paraId="404FD2B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$usersResponse</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"Users"</w:t>
      </w:r>
      <w:r>
        <w:rPr>
          <w:rFonts w:ascii="Roboto" w:eastAsia="Roboto" w:hAnsi="Roboto" w:cs="Roboto"/>
        </w:rPr>
        <w:t xml:space="preserve">, </w:t>
      </w:r>
      <w:r>
        <w:rPr>
          <w:rFonts w:ascii="Roboto" w:eastAsia="Roboto" w:hAnsi="Roboto" w:cs="Roboto"/>
          <w:color w:val="BA2121"/>
        </w:rPr>
        <w:t>"*"</w:t>
      </w:r>
      <w:r>
        <w:rPr>
          <w:rFonts w:ascii="Roboto" w:eastAsia="Roboto" w:hAnsi="Roboto" w:cs="Roboto"/>
        </w:rPr>
        <w:t xml:space="preserve">, </w:t>
      </w:r>
      <w:r>
        <w:rPr>
          <w:rFonts w:ascii="Roboto" w:eastAsia="Roboto" w:hAnsi="Roboto" w:cs="Roboto"/>
          <w:b/>
          <w:color w:val="008000"/>
        </w:rPr>
        <w:t>NULL</w:t>
      </w:r>
      <w:r>
        <w:rPr>
          <w:rFonts w:ascii="Roboto" w:eastAsia="Roboto" w:hAnsi="Roboto" w:cs="Roboto"/>
        </w:rPr>
        <w:t xml:space="preserve">, </w:t>
      </w:r>
      <w:r>
        <w:rPr>
          <w:rFonts w:ascii="Roboto" w:eastAsia="Roboto" w:hAnsi="Roboto" w:cs="Roboto"/>
          <w:color w:val="BA2121"/>
        </w:rPr>
        <w:t>"userID"</w:t>
      </w:r>
      <w:r>
        <w:rPr>
          <w:rFonts w:ascii="Roboto" w:eastAsia="Roboto" w:hAnsi="Roboto" w:cs="Roboto"/>
        </w:rPr>
        <w:t>);</w:t>
      </w:r>
    </w:p>
    <w:p w14:paraId="5153B329" w14:textId="77777777" w:rsidR="007542A2" w:rsidRDefault="007542A2">
      <w:pPr>
        <w:spacing w:line="240" w:lineRule="auto"/>
      </w:pPr>
    </w:p>
    <w:p w14:paraId="130D0F5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b/>
          <w:color w:val="008000"/>
        </w:rPr>
        <w:t>empty</w:t>
      </w:r>
      <w:r>
        <w:rPr>
          <w:rFonts w:ascii="Roboto" w:eastAsia="Roboto" w:hAnsi="Roboto" w:cs="Roboto"/>
        </w:rPr>
        <w:t>(</w:t>
      </w:r>
      <w:r>
        <w:rPr>
          <w:rFonts w:ascii="Roboto" w:eastAsia="Roboto" w:hAnsi="Roboto" w:cs="Roboto"/>
          <w:color w:val="19177C"/>
        </w:rPr>
        <w:t>$usersResponse</w:t>
      </w:r>
      <w:r>
        <w:rPr>
          <w:rFonts w:ascii="Roboto" w:eastAsia="Roboto" w:hAnsi="Roboto" w:cs="Roboto"/>
        </w:rPr>
        <w:t>))</w:t>
      </w:r>
    </w:p>
    <w:p w14:paraId="7711BE6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EC2CB7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 id='userCheckbox' method='POST'&gt;"</w:t>
      </w:r>
      <w:r>
        <w:rPr>
          <w:rFonts w:ascii="Roboto" w:eastAsia="Roboto" w:hAnsi="Roboto" w:cs="Roboto"/>
        </w:rPr>
        <w:t>;</w:t>
      </w:r>
    </w:p>
    <w:p w14:paraId="120552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 class='usersTable' id='allUsersTable'&gt;"</w:t>
      </w:r>
      <w:r>
        <w:rPr>
          <w:rFonts w:ascii="Roboto" w:eastAsia="Roboto" w:hAnsi="Roboto" w:cs="Roboto"/>
        </w:rPr>
        <w:t>;</w:t>
      </w:r>
    </w:p>
    <w:p w14:paraId="7133305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53D311D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"&lt;th&gt;Select&lt;/th&gt;"</w:t>
      </w:r>
      <w:r>
        <w:rPr>
          <w:rFonts w:ascii="Roboto" w:eastAsia="Roboto" w:hAnsi="Roboto" w:cs="Roboto"/>
        </w:rPr>
        <w:t>;</w:t>
      </w:r>
    </w:p>
    <w:p w14:paraId="6360257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"&lt;th&gt;User ID&lt;/th&gt;"</w:t>
      </w:r>
      <w:r>
        <w:rPr>
          <w:rFonts w:ascii="Roboto" w:eastAsia="Roboto" w:hAnsi="Roboto" w:cs="Roboto"/>
        </w:rPr>
        <w:t>;</w:t>
      </w:r>
    </w:p>
    <w:p w14:paraId="7A8A478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"&lt;th&gt;User Level&lt;/th&gt;"</w:t>
      </w:r>
      <w:r>
        <w:rPr>
          <w:rFonts w:ascii="Roboto" w:eastAsia="Roboto" w:hAnsi="Roboto" w:cs="Roboto"/>
        </w:rPr>
        <w:t>;</w:t>
      </w:r>
    </w:p>
    <w:p w14:paraId="25E8000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"&lt;th&gt;Email Address&lt;/th&gt;"</w:t>
      </w:r>
      <w:r>
        <w:rPr>
          <w:rFonts w:ascii="Roboto" w:eastAsia="Roboto" w:hAnsi="Roboto" w:cs="Roboto"/>
        </w:rPr>
        <w:t>;</w:t>
      </w:r>
    </w:p>
    <w:p w14:paraId="5057017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"&lt;th&gt;First Name&lt;/th&gt;"</w:t>
      </w:r>
      <w:r>
        <w:rPr>
          <w:rFonts w:ascii="Roboto" w:eastAsia="Roboto" w:hAnsi="Roboto" w:cs="Roboto"/>
        </w:rPr>
        <w:t>;</w:t>
      </w:r>
    </w:p>
    <w:p w14:paraId="34DFE6A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"&lt;th&gt;Last Name&lt;/th&gt;"</w:t>
      </w:r>
      <w:r>
        <w:rPr>
          <w:rFonts w:ascii="Roboto" w:eastAsia="Roboto" w:hAnsi="Roboto" w:cs="Roboto"/>
        </w:rPr>
        <w:t>;</w:t>
      </w:r>
    </w:p>
    <w:p w14:paraId="0CA180B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"&lt;th&gt;Edit&lt;/th&gt;"</w:t>
      </w:r>
      <w:r>
        <w:rPr>
          <w:rFonts w:ascii="Roboto" w:eastAsia="Roboto" w:hAnsi="Roboto" w:cs="Roboto"/>
        </w:rPr>
        <w:t>;</w:t>
      </w:r>
    </w:p>
    <w:p w14:paraId="2AD4E99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451132C5" w14:textId="77777777" w:rsidR="007542A2" w:rsidRDefault="007542A2">
      <w:pPr>
        <w:spacing w:line="240" w:lineRule="auto"/>
      </w:pPr>
    </w:p>
    <w:p w14:paraId="3FD59A4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0th element does not exist, then we presume that it is not multidimensional</w:t>
      </w:r>
    </w:p>
    <w:p w14:paraId="008BEF5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if</w:t>
      </w:r>
      <w:r>
        <w:rPr>
          <w:rFonts w:ascii="Roboto" w:eastAsia="Roboto" w:hAnsi="Roboto" w:cs="Roboto"/>
        </w:rPr>
        <w:t xml:space="preserve"> (</w:t>
      </w:r>
      <w:r>
        <w:rPr>
          <w:rFonts w:ascii="Roboto" w:eastAsia="Roboto" w:hAnsi="Roboto" w:cs="Roboto"/>
          <w:color w:val="666666"/>
        </w:rPr>
        <w:t>!</w:t>
      </w:r>
      <w:r>
        <w:rPr>
          <w:rFonts w:ascii="Roboto" w:eastAsia="Roboto" w:hAnsi="Roboto" w:cs="Roboto"/>
          <w:color w:val="008000"/>
        </w:rPr>
        <w:t>is_array</w:t>
      </w:r>
      <w:r>
        <w:rPr>
          <w:rFonts w:ascii="Roboto" w:eastAsia="Roboto" w:hAnsi="Roboto" w:cs="Roboto"/>
        </w:rPr>
        <w:t>(</w:t>
      </w:r>
      <w:r>
        <w:rPr>
          <w:rFonts w:ascii="Roboto" w:eastAsia="Roboto" w:hAnsi="Roboto" w:cs="Roboto"/>
          <w:color w:val="19177C"/>
        </w:rPr>
        <w:t>$usersResponse</w:t>
      </w:r>
      <w:r>
        <w:rPr>
          <w:rFonts w:ascii="Roboto" w:eastAsia="Roboto" w:hAnsi="Roboto" w:cs="Roboto"/>
        </w:rPr>
        <w:t>[</w:t>
      </w:r>
      <w:r>
        <w:rPr>
          <w:rFonts w:ascii="Roboto" w:eastAsia="Roboto" w:hAnsi="Roboto" w:cs="Roboto"/>
          <w:color w:val="666666"/>
        </w:rPr>
        <w:t>0</w:t>
      </w:r>
      <w:r>
        <w:rPr>
          <w:rFonts w:ascii="Roboto" w:eastAsia="Roboto" w:hAnsi="Roboto" w:cs="Roboto"/>
        </w:rPr>
        <w:t>]))</w:t>
      </w:r>
    </w:p>
    <w:p w14:paraId="136A48E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6F7CA84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Make the array multidimensional (so the foreach loop does not fail)</w:t>
      </w:r>
    </w:p>
    <w:p w14:paraId="1C4FAA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$loopArray</w:t>
      </w:r>
      <w:r>
        <w:rPr>
          <w:rFonts w:ascii="Roboto" w:eastAsia="Roboto" w:hAnsi="Roboto" w:cs="Roboto"/>
        </w:rPr>
        <w:t>[</w:t>
      </w:r>
      <w:r>
        <w:rPr>
          <w:rFonts w:ascii="Roboto" w:eastAsia="Roboto" w:hAnsi="Roboto" w:cs="Roboto"/>
          <w:color w:val="666666"/>
        </w:rPr>
        <w:t>0</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$usersResponse</w:t>
      </w:r>
      <w:r>
        <w:rPr>
          <w:rFonts w:ascii="Roboto" w:eastAsia="Roboto" w:hAnsi="Roboto" w:cs="Roboto"/>
        </w:rPr>
        <w:t>;</w:t>
      </w:r>
    </w:p>
    <w:p w14:paraId="373E946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6D0C44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207D2B5"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12B32A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Assign the $loopArray to the value of the response as it is already multidimensional</w:t>
      </w:r>
    </w:p>
    <w:p w14:paraId="31434D1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$loopArray</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$usersResponse</w:t>
      </w:r>
      <w:r>
        <w:rPr>
          <w:rFonts w:ascii="Roboto" w:eastAsia="Roboto" w:hAnsi="Roboto" w:cs="Roboto"/>
        </w:rPr>
        <w:t>;</w:t>
      </w:r>
    </w:p>
    <w:p w14:paraId="7DF25BE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5BD7FBE" w14:textId="77777777" w:rsidR="007542A2" w:rsidRDefault="007542A2">
      <w:pPr>
        <w:spacing w:line="240" w:lineRule="auto"/>
      </w:pPr>
    </w:p>
    <w:p w14:paraId="61DA848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Loops through each user</w:t>
      </w:r>
    </w:p>
    <w:p w14:paraId="171BD79D"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foreach</w:t>
      </w:r>
      <w:r>
        <w:rPr>
          <w:rFonts w:ascii="Roboto" w:eastAsia="Roboto" w:hAnsi="Roboto" w:cs="Roboto"/>
        </w:rPr>
        <w:t>(</w:t>
      </w:r>
      <w:r>
        <w:rPr>
          <w:rFonts w:ascii="Roboto" w:eastAsia="Roboto" w:hAnsi="Roboto" w:cs="Roboto"/>
          <w:color w:val="19177C"/>
        </w:rPr>
        <w:t>$loopArray</w:t>
      </w:r>
      <w:r>
        <w:rPr>
          <w:rFonts w:ascii="Roboto" w:eastAsia="Roboto" w:hAnsi="Roboto" w:cs="Roboto"/>
        </w:rPr>
        <w:t xml:space="preserve"> </w:t>
      </w:r>
      <w:r>
        <w:rPr>
          <w:rFonts w:ascii="Roboto" w:eastAsia="Roboto" w:hAnsi="Roboto" w:cs="Roboto"/>
          <w:b/>
          <w:color w:val="008000"/>
        </w:rPr>
        <w:t>as</w:t>
      </w:r>
      <w:r>
        <w:rPr>
          <w:rFonts w:ascii="Roboto" w:eastAsia="Roboto" w:hAnsi="Roboto" w:cs="Roboto"/>
        </w:rPr>
        <w:t xml:space="preserve"> </w:t>
      </w:r>
      <w:r>
        <w:rPr>
          <w:rFonts w:ascii="Roboto" w:eastAsia="Roboto" w:hAnsi="Roboto" w:cs="Roboto"/>
          <w:color w:val="19177C"/>
        </w:rPr>
        <w:t>$user</w:t>
      </w:r>
      <w:r>
        <w:rPr>
          <w:rFonts w:ascii="Roboto" w:eastAsia="Roboto" w:hAnsi="Roboto" w:cs="Roboto"/>
        </w:rPr>
        <w:t>)</w:t>
      </w:r>
    </w:p>
    <w:p w14:paraId="222B52F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731A98A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Finds the user's user level</w:t>
      </w:r>
    </w:p>
    <w:p w14:paraId="5E5F577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color w:val="19177C"/>
        </w:rPr>
        <w:t>$userLevel</w:t>
      </w:r>
      <w:r>
        <w:rPr>
          <w:rFonts w:ascii="Roboto" w:eastAsia="Roboto" w:hAnsi="Roboto" w:cs="Roboto"/>
        </w:rPr>
        <w:t xml:space="preserve"> </w:t>
      </w:r>
      <w:r>
        <w:rPr>
          <w:rFonts w:ascii="Roboto" w:eastAsia="Roboto" w:hAnsi="Roboto" w:cs="Roboto"/>
          <w:color w:val="666666"/>
        </w:rPr>
        <w:t>=</w:t>
      </w:r>
      <w:r>
        <w:rPr>
          <w:rFonts w:ascii="Roboto" w:eastAsia="Roboto" w:hAnsi="Roboto" w:cs="Roboto"/>
        </w:rPr>
        <w:t xml:space="preserve"> </w:t>
      </w:r>
      <w:r>
        <w:rPr>
          <w:rFonts w:ascii="Roboto" w:eastAsia="Roboto" w:hAnsi="Roboto" w:cs="Roboto"/>
          <w:color w:val="19177C"/>
        </w:rPr>
        <w:t>$bookingSystem</w:t>
      </w:r>
      <w:r>
        <w:rPr>
          <w:rFonts w:ascii="Roboto" w:eastAsia="Roboto" w:hAnsi="Roboto" w:cs="Roboto"/>
          <w:color w:val="666666"/>
        </w:rPr>
        <w:t>-&gt;</w:t>
      </w:r>
      <w:r>
        <w:rPr>
          <w:rFonts w:ascii="Roboto" w:eastAsia="Roboto" w:hAnsi="Roboto" w:cs="Roboto"/>
          <w:color w:val="7D9029"/>
        </w:rPr>
        <w:t>queryTable</w:t>
      </w:r>
      <w:r>
        <w:rPr>
          <w:rFonts w:ascii="Roboto" w:eastAsia="Roboto" w:hAnsi="Roboto" w:cs="Roboto"/>
        </w:rPr>
        <w:t>(</w:t>
      </w:r>
      <w:r>
        <w:rPr>
          <w:rFonts w:ascii="Roboto" w:eastAsia="Roboto" w:hAnsi="Roboto" w:cs="Roboto"/>
          <w:color w:val="BA2121"/>
        </w:rPr>
        <w:t>"UserLevels"</w:t>
      </w:r>
      <w:r>
        <w:rPr>
          <w:rFonts w:ascii="Roboto" w:eastAsia="Roboto" w:hAnsi="Roboto" w:cs="Roboto"/>
        </w:rPr>
        <w:t xml:space="preserve">, </w:t>
      </w:r>
      <w:r>
        <w:rPr>
          <w:rFonts w:ascii="Roboto" w:eastAsia="Roboto" w:hAnsi="Roboto" w:cs="Roboto"/>
          <w:b/>
          <w:color w:val="008000"/>
        </w:rPr>
        <w:t>array</w:t>
      </w:r>
      <w:r>
        <w:rPr>
          <w:rFonts w:ascii="Roboto" w:eastAsia="Roboto" w:hAnsi="Roboto" w:cs="Roboto"/>
        </w:rPr>
        <w:t>(</w:t>
      </w:r>
      <w:r>
        <w:rPr>
          <w:rFonts w:ascii="Roboto" w:eastAsia="Roboto" w:hAnsi="Roboto" w:cs="Roboto"/>
          <w:color w:val="BA2121"/>
        </w:rPr>
        <w:t>"userLevel"</w:t>
      </w:r>
      <w:r>
        <w:rPr>
          <w:rFonts w:ascii="Roboto" w:eastAsia="Roboto" w:hAnsi="Roboto" w:cs="Roboto"/>
          <w:color w:val="666666"/>
        </w:rPr>
        <w:t>=&gt;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'userLevel'</w:t>
      </w:r>
      <w:r>
        <w:rPr>
          <w:rFonts w:ascii="Roboto" w:eastAsia="Roboto" w:hAnsi="Roboto" w:cs="Roboto"/>
        </w:rPr>
        <w:t xml:space="preserve">]), </w:t>
      </w:r>
      <w:r>
        <w:rPr>
          <w:rFonts w:ascii="Roboto" w:eastAsia="Roboto" w:hAnsi="Roboto" w:cs="Roboto"/>
          <w:color w:val="666666"/>
        </w:rPr>
        <w:t>1</w:t>
      </w:r>
      <w:r>
        <w:rPr>
          <w:rFonts w:ascii="Roboto" w:eastAsia="Roboto" w:hAnsi="Roboto" w:cs="Roboto"/>
        </w:rPr>
        <w:t xml:space="preserve">, </w:t>
      </w:r>
      <w:r>
        <w:rPr>
          <w:rFonts w:ascii="Roboto" w:eastAsia="Roboto" w:hAnsi="Roboto" w:cs="Roboto"/>
          <w:color w:val="BA2121"/>
        </w:rPr>
        <w:t>"userLevel"</w:t>
      </w:r>
      <w:r>
        <w:rPr>
          <w:rFonts w:ascii="Roboto" w:eastAsia="Roboto" w:hAnsi="Roboto" w:cs="Roboto"/>
        </w:rPr>
        <w:t>);</w:t>
      </w:r>
    </w:p>
    <w:p w14:paraId="0AAA985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Outputs a new row to the table with all of the data from the table associated with that user</w:t>
      </w:r>
    </w:p>
    <w:p w14:paraId="4DA318F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0501DA5C" w14:textId="77777777" w:rsidR="007542A2" w:rsidRDefault="004E0924">
      <w:pPr>
        <w:spacing w:line="240" w:lineRule="auto"/>
      </w:pPr>
      <w:r>
        <w:rPr>
          <w:rFonts w:ascii="Roboto" w:eastAsia="Roboto" w:hAnsi="Roboto" w:cs="Roboto"/>
        </w:rPr>
        <w:lastRenderedPageBreak/>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"&lt;td&gt;&lt;input value='"</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type='checkbox' id='checkbox' name='checkbox[]'&gt;&lt;/td&gt;"</w:t>
      </w:r>
      <w:r>
        <w:rPr>
          <w:rFonts w:ascii="Roboto" w:eastAsia="Roboto" w:hAnsi="Roboto" w:cs="Roboto"/>
        </w:rPr>
        <w:t>;</w:t>
      </w:r>
    </w:p>
    <w:p w14:paraId="33229CFE"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"&amp;apos;s unique school ID.'&gt;"</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51ED7E2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w:t>
      </w:r>
      <w:r>
        <w:rPr>
          <w:rFonts w:ascii="Roboto" w:eastAsia="Roboto" w:hAnsi="Roboto" w:cs="Roboto"/>
          <w:color w:val="666666"/>
        </w:rPr>
        <w:t>.</w:t>
      </w:r>
      <w:r>
        <w:rPr>
          <w:rFonts w:ascii="Roboto" w:eastAsia="Roboto" w:hAnsi="Roboto" w:cs="Roboto"/>
          <w:color w:val="19177C"/>
        </w:rPr>
        <w:t>$userLevel</w:t>
      </w:r>
      <w:r>
        <w:rPr>
          <w:rFonts w:ascii="Roboto" w:eastAsia="Roboto" w:hAnsi="Roboto" w:cs="Roboto"/>
        </w:rPr>
        <w:t>[</w:t>
      </w:r>
      <w:r>
        <w:rPr>
          <w:rFonts w:ascii="Roboto" w:eastAsia="Roboto" w:hAnsi="Roboto" w:cs="Roboto"/>
          <w:color w:val="BA2121"/>
        </w:rPr>
        <w:t>'description'</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$userLevel</w:t>
      </w:r>
      <w:r>
        <w:rPr>
          <w:rFonts w:ascii="Roboto" w:eastAsia="Roboto" w:hAnsi="Roboto" w:cs="Roboto"/>
        </w:rPr>
        <w:t>[</w:t>
      </w:r>
      <w:r>
        <w:rPr>
          <w:rFonts w:ascii="Roboto" w:eastAsia="Roboto" w:hAnsi="Roboto" w:cs="Roboto"/>
          <w:color w:val="BA2121"/>
        </w:rPr>
        <w:t>'title'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1F0CD198"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"&amp;apos;s email address.'&gt;&lt;a href='mailto:"</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'emailAddress'</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'emailAddress'</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"&lt;/a&gt;&lt;/td&gt;"</w:t>
      </w:r>
      <w:r>
        <w:rPr>
          <w:rFonts w:ascii="Roboto" w:eastAsia="Roboto" w:hAnsi="Roboto" w:cs="Roboto"/>
        </w:rPr>
        <w:t>;</w:t>
      </w:r>
    </w:p>
    <w:p w14:paraId="49D175A2"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title='The user&amp;apos;s first name.'&gt;"</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039A914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title='The user&amp;apos;s last name.'&gt;"</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"&lt;/td&gt;"</w:t>
      </w:r>
      <w:r>
        <w:rPr>
          <w:rFonts w:ascii="Roboto" w:eastAsia="Roboto" w:hAnsi="Roboto" w:cs="Roboto"/>
        </w:rPr>
        <w:t>;</w:t>
      </w:r>
    </w:p>
    <w:p w14:paraId="5BC4514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"&lt;td title='A button to edit "</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'firstName'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 "</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'lastName'</w:t>
      </w:r>
      <w:r>
        <w:rPr>
          <w:rFonts w:ascii="Roboto" w:eastAsia="Roboto" w:hAnsi="Roboto" w:cs="Roboto"/>
        </w:rPr>
        <w:t>]</w:t>
      </w:r>
      <w:r>
        <w:rPr>
          <w:rFonts w:ascii="Roboto" w:eastAsia="Roboto" w:hAnsi="Roboto" w:cs="Roboto"/>
          <w:color w:val="666666"/>
        </w:rPr>
        <w:t>.</w:t>
      </w:r>
      <w:r>
        <w:rPr>
          <w:rFonts w:ascii="Roboto" w:eastAsia="Roboto" w:hAnsi="Roboto" w:cs="Roboto"/>
          <w:color w:val="BA2121"/>
        </w:rPr>
        <w:t>"&amp;apos;s details.'&gt;&lt;a class='viewAllUsersEdit' href='editUserSingle.php?userID="</w:t>
      </w:r>
      <w:r>
        <w:rPr>
          <w:rFonts w:ascii="Roboto" w:eastAsia="Roboto" w:hAnsi="Roboto" w:cs="Roboto"/>
          <w:color w:val="666666"/>
        </w:rPr>
        <w:t>.</w:t>
      </w:r>
      <w:r>
        <w:rPr>
          <w:rFonts w:ascii="Roboto" w:eastAsia="Roboto" w:hAnsi="Roboto" w:cs="Roboto"/>
          <w:color w:val="19177C"/>
        </w:rPr>
        <w:t>$user</w:t>
      </w:r>
      <w:r>
        <w:rPr>
          <w:rFonts w:ascii="Roboto" w:eastAsia="Roboto" w:hAnsi="Roboto" w:cs="Roboto"/>
        </w:rPr>
        <w:t>[</w:t>
      </w:r>
      <w:r>
        <w:rPr>
          <w:rFonts w:ascii="Roboto" w:eastAsia="Roboto" w:hAnsi="Roboto" w:cs="Roboto"/>
          <w:color w:val="BA2121"/>
        </w:rPr>
        <w:t>'userID'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"'&gt;Edit&lt;/a&gt;&lt;/td&gt;"</w:t>
      </w:r>
      <w:r>
        <w:rPr>
          <w:rFonts w:ascii="Roboto" w:eastAsia="Roboto" w:hAnsi="Roboto" w:cs="Roboto"/>
        </w:rPr>
        <w:t>;</w:t>
      </w:r>
    </w:p>
    <w:p w14:paraId="156F97C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"&lt;/tr&gt;"</w:t>
      </w:r>
      <w:r>
        <w:rPr>
          <w:rFonts w:ascii="Roboto" w:eastAsia="Roboto" w:hAnsi="Roboto" w:cs="Roboto"/>
        </w:rPr>
        <w:t>;</w:t>
      </w:r>
    </w:p>
    <w:p w14:paraId="751F0FA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3A8496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"&lt;/table&gt;"</w:t>
      </w:r>
      <w:r>
        <w:rPr>
          <w:rFonts w:ascii="Roboto" w:eastAsia="Roboto" w:hAnsi="Roboto" w:cs="Roboto"/>
        </w:rPr>
        <w:t>;</w:t>
      </w:r>
    </w:p>
    <w:p w14:paraId="2A14655C" w14:textId="77777777" w:rsidR="007542A2" w:rsidRDefault="007542A2">
      <w:pPr>
        <w:spacing w:line="240" w:lineRule="auto"/>
      </w:pPr>
    </w:p>
    <w:p w14:paraId="6B8140B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A delete selected button</w:t>
      </w:r>
    </w:p>
    <w:p w14:paraId="589C21C4"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"&lt;h3&gt;Operations&lt;/h3&gt;"</w:t>
      </w:r>
      <w:r>
        <w:rPr>
          <w:rFonts w:ascii="Roboto" w:eastAsia="Roboto" w:hAnsi="Roboto" w:cs="Roboto"/>
        </w:rPr>
        <w:t>;</w:t>
      </w:r>
    </w:p>
    <w:p w14:paraId="78C8371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"&lt;input type='submit' name='userCheckboxSubmit' form='userCheckbox' value='Delete selected' /&gt;"</w:t>
      </w:r>
      <w:r>
        <w:rPr>
          <w:rFonts w:ascii="Roboto" w:eastAsia="Roboto" w:hAnsi="Roboto" w:cs="Roboto"/>
        </w:rPr>
        <w:t>;</w:t>
      </w:r>
    </w:p>
    <w:p w14:paraId="33F653D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"&lt;/form&gt;"</w:t>
      </w:r>
      <w:r>
        <w:rPr>
          <w:rFonts w:ascii="Roboto" w:eastAsia="Roboto" w:hAnsi="Roboto" w:cs="Roboto"/>
        </w:rPr>
        <w:t>;</w:t>
      </w:r>
    </w:p>
    <w:p w14:paraId="0BFBE4F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598C44A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i/>
          <w:color w:val="408080"/>
        </w:rPr>
        <w:t>// If the array is empty, then no users are in the table</w:t>
      </w:r>
    </w:p>
    <w:p w14:paraId="7532A1D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3277B9E1"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3622C17C"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"No users created."</w:t>
      </w:r>
      <w:r>
        <w:rPr>
          <w:rFonts w:ascii="Roboto" w:eastAsia="Roboto" w:hAnsi="Roboto" w:cs="Roboto"/>
        </w:rPr>
        <w:t>;</w:t>
      </w:r>
    </w:p>
    <w:p w14:paraId="6E65763B"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t>}</w:t>
      </w:r>
    </w:p>
    <w:p w14:paraId="45759A83" w14:textId="77777777" w:rsidR="007542A2" w:rsidRDefault="007542A2">
      <w:pPr>
        <w:spacing w:line="240" w:lineRule="auto"/>
      </w:pPr>
    </w:p>
    <w:p w14:paraId="4BB56EC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0A67A44F"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else</w:t>
      </w:r>
    </w:p>
    <w:p w14:paraId="4517204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233DF267"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b/>
          <w:color w:val="008000"/>
        </w:rPr>
        <w:t>echo</w:t>
      </w:r>
      <w:r>
        <w:rPr>
          <w:rFonts w:ascii="Roboto" w:eastAsia="Roboto" w:hAnsi="Roboto" w:cs="Roboto"/>
        </w:rPr>
        <w:t xml:space="preserve"> </w:t>
      </w:r>
      <w:r>
        <w:rPr>
          <w:rFonts w:ascii="Roboto" w:eastAsia="Roboto" w:hAnsi="Roboto" w:cs="Roboto"/>
          <w:color w:val="BA2121"/>
        </w:rPr>
        <w:t>"&lt;p&gt;"</w:t>
      </w:r>
      <w:r>
        <w:rPr>
          <w:rFonts w:ascii="Roboto" w:eastAsia="Roboto" w:hAnsi="Roboto" w:cs="Roboto"/>
          <w:color w:val="666666"/>
        </w:rPr>
        <w:t>.</w:t>
      </w:r>
      <w:r>
        <w:rPr>
          <w:rFonts w:ascii="Roboto" w:eastAsia="Roboto" w:hAnsi="Roboto" w:cs="Roboto"/>
        </w:rPr>
        <w:t>returnUserLevelError(</w:t>
      </w:r>
      <w:r>
        <w:rPr>
          <w:rFonts w:ascii="Roboto" w:eastAsia="Roboto" w:hAnsi="Roboto" w:cs="Roboto"/>
          <w:color w:val="19177C"/>
        </w:rPr>
        <w:t>$bookingSystem</w:t>
      </w:r>
      <w:r>
        <w:rPr>
          <w:rFonts w:ascii="Roboto" w:eastAsia="Roboto" w:hAnsi="Roboto" w:cs="Roboto"/>
        </w:rPr>
        <w:t xml:space="preserve">, </w:t>
      </w:r>
      <w:r>
        <w:rPr>
          <w:rFonts w:ascii="Roboto" w:eastAsia="Roboto" w:hAnsi="Roboto" w:cs="Roboto"/>
          <w:color w:val="19177C"/>
        </w:rPr>
        <w:t>$userLevelNeeded</w:t>
      </w:r>
      <w:r>
        <w:rPr>
          <w:rFonts w:ascii="Roboto" w:eastAsia="Roboto" w:hAnsi="Roboto" w:cs="Roboto"/>
        </w:rPr>
        <w:t>)</w:t>
      </w:r>
      <w:r>
        <w:rPr>
          <w:rFonts w:ascii="Roboto" w:eastAsia="Roboto" w:hAnsi="Roboto" w:cs="Roboto"/>
          <w:color w:val="666666"/>
        </w:rPr>
        <w:t>.</w:t>
      </w:r>
      <w:r>
        <w:rPr>
          <w:rFonts w:ascii="Roboto" w:eastAsia="Roboto" w:hAnsi="Roboto" w:cs="Roboto"/>
          <w:color w:val="BA2121"/>
        </w:rPr>
        <w:t>"&lt;/p&gt;"</w:t>
      </w:r>
      <w:r>
        <w:rPr>
          <w:rFonts w:ascii="Roboto" w:eastAsia="Roboto" w:hAnsi="Roboto" w:cs="Roboto"/>
        </w:rPr>
        <w:t>;</w:t>
      </w:r>
    </w:p>
    <w:p w14:paraId="1A890C26"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rPr>
        <w:tab/>
        <w:t>}</w:t>
      </w:r>
    </w:p>
    <w:p w14:paraId="16A3C029" w14:textId="77777777" w:rsidR="007542A2" w:rsidRDefault="004E0924">
      <w:pPr>
        <w:spacing w:line="240" w:lineRule="auto"/>
      </w:pPr>
      <w:r>
        <w:rPr>
          <w:rFonts w:ascii="Roboto" w:eastAsia="Roboto" w:hAnsi="Roboto" w:cs="Roboto"/>
        </w:rPr>
        <w:tab/>
      </w:r>
      <w:r>
        <w:rPr>
          <w:rFonts w:ascii="Roboto" w:eastAsia="Roboto" w:hAnsi="Roboto" w:cs="Roboto"/>
        </w:rPr>
        <w:tab/>
      </w:r>
      <w:r>
        <w:rPr>
          <w:rFonts w:ascii="Roboto" w:eastAsia="Roboto" w:hAnsi="Roboto" w:cs="Roboto"/>
          <w:color w:val="BC7A00"/>
        </w:rPr>
        <w:t>?&gt;</w:t>
      </w:r>
    </w:p>
    <w:p w14:paraId="230F9AC5" w14:textId="77777777" w:rsidR="007542A2" w:rsidRDefault="004E0924">
      <w:pPr>
        <w:spacing w:line="240" w:lineRule="auto"/>
      </w:pPr>
      <w:r>
        <w:rPr>
          <w:rFonts w:ascii="Roboto" w:eastAsia="Roboto" w:hAnsi="Roboto" w:cs="Roboto"/>
        </w:rPr>
        <w:lastRenderedPageBreak/>
        <w:tab/>
        <w:t>&lt;/body&gt;</w:t>
      </w:r>
    </w:p>
    <w:p w14:paraId="28B1420C" w14:textId="77777777" w:rsidR="007542A2" w:rsidRDefault="004E0924">
      <w:pPr>
        <w:spacing w:line="240" w:lineRule="auto"/>
      </w:pPr>
      <w:r>
        <w:rPr>
          <w:rFonts w:ascii="Roboto" w:eastAsia="Roboto" w:hAnsi="Roboto" w:cs="Roboto"/>
        </w:rPr>
        <w:t>&lt;/html&gt;</w:t>
      </w:r>
    </w:p>
    <w:p w14:paraId="333F8EF7" w14:textId="77777777" w:rsidR="007542A2" w:rsidRDefault="004E0924">
      <w:r>
        <w:br w:type="page"/>
      </w:r>
    </w:p>
    <w:p w14:paraId="285C73F2" w14:textId="77777777" w:rsidR="007542A2" w:rsidRDefault="007542A2">
      <w:pPr>
        <w:spacing w:line="240" w:lineRule="auto"/>
      </w:pPr>
    </w:p>
    <w:p w14:paraId="7DD8D910" w14:textId="77777777" w:rsidR="007542A2" w:rsidRDefault="004E0924">
      <w:pPr>
        <w:pStyle w:val="Heading2"/>
        <w:contextualSpacing w:val="0"/>
      </w:pPr>
      <w:bookmarkStart w:id="313" w:name="h.9jsr3ox4952p" w:colFirst="0" w:colLast="0"/>
      <w:bookmarkStart w:id="314" w:name="_Toc448908069"/>
      <w:bookmarkEnd w:id="313"/>
      <w:r>
        <w:t>Conversion Plan</w:t>
      </w:r>
      <w:bookmarkEnd w:id="314"/>
    </w:p>
    <w:p w14:paraId="030C25F7" w14:textId="77777777" w:rsidR="007542A2" w:rsidRDefault="004E0924">
      <w:r>
        <w:t>The plan for the transition between the existing and proposed system would be to have parallel systems running for a short time, to make sure that all data has been carried across.</w:t>
      </w:r>
    </w:p>
    <w:p w14:paraId="04191E9F" w14:textId="77777777" w:rsidR="007542A2" w:rsidRDefault="007542A2"/>
    <w:p w14:paraId="52B85B7B" w14:textId="171586CA" w:rsidR="007542A2" w:rsidRDefault="004E0924">
      <w:r>
        <w:t>A major problem that may occur during the conversion is that staff may need new training on how to use the system. This would easily be overcome by reading the user manual fo</w:t>
      </w:r>
      <w:r w:rsidR="008822D5">
        <w:t>r this system</w:t>
      </w:r>
      <w:r w:rsidR="0053409C">
        <w:t xml:space="preserve"> (</w:t>
      </w:r>
      <w:r w:rsidR="00053790">
        <w:t xml:space="preserve">section </w:t>
      </w:r>
      <w:hyperlink w:anchor="_User_Manual" w:history="1">
        <w:r w:rsidR="0053409C" w:rsidRPr="0053409C">
          <w:rPr>
            <w:rStyle w:val="Hyperlink"/>
          </w:rPr>
          <w:t>H</w:t>
        </w:r>
      </w:hyperlink>
      <w:r w:rsidR="0053409C">
        <w:t>, page b)</w:t>
      </w:r>
      <w:r w:rsidR="008822D5">
        <w:t>; it may also be useful for the users to read the existing documentation too.</w:t>
      </w:r>
    </w:p>
    <w:p w14:paraId="059A647B" w14:textId="77777777" w:rsidR="007542A2" w:rsidRDefault="004E0924">
      <w:pPr>
        <w:pStyle w:val="Heading2"/>
        <w:contextualSpacing w:val="0"/>
      </w:pPr>
      <w:bookmarkStart w:id="315" w:name="h.ktnc9xfpc1ks" w:colFirst="0" w:colLast="0"/>
      <w:bookmarkStart w:id="316" w:name="_Toc448908070"/>
      <w:bookmarkEnd w:id="315"/>
      <w:r>
        <w:t>Comments from the Client</w:t>
      </w:r>
      <w:bookmarkEnd w:id="316"/>
    </w:p>
    <w:p w14:paraId="0F0D6EF8" w14:textId="77777777" w:rsidR="007542A2" w:rsidRDefault="004E0924">
      <w:r>
        <w:rPr>
          <w:b/>
        </w:rPr>
        <w:t>Mr Jacobs</w:t>
      </w:r>
      <w:r>
        <w:t>: “</w:t>
      </w:r>
      <w:r>
        <w:rPr>
          <w:i/>
        </w:rPr>
        <w:t>I’ve been in contact with Adam throughout the technical solution section; he has proposed several ideas that I have accepted and rejected. I am happy that a working solution is starting to evolve.</w:t>
      </w:r>
    </w:p>
    <w:p w14:paraId="1166E0FC" w14:textId="77777777" w:rsidR="007542A2" w:rsidRDefault="007542A2"/>
    <w:p w14:paraId="32D1E290" w14:textId="77777777" w:rsidR="007542A2" w:rsidRDefault="004E0924">
      <w:r>
        <w:rPr>
          <w:i/>
        </w:rPr>
        <w:t>Adam has also asked me to do some basic alpha testing during development to make sure that functions work as I want them to.</w:t>
      </w:r>
      <w:r>
        <w:t>”</w:t>
      </w:r>
    </w:p>
    <w:p w14:paraId="14684C11" w14:textId="525C5847" w:rsidR="007542A2" w:rsidRDefault="001E1870" w:rsidP="00A43027">
      <w:r>
        <w:rPr>
          <w:noProof/>
        </w:rPr>
        <w:drawing>
          <wp:inline distT="0" distB="0" distL="0" distR="0" wp14:anchorId="52CEE2F3" wp14:editId="65E56E99">
            <wp:extent cx="1152525" cy="8382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bookmarkStart w:id="317" w:name="h.oynftlnan23n" w:colFirst="0" w:colLast="0"/>
      <w:bookmarkEnd w:id="317"/>
    </w:p>
    <w:p w14:paraId="003AE3D3" w14:textId="77777777" w:rsidR="007542A2" w:rsidRDefault="004E0924">
      <w:r>
        <w:br w:type="page"/>
      </w:r>
    </w:p>
    <w:p w14:paraId="10C96415" w14:textId="77777777" w:rsidR="007542A2" w:rsidRDefault="004E0924">
      <w:pPr>
        <w:jc w:val="center"/>
      </w:pPr>
      <w:bookmarkStart w:id="318" w:name="h.p6bmpal2qocn" w:colFirst="0" w:colLast="0"/>
      <w:bookmarkEnd w:id="318"/>
      <w:r>
        <w:rPr>
          <w:color w:val="3C78D8"/>
          <w:sz w:val="144"/>
          <w:szCs w:val="144"/>
        </w:rPr>
        <w:lastRenderedPageBreak/>
        <w:t>System Testing</w:t>
      </w:r>
    </w:p>
    <w:p w14:paraId="1911325A" w14:textId="77777777" w:rsidR="007542A2" w:rsidRDefault="004E0924">
      <w:pPr>
        <w:jc w:val="center"/>
      </w:pPr>
      <w:r>
        <w:rPr>
          <w:color w:val="FFFFFF"/>
          <w:sz w:val="144"/>
          <w:szCs w:val="144"/>
          <w:shd w:val="clear" w:color="auto" w:fill="3C78D8"/>
        </w:rPr>
        <w:t>D</w:t>
      </w:r>
    </w:p>
    <w:p w14:paraId="43C56D6D" w14:textId="77777777" w:rsidR="007542A2" w:rsidRDefault="004E0924">
      <w:r>
        <w:rPr>
          <w:noProof/>
        </w:rPr>
        <w:drawing>
          <wp:anchor distT="0" distB="0" distL="114300" distR="114300" simplePos="0" relativeHeight="251660288" behindDoc="0" locked="0" layoutInCell="1" allowOverlap="1" wp14:anchorId="25B7352D" wp14:editId="3EA89291">
            <wp:simplePos x="914400" y="3530009"/>
            <wp:positionH relativeFrom="column">
              <wp:align>center</wp:align>
            </wp:positionH>
            <wp:positionV relativeFrom="paragraph">
              <wp:posOffset>0</wp:posOffset>
            </wp:positionV>
            <wp:extent cx="2282400" cy="2282400"/>
            <wp:effectExtent l="0" t="0" r="3810" b="3810"/>
            <wp:wrapSquare wrapText="bothSides"/>
            <wp:docPr id="95" name="image209.png" descr="softwaretesting.png"/>
            <wp:cNvGraphicFramePr/>
            <a:graphic xmlns:a="http://schemas.openxmlformats.org/drawingml/2006/main">
              <a:graphicData uri="http://schemas.openxmlformats.org/drawingml/2006/picture">
                <pic:pic xmlns:pic="http://schemas.openxmlformats.org/drawingml/2006/picture">
                  <pic:nvPicPr>
                    <pic:cNvPr id="0" name="image209.png" descr="softwaretesting.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282400" cy="2282400"/>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0803DA6C" w14:textId="77777777" w:rsidR="007542A2" w:rsidRDefault="007542A2">
      <w:pPr>
        <w:jc w:val="center"/>
      </w:pPr>
    </w:p>
    <w:p w14:paraId="16DF2353" w14:textId="0FD58BAD" w:rsidR="007542A2" w:rsidRDefault="004E0924">
      <w:pPr>
        <w:pStyle w:val="Heading1"/>
        <w:contextualSpacing w:val="0"/>
      </w:pPr>
      <w:bookmarkStart w:id="319" w:name="h.cg1eevt735g1" w:colFirst="0" w:colLast="0"/>
      <w:bookmarkStart w:id="320" w:name="_System_Testing"/>
      <w:bookmarkStart w:id="321" w:name="_Toc448908071"/>
      <w:bookmarkEnd w:id="319"/>
      <w:bookmarkEnd w:id="320"/>
      <w:r>
        <w:t>System Testing</w:t>
      </w:r>
      <w:bookmarkEnd w:id="321"/>
    </w:p>
    <w:p w14:paraId="095AE293" w14:textId="66BB8B3B" w:rsidR="007542A2" w:rsidRDefault="004E0924">
      <w:r>
        <w:t>The tables are replicated using the same test ID from the table in the design section</w:t>
      </w:r>
      <w:r w:rsidR="00113E2B">
        <w:t xml:space="preserve"> (</w:t>
      </w:r>
      <w:r w:rsidR="00053790">
        <w:t xml:space="preserve">section </w:t>
      </w:r>
      <w:hyperlink w:anchor="_Testing_Plan" w:history="1">
        <w:r w:rsidR="00113E2B" w:rsidRPr="00113E2B">
          <w:rPr>
            <w:rStyle w:val="Hyperlink"/>
          </w:rPr>
          <w:t>B.23</w:t>
        </w:r>
      </w:hyperlink>
      <w:r w:rsidR="00053790">
        <w:t>, page 76</w:t>
      </w:r>
      <w:r w:rsidR="00113E2B">
        <w:t>)</w:t>
      </w:r>
      <w:r w:rsidR="00B43B96">
        <w:t>; this</w:t>
      </w:r>
      <w:r>
        <w:t xml:space="preserve"> table in the design section explains the purpose of the test and this section concentrates on the actual outcomes of the testing.</w:t>
      </w:r>
    </w:p>
    <w:p w14:paraId="7EB2D673" w14:textId="77777777" w:rsidR="007542A2" w:rsidRDefault="004E0924">
      <w:pPr>
        <w:pStyle w:val="Heading2"/>
        <w:contextualSpacing w:val="0"/>
      </w:pPr>
      <w:bookmarkStart w:id="322" w:name="h.hyww7gf4rox7" w:colFirst="0" w:colLast="0"/>
      <w:bookmarkStart w:id="323" w:name="_Toc448908072"/>
      <w:bookmarkEnd w:id="322"/>
      <w:r>
        <w:t>Alpha: Included Files Testing</w:t>
      </w:r>
      <w:bookmarkEnd w:id="323"/>
    </w:p>
    <w:p w14:paraId="2DD9EAB2" w14:textId="77777777" w:rsidR="007542A2" w:rsidRDefault="004E0924">
      <w:pPr>
        <w:pStyle w:val="Heading3"/>
        <w:contextualSpacing w:val="0"/>
      </w:pPr>
      <w:bookmarkStart w:id="324" w:name="h.mtag3qmgbyag" w:colFirst="0" w:colLast="0"/>
      <w:bookmarkStart w:id="325" w:name="_Toc448908073"/>
      <w:bookmarkEnd w:id="324"/>
      <w:r>
        <w:t>Alpha: Included Files Testing Plan</w:t>
      </w:r>
      <w:bookmarkEnd w:id="325"/>
    </w:p>
    <w:tbl>
      <w:tblPr>
        <w:tblStyle w:val="afffa"/>
        <w:tblW w:w="13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2220"/>
        <w:gridCol w:w="3750"/>
        <w:gridCol w:w="3870"/>
      </w:tblGrid>
      <w:tr w:rsidR="007542A2" w14:paraId="5C7A3CD4" w14:textId="77777777">
        <w:tc>
          <w:tcPr>
            <w:tcW w:w="3720" w:type="dxa"/>
            <w:tcMar>
              <w:top w:w="100" w:type="dxa"/>
              <w:left w:w="100" w:type="dxa"/>
              <w:bottom w:w="100" w:type="dxa"/>
              <w:right w:w="100" w:type="dxa"/>
            </w:tcMar>
          </w:tcPr>
          <w:p w14:paraId="1C0D7E51" w14:textId="77777777" w:rsidR="007542A2" w:rsidRDefault="004E0924">
            <w:pPr>
              <w:widowControl w:val="0"/>
              <w:spacing w:line="240" w:lineRule="auto"/>
            </w:pPr>
            <w:r>
              <w:rPr>
                <w:b/>
              </w:rPr>
              <w:t>Test ID</w:t>
            </w:r>
          </w:p>
        </w:tc>
        <w:tc>
          <w:tcPr>
            <w:tcW w:w="2220" w:type="dxa"/>
            <w:tcMar>
              <w:top w:w="100" w:type="dxa"/>
              <w:left w:w="100" w:type="dxa"/>
              <w:bottom w:w="100" w:type="dxa"/>
              <w:right w:w="100" w:type="dxa"/>
            </w:tcMar>
          </w:tcPr>
          <w:p w14:paraId="4CB3A01F" w14:textId="77777777" w:rsidR="007542A2" w:rsidRDefault="004E0924">
            <w:pPr>
              <w:widowControl w:val="0"/>
              <w:spacing w:line="240" w:lineRule="auto"/>
            </w:pPr>
            <w:r>
              <w:rPr>
                <w:b/>
              </w:rPr>
              <w:t>Expected Outcome</w:t>
            </w:r>
          </w:p>
        </w:tc>
        <w:tc>
          <w:tcPr>
            <w:tcW w:w="3750" w:type="dxa"/>
            <w:tcMar>
              <w:top w:w="100" w:type="dxa"/>
              <w:left w:w="100" w:type="dxa"/>
              <w:bottom w:w="100" w:type="dxa"/>
              <w:right w:w="100" w:type="dxa"/>
            </w:tcMar>
          </w:tcPr>
          <w:p w14:paraId="2212B608" w14:textId="77777777" w:rsidR="007542A2" w:rsidRDefault="004E0924">
            <w:pPr>
              <w:widowControl w:val="0"/>
              <w:spacing w:line="240" w:lineRule="auto"/>
            </w:pPr>
            <w:r>
              <w:rPr>
                <w:b/>
              </w:rPr>
              <w:t>Actual Outcome</w:t>
            </w:r>
          </w:p>
        </w:tc>
        <w:tc>
          <w:tcPr>
            <w:tcW w:w="3870" w:type="dxa"/>
            <w:tcMar>
              <w:top w:w="100" w:type="dxa"/>
              <w:left w:w="100" w:type="dxa"/>
              <w:bottom w:w="100" w:type="dxa"/>
              <w:right w:w="100" w:type="dxa"/>
            </w:tcMar>
          </w:tcPr>
          <w:p w14:paraId="42DE128B" w14:textId="77777777" w:rsidR="007542A2" w:rsidRDefault="004E0924">
            <w:pPr>
              <w:widowControl w:val="0"/>
              <w:spacing w:line="240" w:lineRule="auto"/>
            </w:pPr>
            <w:r>
              <w:rPr>
                <w:b/>
              </w:rPr>
              <w:t>Comments and Corrective Actions</w:t>
            </w:r>
          </w:p>
        </w:tc>
      </w:tr>
      <w:tr w:rsidR="007542A2" w14:paraId="544CF302" w14:textId="77777777">
        <w:tc>
          <w:tcPr>
            <w:tcW w:w="3720" w:type="dxa"/>
            <w:tcMar>
              <w:top w:w="100" w:type="dxa"/>
              <w:left w:w="100" w:type="dxa"/>
              <w:bottom w:w="100" w:type="dxa"/>
              <w:right w:w="100" w:type="dxa"/>
            </w:tcMar>
          </w:tcPr>
          <w:p w14:paraId="587C8527" w14:textId="77777777" w:rsidR="007542A2" w:rsidRDefault="004E0924">
            <w:pPr>
              <w:widowControl w:val="0"/>
              <w:spacing w:line="240" w:lineRule="auto"/>
            </w:pPr>
            <w:r>
              <w:rPr>
                <w:u w:val="single"/>
              </w:rPr>
              <w:t>class.openDB.inc.php</w:t>
            </w:r>
          </w:p>
        </w:tc>
        <w:tc>
          <w:tcPr>
            <w:tcW w:w="2220" w:type="dxa"/>
            <w:tcMar>
              <w:top w:w="100" w:type="dxa"/>
              <w:left w:w="100" w:type="dxa"/>
              <w:bottom w:w="100" w:type="dxa"/>
              <w:right w:w="100" w:type="dxa"/>
            </w:tcMar>
          </w:tcPr>
          <w:p w14:paraId="3C0D17D6"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5D585172"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2039610D" w14:textId="77777777" w:rsidR="007542A2" w:rsidRDefault="004E0924">
            <w:pPr>
              <w:widowControl w:val="0"/>
              <w:spacing w:line="240" w:lineRule="auto"/>
            </w:pPr>
            <w:r>
              <w:rPr>
                <w:b/>
                <w:sz w:val="16"/>
                <w:szCs w:val="16"/>
              </w:rPr>
              <w:t>-</w:t>
            </w:r>
          </w:p>
        </w:tc>
      </w:tr>
      <w:tr w:rsidR="007542A2" w14:paraId="6B56E4A0" w14:textId="77777777">
        <w:trPr>
          <w:trHeight w:val="360"/>
        </w:trPr>
        <w:tc>
          <w:tcPr>
            <w:tcW w:w="3720" w:type="dxa"/>
            <w:vMerge w:val="restart"/>
            <w:tcMar>
              <w:top w:w="100" w:type="dxa"/>
              <w:left w:w="100" w:type="dxa"/>
              <w:bottom w:w="100" w:type="dxa"/>
              <w:right w:w="100" w:type="dxa"/>
            </w:tcMar>
          </w:tcPr>
          <w:p w14:paraId="271371EA" w14:textId="77777777" w:rsidR="007542A2" w:rsidRDefault="004E0924">
            <w:pPr>
              <w:widowControl w:val="0"/>
              <w:spacing w:line="240" w:lineRule="auto"/>
            </w:pPr>
            <w:r>
              <w:rPr>
                <w:sz w:val="16"/>
                <w:szCs w:val="16"/>
                <w:u w:val="single"/>
              </w:rPr>
              <w:t>class.openDB.inc.php.__CONTRUCT</w:t>
            </w:r>
          </w:p>
        </w:tc>
        <w:tc>
          <w:tcPr>
            <w:tcW w:w="2220" w:type="dxa"/>
            <w:tcMar>
              <w:top w:w="100" w:type="dxa"/>
              <w:left w:w="100" w:type="dxa"/>
              <w:bottom w:w="100" w:type="dxa"/>
              <w:right w:w="100" w:type="dxa"/>
            </w:tcMar>
          </w:tcPr>
          <w:p w14:paraId="3005DDD9" w14:textId="77777777" w:rsidR="007542A2" w:rsidRDefault="004E0924">
            <w:pPr>
              <w:widowControl w:val="0"/>
              <w:spacing w:line="240" w:lineRule="auto"/>
            </w:pPr>
            <w:r>
              <w:rPr>
                <w:sz w:val="16"/>
                <w:szCs w:val="16"/>
              </w:rPr>
              <w:t>A database to be made with the specified name, and the properties of the class to be set.</w:t>
            </w:r>
          </w:p>
        </w:tc>
        <w:tc>
          <w:tcPr>
            <w:tcW w:w="3750" w:type="dxa"/>
            <w:tcMar>
              <w:top w:w="100" w:type="dxa"/>
              <w:left w:w="100" w:type="dxa"/>
              <w:bottom w:w="100" w:type="dxa"/>
              <w:right w:w="100" w:type="dxa"/>
            </w:tcMar>
          </w:tcPr>
          <w:p w14:paraId="6C1C9E61" w14:textId="77777777" w:rsidR="007542A2" w:rsidRDefault="004E0924">
            <w:pPr>
              <w:widowControl w:val="0"/>
              <w:spacing w:line="240" w:lineRule="auto"/>
            </w:pPr>
            <w:r>
              <w:rPr>
                <w:sz w:val="16"/>
                <w:szCs w:val="16"/>
              </w:rPr>
              <w:t>The database name is created successfully.</w:t>
            </w:r>
          </w:p>
        </w:tc>
        <w:tc>
          <w:tcPr>
            <w:tcW w:w="3870" w:type="dxa"/>
            <w:tcMar>
              <w:top w:w="100" w:type="dxa"/>
              <w:left w:w="100" w:type="dxa"/>
              <w:bottom w:w="100" w:type="dxa"/>
              <w:right w:w="100" w:type="dxa"/>
            </w:tcMar>
          </w:tcPr>
          <w:p w14:paraId="20F4D332" w14:textId="77777777" w:rsidR="007542A2" w:rsidRDefault="004E0924">
            <w:pPr>
              <w:widowControl w:val="0"/>
              <w:spacing w:line="240" w:lineRule="auto"/>
            </w:pPr>
            <w:r>
              <w:rPr>
                <w:sz w:val="16"/>
                <w:szCs w:val="16"/>
              </w:rPr>
              <w:t>No changes needed.</w:t>
            </w:r>
          </w:p>
        </w:tc>
      </w:tr>
      <w:tr w:rsidR="007542A2" w14:paraId="1C1EB008" w14:textId="77777777">
        <w:trPr>
          <w:trHeight w:val="360"/>
        </w:trPr>
        <w:tc>
          <w:tcPr>
            <w:tcW w:w="3720" w:type="dxa"/>
            <w:vMerge/>
            <w:tcMar>
              <w:top w:w="100" w:type="dxa"/>
              <w:left w:w="100" w:type="dxa"/>
              <w:bottom w:w="100" w:type="dxa"/>
              <w:right w:w="100" w:type="dxa"/>
            </w:tcMar>
          </w:tcPr>
          <w:p w14:paraId="7F8DC88E" w14:textId="77777777" w:rsidR="007542A2" w:rsidRDefault="007542A2">
            <w:pPr>
              <w:widowControl w:val="0"/>
              <w:spacing w:line="240" w:lineRule="auto"/>
            </w:pPr>
          </w:p>
        </w:tc>
        <w:tc>
          <w:tcPr>
            <w:tcW w:w="2220" w:type="dxa"/>
            <w:tcMar>
              <w:top w:w="100" w:type="dxa"/>
              <w:left w:w="100" w:type="dxa"/>
              <w:bottom w:w="100" w:type="dxa"/>
              <w:right w:w="100" w:type="dxa"/>
            </w:tcMar>
          </w:tcPr>
          <w:p w14:paraId="7D53E84B" w14:textId="77777777" w:rsidR="007542A2" w:rsidRDefault="004E0924">
            <w:pPr>
              <w:widowControl w:val="0"/>
              <w:spacing w:line="240" w:lineRule="auto"/>
            </w:pPr>
            <w:r>
              <w:rPr>
                <w:sz w:val="16"/>
                <w:szCs w:val="16"/>
              </w:rPr>
              <w:t>No database to be created and no connection.</w:t>
            </w:r>
          </w:p>
        </w:tc>
        <w:tc>
          <w:tcPr>
            <w:tcW w:w="3750" w:type="dxa"/>
            <w:tcMar>
              <w:top w:w="100" w:type="dxa"/>
              <w:left w:w="100" w:type="dxa"/>
              <w:bottom w:w="100" w:type="dxa"/>
              <w:right w:w="100" w:type="dxa"/>
            </w:tcMar>
          </w:tcPr>
          <w:p w14:paraId="17037711" w14:textId="158C2E97" w:rsidR="007542A2" w:rsidRDefault="004E0924">
            <w:pPr>
              <w:widowControl w:val="0"/>
              <w:spacing w:line="240" w:lineRule="auto"/>
            </w:pPr>
            <w:r>
              <w:rPr>
                <w:sz w:val="16"/>
                <w:szCs w:val="16"/>
              </w:rPr>
              <w:t xml:space="preserve">There was no database created and the system </w:t>
            </w:r>
            <w:r w:rsidR="001721EA">
              <w:rPr>
                <w:sz w:val="16"/>
                <w:szCs w:val="16"/>
              </w:rPr>
              <w:t>can’t</w:t>
            </w:r>
            <w:r>
              <w:rPr>
                <w:sz w:val="16"/>
                <w:szCs w:val="16"/>
              </w:rPr>
              <w:t xml:space="preserve"> communicate with the MYSQL server.</w:t>
            </w:r>
          </w:p>
        </w:tc>
        <w:tc>
          <w:tcPr>
            <w:tcW w:w="3870" w:type="dxa"/>
            <w:tcMar>
              <w:top w:w="100" w:type="dxa"/>
              <w:left w:w="100" w:type="dxa"/>
              <w:bottom w:w="100" w:type="dxa"/>
              <w:right w:w="100" w:type="dxa"/>
            </w:tcMar>
          </w:tcPr>
          <w:p w14:paraId="7AFB775A" w14:textId="77777777" w:rsidR="007542A2" w:rsidRDefault="004E0924">
            <w:pPr>
              <w:widowControl w:val="0"/>
              <w:spacing w:line="240" w:lineRule="auto"/>
            </w:pPr>
            <w:r>
              <w:rPr>
                <w:sz w:val="16"/>
                <w:szCs w:val="16"/>
              </w:rPr>
              <w:t>No changes needed.</w:t>
            </w:r>
          </w:p>
        </w:tc>
      </w:tr>
      <w:tr w:rsidR="007542A2" w14:paraId="347D5A7F" w14:textId="77777777">
        <w:trPr>
          <w:trHeight w:val="360"/>
        </w:trPr>
        <w:tc>
          <w:tcPr>
            <w:tcW w:w="3720" w:type="dxa"/>
            <w:vMerge/>
            <w:tcMar>
              <w:top w:w="100" w:type="dxa"/>
              <w:left w:w="100" w:type="dxa"/>
              <w:bottom w:w="100" w:type="dxa"/>
              <w:right w:w="100" w:type="dxa"/>
            </w:tcMar>
          </w:tcPr>
          <w:p w14:paraId="6053F1F4" w14:textId="77777777" w:rsidR="007542A2" w:rsidRDefault="007542A2">
            <w:pPr>
              <w:widowControl w:val="0"/>
              <w:spacing w:line="240" w:lineRule="auto"/>
            </w:pPr>
          </w:p>
        </w:tc>
        <w:tc>
          <w:tcPr>
            <w:tcW w:w="2220" w:type="dxa"/>
            <w:tcMar>
              <w:top w:w="100" w:type="dxa"/>
              <w:left w:w="100" w:type="dxa"/>
              <w:bottom w:w="100" w:type="dxa"/>
              <w:right w:w="100" w:type="dxa"/>
            </w:tcMar>
          </w:tcPr>
          <w:p w14:paraId="0F760FAF"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F44719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FC64622" w14:textId="77777777" w:rsidR="007542A2" w:rsidRDefault="004E0924">
            <w:pPr>
              <w:widowControl w:val="0"/>
              <w:spacing w:line="240" w:lineRule="auto"/>
            </w:pPr>
            <w:r>
              <w:rPr>
                <w:sz w:val="16"/>
                <w:szCs w:val="16"/>
              </w:rPr>
              <w:t>N/A</w:t>
            </w:r>
          </w:p>
        </w:tc>
      </w:tr>
      <w:tr w:rsidR="007542A2" w14:paraId="5C04217A" w14:textId="77777777">
        <w:trPr>
          <w:trHeight w:val="360"/>
        </w:trPr>
        <w:tc>
          <w:tcPr>
            <w:tcW w:w="3720" w:type="dxa"/>
            <w:vMerge w:val="restart"/>
            <w:tcMar>
              <w:top w:w="100" w:type="dxa"/>
              <w:left w:w="100" w:type="dxa"/>
              <w:bottom w:w="100" w:type="dxa"/>
              <w:right w:w="100" w:type="dxa"/>
            </w:tcMar>
          </w:tcPr>
          <w:p w14:paraId="4805934D" w14:textId="77777777" w:rsidR="007542A2" w:rsidRDefault="004E0924">
            <w:pPr>
              <w:widowControl w:val="0"/>
              <w:spacing w:line="240" w:lineRule="auto"/>
            </w:pPr>
            <w:r>
              <w:rPr>
                <w:sz w:val="16"/>
                <w:szCs w:val="16"/>
                <w:u w:val="single"/>
              </w:rPr>
              <w:t>class.openDB.inc.php.createDB()</w:t>
            </w:r>
          </w:p>
        </w:tc>
        <w:tc>
          <w:tcPr>
            <w:tcW w:w="2220" w:type="dxa"/>
            <w:tcMar>
              <w:top w:w="100" w:type="dxa"/>
              <w:left w:w="100" w:type="dxa"/>
              <w:bottom w:w="100" w:type="dxa"/>
              <w:right w:w="100" w:type="dxa"/>
            </w:tcMar>
          </w:tcPr>
          <w:p w14:paraId="18F0D0A9" w14:textId="77777777" w:rsidR="007542A2" w:rsidRDefault="004E0924">
            <w:pPr>
              <w:widowControl w:val="0"/>
              <w:spacing w:line="240" w:lineRule="auto"/>
            </w:pPr>
            <w:r>
              <w:rPr>
                <w:sz w:val="16"/>
                <w:szCs w:val="16"/>
              </w:rPr>
              <w:t>A database to be made with the specified name.</w:t>
            </w:r>
          </w:p>
        </w:tc>
        <w:tc>
          <w:tcPr>
            <w:tcW w:w="3750" w:type="dxa"/>
            <w:tcMar>
              <w:top w:w="100" w:type="dxa"/>
              <w:left w:w="100" w:type="dxa"/>
              <w:bottom w:w="100" w:type="dxa"/>
              <w:right w:w="100" w:type="dxa"/>
            </w:tcMar>
          </w:tcPr>
          <w:p w14:paraId="69819525" w14:textId="77777777" w:rsidR="007542A2" w:rsidRDefault="004E0924">
            <w:pPr>
              <w:widowControl w:val="0"/>
              <w:spacing w:line="240" w:lineRule="auto"/>
            </w:pPr>
            <w:r>
              <w:rPr>
                <w:sz w:val="16"/>
                <w:szCs w:val="16"/>
              </w:rPr>
              <w:t>A database was made with whatever database name was chosen.</w:t>
            </w:r>
          </w:p>
        </w:tc>
        <w:tc>
          <w:tcPr>
            <w:tcW w:w="3870" w:type="dxa"/>
            <w:tcMar>
              <w:top w:w="100" w:type="dxa"/>
              <w:left w:w="100" w:type="dxa"/>
              <w:bottom w:w="100" w:type="dxa"/>
              <w:right w:w="100" w:type="dxa"/>
            </w:tcMar>
          </w:tcPr>
          <w:p w14:paraId="2B439DA9" w14:textId="77777777" w:rsidR="007542A2" w:rsidRDefault="004E0924">
            <w:pPr>
              <w:widowControl w:val="0"/>
              <w:spacing w:line="240" w:lineRule="auto"/>
            </w:pPr>
            <w:r>
              <w:rPr>
                <w:sz w:val="16"/>
                <w:szCs w:val="16"/>
              </w:rPr>
              <w:t>No changed needed.</w:t>
            </w:r>
          </w:p>
        </w:tc>
      </w:tr>
      <w:tr w:rsidR="007542A2" w14:paraId="6737EC78" w14:textId="77777777">
        <w:trPr>
          <w:trHeight w:val="360"/>
        </w:trPr>
        <w:tc>
          <w:tcPr>
            <w:tcW w:w="3720" w:type="dxa"/>
            <w:vMerge/>
            <w:tcMar>
              <w:top w:w="100" w:type="dxa"/>
              <w:left w:w="100" w:type="dxa"/>
              <w:bottom w:w="100" w:type="dxa"/>
              <w:right w:w="100" w:type="dxa"/>
            </w:tcMar>
          </w:tcPr>
          <w:p w14:paraId="2585314B" w14:textId="77777777" w:rsidR="007542A2" w:rsidRDefault="007542A2">
            <w:pPr>
              <w:widowControl w:val="0"/>
              <w:spacing w:line="240" w:lineRule="auto"/>
            </w:pPr>
          </w:p>
        </w:tc>
        <w:tc>
          <w:tcPr>
            <w:tcW w:w="2220" w:type="dxa"/>
            <w:tcMar>
              <w:top w:w="100" w:type="dxa"/>
              <w:left w:w="100" w:type="dxa"/>
              <w:bottom w:w="100" w:type="dxa"/>
              <w:right w:w="100" w:type="dxa"/>
            </w:tcMar>
          </w:tcPr>
          <w:p w14:paraId="01C0DA46" w14:textId="77777777" w:rsidR="007542A2" w:rsidRDefault="004E0924">
            <w:pPr>
              <w:widowControl w:val="0"/>
              <w:spacing w:line="240" w:lineRule="auto"/>
            </w:pPr>
            <w:r>
              <w:rPr>
                <w:sz w:val="16"/>
                <w:szCs w:val="16"/>
              </w:rPr>
              <w:t>A database not to be made with an error message.</w:t>
            </w:r>
          </w:p>
        </w:tc>
        <w:tc>
          <w:tcPr>
            <w:tcW w:w="3750" w:type="dxa"/>
            <w:tcMar>
              <w:top w:w="100" w:type="dxa"/>
              <w:left w:w="100" w:type="dxa"/>
              <w:bottom w:w="100" w:type="dxa"/>
              <w:right w:w="100" w:type="dxa"/>
            </w:tcMar>
          </w:tcPr>
          <w:p w14:paraId="5E82629B" w14:textId="74A5FFEC" w:rsidR="007542A2" w:rsidRDefault="004E0924">
            <w:pPr>
              <w:widowControl w:val="0"/>
              <w:spacing w:line="240" w:lineRule="auto"/>
            </w:pPr>
            <w:r>
              <w:rPr>
                <w:sz w:val="16"/>
                <w:szCs w:val="16"/>
              </w:rPr>
              <w:t xml:space="preserve">There was no database created and the system </w:t>
            </w:r>
            <w:r w:rsidR="001721EA">
              <w:rPr>
                <w:sz w:val="16"/>
                <w:szCs w:val="16"/>
              </w:rPr>
              <w:t>can’t</w:t>
            </w:r>
            <w:r>
              <w:rPr>
                <w:sz w:val="16"/>
                <w:szCs w:val="16"/>
              </w:rPr>
              <w:t xml:space="preserve"> communicate with the MYSQL server.</w:t>
            </w:r>
          </w:p>
        </w:tc>
        <w:tc>
          <w:tcPr>
            <w:tcW w:w="3870" w:type="dxa"/>
            <w:tcMar>
              <w:top w:w="100" w:type="dxa"/>
              <w:left w:w="100" w:type="dxa"/>
              <w:bottom w:w="100" w:type="dxa"/>
              <w:right w:w="100" w:type="dxa"/>
            </w:tcMar>
          </w:tcPr>
          <w:p w14:paraId="4B0DB079" w14:textId="77777777" w:rsidR="007542A2" w:rsidRDefault="004E0924">
            <w:pPr>
              <w:widowControl w:val="0"/>
              <w:spacing w:line="240" w:lineRule="auto"/>
            </w:pPr>
            <w:r>
              <w:rPr>
                <w:sz w:val="16"/>
                <w:szCs w:val="16"/>
              </w:rPr>
              <w:t>No changes needed.</w:t>
            </w:r>
          </w:p>
        </w:tc>
      </w:tr>
      <w:tr w:rsidR="007542A2" w14:paraId="198E4AE5" w14:textId="77777777">
        <w:trPr>
          <w:trHeight w:val="360"/>
        </w:trPr>
        <w:tc>
          <w:tcPr>
            <w:tcW w:w="3720" w:type="dxa"/>
            <w:vMerge/>
            <w:tcMar>
              <w:top w:w="100" w:type="dxa"/>
              <w:left w:w="100" w:type="dxa"/>
              <w:bottom w:w="100" w:type="dxa"/>
              <w:right w:w="100" w:type="dxa"/>
            </w:tcMar>
          </w:tcPr>
          <w:p w14:paraId="6777A19D" w14:textId="77777777" w:rsidR="007542A2" w:rsidRDefault="007542A2">
            <w:pPr>
              <w:widowControl w:val="0"/>
              <w:spacing w:line="240" w:lineRule="auto"/>
            </w:pPr>
          </w:p>
        </w:tc>
        <w:tc>
          <w:tcPr>
            <w:tcW w:w="2220" w:type="dxa"/>
            <w:tcMar>
              <w:top w:w="100" w:type="dxa"/>
              <w:left w:w="100" w:type="dxa"/>
              <w:bottom w:w="100" w:type="dxa"/>
              <w:right w:w="100" w:type="dxa"/>
            </w:tcMar>
          </w:tcPr>
          <w:p w14:paraId="7380050F"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14F086A"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00276A5" w14:textId="77777777" w:rsidR="007542A2" w:rsidRDefault="004E0924">
            <w:pPr>
              <w:widowControl w:val="0"/>
              <w:spacing w:line="240" w:lineRule="auto"/>
            </w:pPr>
            <w:r>
              <w:rPr>
                <w:sz w:val="16"/>
                <w:szCs w:val="16"/>
              </w:rPr>
              <w:t>N/A</w:t>
            </w:r>
          </w:p>
        </w:tc>
      </w:tr>
      <w:tr w:rsidR="007542A2" w14:paraId="7BDAFF03" w14:textId="77777777">
        <w:trPr>
          <w:trHeight w:val="360"/>
        </w:trPr>
        <w:tc>
          <w:tcPr>
            <w:tcW w:w="3720" w:type="dxa"/>
            <w:vMerge w:val="restart"/>
            <w:tcMar>
              <w:top w:w="100" w:type="dxa"/>
              <w:left w:w="100" w:type="dxa"/>
              <w:bottom w:w="100" w:type="dxa"/>
              <w:right w:w="100" w:type="dxa"/>
            </w:tcMar>
          </w:tcPr>
          <w:p w14:paraId="02DBFA74" w14:textId="77777777" w:rsidR="007542A2" w:rsidRDefault="004E0924">
            <w:pPr>
              <w:widowControl w:val="0"/>
              <w:spacing w:line="240" w:lineRule="auto"/>
            </w:pPr>
            <w:r>
              <w:rPr>
                <w:sz w:val="16"/>
                <w:szCs w:val="16"/>
                <w:u w:val="single"/>
              </w:rPr>
              <w:t>class.openDB.inc.php.connect()</w:t>
            </w:r>
          </w:p>
        </w:tc>
        <w:tc>
          <w:tcPr>
            <w:tcW w:w="2220" w:type="dxa"/>
            <w:tcMar>
              <w:top w:w="100" w:type="dxa"/>
              <w:left w:w="100" w:type="dxa"/>
              <w:bottom w:w="100" w:type="dxa"/>
              <w:right w:w="100" w:type="dxa"/>
            </w:tcMar>
          </w:tcPr>
          <w:p w14:paraId="4C23DDA7" w14:textId="77777777" w:rsidR="007542A2" w:rsidRDefault="004E0924">
            <w:pPr>
              <w:widowControl w:val="0"/>
              <w:spacing w:line="240" w:lineRule="auto"/>
            </w:pPr>
            <w:r>
              <w:rPr>
                <w:sz w:val="16"/>
                <w:szCs w:val="16"/>
              </w:rPr>
              <w:t>Queries are able to be ran using the connection.</w:t>
            </w:r>
          </w:p>
        </w:tc>
        <w:tc>
          <w:tcPr>
            <w:tcW w:w="3750" w:type="dxa"/>
            <w:tcMar>
              <w:top w:w="100" w:type="dxa"/>
              <w:left w:w="100" w:type="dxa"/>
              <w:bottom w:w="100" w:type="dxa"/>
              <w:right w:w="100" w:type="dxa"/>
            </w:tcMar>
          </w:tcPr>
          <w:p w14:paraId="16FB1B47" w14:textId="77777777" w:rsidR="007542A2" w:rsidRDefault="004E0924">
            <w:pPr>
              <w:widowControl w:val="0"/>
              <w:spacing w:line="240" w:lineRule="auto"/>
            </w:pPr>
            <w:r>
              <w:rPr>
                <w:sz w:val="16"/>
                <w:szCs w:val="16"/>
              </w:rPr>
              <w:t>A connection is established.</w:t>
            </w:r>
          </w:p>
        </w:tc>
        <w:tc>
          <w:tcPr>
            <w:tcW w:w="3870" w:type="dxa"/>
            <w:tcMar>
              <w:top w:w="100" w:type="dxa"/>
              <w:left w:w="100" w:type="dxa"/>
              <w:bottom w:w="100" w:type="dxa"/>
              <w:right w:w="100" w:type="dxa"/>
            </w:tcMar>
          </w:tcPr>
          <w:p w14:paraId="3A522179" w14:textId="77777777" w:rsidR="007542A2" w:rsidRDefault="004E0924">
            <w:pPr>
              <w:widowControl w:val="0"/>
              <w:spacing w:line="240" w:lineRule="auto"/>
            </w:pPr>
            <w:r>
              <w:rPr>
                <w:sz w:val="16"/>
                <w:szCs w:val="16"/>
              </w:rPr>
              <w:t>No changes needed.</w:t>
            </w:r>
          </w:p>
        </w:tc>
      </w:tr>
      <w:tr w:rsidR="007542A2" w14:paraId="38E61B4D" w14:textId="77777777">
        <w:trPr>
          <w:trHeight w:val="360"/>
        </w:trPr>
        <w:tc>
          <w:tcPr>
            <w:tcW w:w="3720" w:type="dxa"/>
            <w:vMerge/>
            <w:tcMar>
              <w:top w:w="100" w:type="dxa"/>
              <w:left w:w="100" w:type="dxa"/>
              <w:bottom w:w="100" w:type="dxa"/>
              <w:right w:w="100" w:type="dxa"/>
            </w:tcMar>
          </w:tcPr>
          <w:p w14:paraId="1B76110D" w14:textId="77777777" w:rsidR="007542A2" w:rsidRDefault="007542A2">
            <w:pPr>
              <w:widowControl w:val="0"/>
              <w:spacing w:line="240" w:lineRule="auto"/>
            </w:pPr>
          </w:p>
        </w:tc>
        <w:tc>
          <w:tcPr>
            <w:tcW w:w="2220" w:type="dxa"/>
            <w:tcMar>
              <w:top w:w="100" w:type="dxa"/>
              <w:left w:w="100" w:type="dxa"/>
              <w:bottom w:w="100" w:type="dxa"/>
              <w:right w:w="100" w:type="dxa"/>
            </w:tcMar>
          </w:tcPr>
          <w:p w14:paraId="1B78D60C"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5B8584A"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C1FBEC4" w14:textId="77777777" w:rsidR="007542A2" w:rsidRDefault="004E0924">
            <w:pPr>
              <w:widowControl w:val="0"/>
              <w:spacing w:line="240" w:lineRule="auto"/>
            </w:pPr>
            <w:r>
              <w:rPr>
                <w:sz w:val="16"/>
                <w:szCs w:val="16"/>
              </w:rPr>
              <w:t>N/A</w:t>
            </w:r>
          </w:p>
        </w:tc>
      </w:tr>
      <w:tr w:rsidR="007542A2" w14:paraId="5EBFBBD0" w14:textId="77777777">
        <w:trPr>
          <w:trHeight w:val="360"/>
        </w:trPr>
        <w:tc>
          <w:tcPr>
            <w:tcW w:w="3720" w:type="dxa"/>
            <w:vMerge/>
            <w:tcMar>
              <w:top w:w="100" w:type="dxa"/>
              <w:left w:w="100" w:type="dxa"/>
              <w:bottom w:w="100" w:type="dxa"/>
              <w:right w:w="100" w:type="dxa"/>
            </w:tcMar>
          </w:tcPr>
          <w:p w14:paraId="6EB2385B" w14:textId="77777777" w:rsidR="007542A2" w:rsidRDefault="007542A2">
            <w:pPr>
              <w:widowControl w:val="0"/>
              <w:spacing w:line="240" w:lineRule="auto"/>
            </w:pPr>
          </w:p>
        </w:tc>
        <w:tc>
          <w:tcPr>
            <w:tcW w:w="2220" w:type="dxa"/>
            <w:tcMar>
              <w:top w:w="100" w:type="dxa"/>
              <w:left w:w="100" w:type="dxa"/>
              <w:bottom w:w="100" w:type="dxa"/>
              <w:right w:w="100" w:type="dxa"/>
            </w:tcMar>
          </w:tcPr>
          <w:p w14:paraId="4628DDAA"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28CC9E1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CD9E8AB" w14:textId="77777777" w:rsidR="007542A2" w:rsidRDefault="004E0924">
            <w:pPr>
              <w:widowControl w:val="0"/>
              <w:spacing w:line="240" w:lineRule="auto"/>
            </w:pPr>
            <w:r>
              <w:rPr>
                <w:sz w:val="16"/>
                <w:szCs w:val="16"/>
              </w:rPr>
              <w:t>N/A</w:t>
            </w:r>
          </w:p>
        </w:tc>
      </w:tr>
      <w:tr w:rsidR="007542A2" w14:paraId="700F092D" w14:textId="77777777">
        <w:trPr>
          <w:trHeight w:val="360"/>
        </w:trPr>
        <w:tc>
          <w:tcPr>
            <w:tcW w:w="3720" w:type="dxa"/>
            <w:vMerge w:val="restart"/>
            <w:tcMar>
              <w:top w:w="100" w:type="dxa"/>
              <w:left w:w="100" w:type="dxa"/>
              <w:bottom w:w="100" w:type="dxa"/>
              <w:right w:w="100" w:type="dxa"/>
            </w:tcMar>
          </w:tcPr>
          <w:p w14:paraId="7C9516A4" w14:textId="77777777" w:rsidR="007542A2" w:rsidRDefault="004E0924">
            <w:pPr>
              <w:widowControl w:val="0"/>
              <w:spacing w:line="240" w:lineRule="auto"/>
            </w:pPr>
            <w:r>
              <w:rPr>
                <w:sz w:val="16"/>
                <w:szCs w:val="16"/>
                <w:u w:val="single"/>
              </w:rPr>
              <w:t>class.openDB.inc.php.disconnect()</w:t>
            </w:r>
          </w:p>
        </w:tc>
        <w:tc>
          <w:tcPr>
            <w:tcW w:w="2220" w:type="dxa"/>
            <w:tcMar>
              <w:top w:w="100" w:type="dxa"/>
              <w:left w:w="100" w:type="dxa"/>
              <w:bottom w:w="100" w:type="dxa"/>
              <w:right w:w="100" w:type="dxa"/>
            </w:tcMar>
          </w:tcPr>
          <w:p w14:paraId="7E9289FC" w14:textId="77777777" w:rsidR="007542A2" w:rsidRDefault="004E0924">
            <w:pPr>
              <w:widowControl w:val="0"/>
              <w:spacing w:line="240" w:lineRule="auto"/>
            </w:pPr>
            <w:r>
              <w:rPr>
                <w:sz w:val="16"/>
                <w:szCs w:val="16"/>
              </w:rPr>
              <w:t>Connection to be closed and no more queries are able to be requested from the MYSQL server.</w:t>
            </w:r>
          </w:p>
        </w:tc>
        <w:tc>
          <w:tcPr>
            <w:tcW w:w="3750" w:type="dxa"/>
            <w:tcMar>
              <w:top w:w="100" w:type="dxa"/>
              <w:left w:w="100" w:type="dxa"/>
              <w:bottom w:w="100" w:type="dxa"/>
              <w:right w:w="100" w:type="dxa"/>
            </w:tcMar>
          </w:tcPr>
          <w:p w14:paraId="56C484DA" w14:textId="77777777" w:rsidR="007542A2" w:rsidRDefault="004E0924">
            <w:pPr>
              <w:widowControl w:val="0"/>
              <w:spacing w:line="240" w:lineRule="auto"/>
            </w:pPr>
            <w:r>
              <w:rPr>
                <w:sz w:val="16"/>
                <w:szCs w:val="16"/>
              </w:rPr>
              <w:t>The connection is broken and no queries can be executed.</w:t>
            </w:r>
          </w:p>
        </w:tc>
        <w:tc>
          <w:tcPr>
            <w:tcW w:w="3870" w:type="dxa"/>
            <w:tcMar>
              <w:top w:w="100" w:type="dxa"/>
              <w:left w:w="100" w:type="dxa"/>
              <w:bottom w:w="100" w:type="dxa"/>
              <w:right w:w="100" w:type="dxa"/>
            </w:tcMar>
          </w:tcPr>
          <w:p w14:paraId="4C298639" w14:textId="77777777" w:rsidR="007542A2" w:rsidRDefault="004E0924">
            <w:pPr>
              <w:widowControl w:val="0"/>
              <w:spacing w:line="240" w:lineRule="auto"/>
            </w:pPr>
            <w:r>
              <w:rPr>
                <w:sz w:val="16"/>
                <w:szCs w:val="16"/>
              </w:rPr>
              <w:t>No changes needed.</w:t>
            </w:r>
          </w:p>
        </w:tc>
      </w:tr>
      <w:tr w:rsidR="007542A2" w14:paraId="7D749582" w14:textId="77777777">
        <w:trPr>
          <w:trHeight w:val="360"/>
        </w:trPr>
        <w:tc>
          <w:tcPr>
            <w:tcW w:w="3720" w:type="dxa"/>
            <w:vMerge/>
            <w:tcMar>
              <w:top w:w="100" w:type="dxa"/>
              <w:left w:w="100" w:type="dxa"/>
              <w:bottom w:w="100" w:type="dxa"/>
              <w:right w:w="100" w:type="dxa"/>
            </w:tcMar>
          </w:tcPr>
          <w:p w14:paraId="0BE006B3" w14:textId="77777777" w:rsidR="007542A2" w:rsidRDefault="007542A2">
            <w:pPr>
              <w:widowControl w:val="0"/>
              <w:spacing w:line="240" w:lineRule="auto"/>
            </w:pPr>
          </w:p>
        </w:tc>
        <w:tc>
          <w:tcPr>
            <w:tcW w:w="2220" w:type="dxa"/>
            <w:tcMar>
              <w:top w:w="100" w:type="dxa"/>
              <w:left w:w="100" w:type="dxa"/>
              <w:bottom w:w="100" w:type="dxa"/>
              <w:right w:w="100" w:type="dxa"/>
            </w:tcMar>
          </w:tcPr>
          <w:p w14:paraId="2C6DC48A"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A19AED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65607C4" w14:textId="77777777" w:rsidR="007542A2" w:rsidRDefault="004E0924">
            <w:pPr>
              <w:widowControl w:val="0"/>
              <w:spacing w:line="240" w:lineRule="auto"/>
            </w:pPr>
            <w:r>
              <w:rPr>
                <w:sz w:val="16"/>
                <w:szCs w:val="16"/>
              </w:rPr>
              <w:t>N/A</w:t>
            </w:r>
          </w:p>
        </w:tc>
      </w:tr>
      <w:tr w:rsidR="007542A2" w14:paraId="1E69F462" w14:textId="77777777">
        <w:trPr>
          <w:trHeight w:val="360"/>
        </w:trPr>
        <w:tc>
          <w:tcPr>
            <w:tcW w:w="3720" w:type="dxa"/>
            <w:vMerge/>
            <w:tcMar>
              <w:top w:w="100" w:type="dxa"/>
              <w:left w:w="100" w:type="dxa"/>
              <w:bottom w:w="100" w:type="dxa"/>
              <w:right w:w="100" w:type="dxa"/>
            </w:tcMar>
          </w:tcPr>
          <w:p w14:paraId="7C989BFA" w14:textId="77777777" w:rsidR="007542A2" w:rsidRDefault="007542A2">
            <w:pPr>
              <w:widowControl w:val="0"/>
              <w:spacing w:line="240" w:lineRule="auto"/>
            </w:pPr>
          </w:p>
        </w:tc>
        <w:tc>
          <w:tcPr>
            <w:tcW w:w="2220" w:type="dxa"/>
            <w:tcMar>
              <w:top w:w="100" w:type="dxa"/>
              <w:left w:w="100" w:type="dxa"/>
              <w:bottom w:w="100" w:type="dxa"/>
              <w:right w:w="100" w:type="dxa"/>
            </w:tcMar>
          </w:tcPr>
          <w:p w14:paraId="05A4BA7D"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B92F9D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087A24A" w14:textId="77777777" w:rsidR="007542A2" w:rsidRDefault="004E0924">
            <w:pPr>
              <w:widowControl w:val="0"/>
              <w:spacing w:line="240" w:lineRule="auto"/>
            </w:pPr>
            <w:r>
              <w:rPr>
                <w:sz w:val="16"/>
                <w:szCs w:val="16"/>
              </w:rPr>
              <w:t>N/A</w:t>
            </w:r>
          </w:p>
        </w:tc>
      </w:tr>
      <w:tr w:rsidR="007542A2" w14:paraId="3DA4A5A0" w14:textId="77777777">
        <w:trPr>
          <w:trHeight w:val="360"/>
        </w:trPr>
        <w:tc>
          <w:tcPr>
            <w:tcW w:w="3720" w:type="dxa"/>
            <w:vMerge w:val="restart"/>
            <w:tcMar>
              <w:top w:w="100" w:type="dxa"/>
              <w:left w:w="100" w:type="dxa"/>
              <w:bottom w:w="100" w:type="dxa"/>
              <w:right w:w="100" w:type="dxa"/>
            </w:tcMar>
          </w:tcPr>
          <w:p w14:paraId="61D1250C" w14:textId="77777777" w:rsidR="007542A2" w:rsidRDefault="004E0924">
            <w:pPr>
              <w:widowControl w:val="0"/>
              <w:spacing w:line="240" w:lineRule="auto"/>
            </w:pPr>
            <w:r>
              <w:rPr>
                <w:sz w:val="16"/>
                <w:szCs w:val="16"/>
                <w:u w:val="single"/>
              </w:rPr>
              <w:t>class.openDB.inc.php.deleteFromTable()</w:t>
            </w:r>
          </w:p>
        </w:tc>
        <w:tc>
          <w:tcPr>
            <w:tcW w:w="2220" w:type="dxa"/>
            <w:tcMar>
              <w:top w:w="100" w:type="dxa"/>
              <w:left w:w="100" w:type="dxa"/>
              <w:bottom w:w="100" w:type="dxa"/>
              <w:right w:w="100" w:type="dxa"/>
            </w:tcMar>
          </w:tcPr>
          <w:p w14:paraId="2F872835" w14:textId="77777777" w:rsidR="007542A2" w:rsidRDefault="004E0924">
            <w:pPr>
              <w:widowControl w:val="0"/>
              <w:spacing w:line="240" w:lineRule="auto"/>
            </w:pPr>
            <w:r>
              <w:rPr>
                <w:sz w:val="16"/>
                <w:szCs w:val="16"/>
              </w:rPr>
              <w:t>That the correct record is deleted from the correct database table.</w:t>
            </w:r>
          </w:p>
        </w:tc>
        <w:tc>
          <w:tcPr>
            <w:tcW w:w="3750" w:type="dxa"/>
            <w:tcMar>
              <w:top w:w="100" w:type="dxa"/>
              <w:left w:w="100" w:type="dxa"/>
              <w:bottom w:w="100" w:type="dxa"/>
              <w:right w:w="100" w:type="dxa"/>
            </w:tcMar>
          </w:tcPr>
          <w:p w14:paraId="6F1E53D7" w14:textId="77777777" w:rsidR="007542A2" w:rsidRDefault="004E0924">
            <w:pPr>
              <w:widowControl w:val="0"/>
              <w:spacing w:line="240" w:lineRule="auto"/>
            </w:pPr>
            <w:r>
              <w:rPr>
                <w:sz w:val="16"/>
                <w:szCs w:val="16"/>
              </w:rPr>
              <w:t>The correct records are deleted from the correct table.</w:t>
            </w:r>
          </w:p>
        </w:tc>
        <w:tc>
          <w:tcPr>
            <w:tcW w:w="3870" w:type="dxa"/>
            <w:tcMar>
              <w:top w:w="100" w:type="dxa"/>
              <w:left w:w="100" w:type="dxa"/>
              <w:bottom w:w="100" w:type="dxa"/>
              <w:right w:w="100" w:type="dxa"/>
            </w:tcMar>
          </w:tcPr>
          <w:p w14:paraId="79835018" w14:textId="77777777" w:rsidR="007542A2" w:rsidRDefault="004E0924">
            <w:pPr>
              <w:widowControl w:val="0"/>
              <w:spacing w:line="240" w:lineRule="auto"/>
            </w:pPr>
            <w:r>
              <w:rPr>
                <w:sz w:val="16"/>
                <w:szCs w:val="16"/>
              </w:rPr>
              <w:t>No changes needed.</w:t>
            </w:r>
          </w:p>
        </w:tc>
      </w:tr>
      <w:tr w:rsidR="007542A2" w14:paraId="08DEB2A1" w14:textId="77777777">
        <w:trPr>
          <w:trHeight w:val="360"/>
        </w:trPr>
        <w:tc>
          <w:tcPr>
            <w:tcW w:w="3720" w:type="dxa"/>
            <w:vMerge/>
            <w:tcMar>
              <w:top w:w="100" w:type="dxa"/>
              <w:left w:w="100" w:type="dxa"/>
              <w:bottom w:w="100" w:type="dxa"/>
              <w:right w:w="100" w:type="dxa"/>
            </w:tcMar>
          </w:tcPr>
          <w:p w14:paraId="7072BD2B" w14:textId="77777777" w:rsidR="007542A2" w:rsidRDefault="007542A2">
            <w:pPr>
              <w:widowControl w:val="0"/>
              <w:spacing w:line="240" w:lineRule="auto"/>
            </w:pPr>
          </w:p>
        </w:tc>
        <w:tc>
          <w:tcPr>
            <w:tcW w:w="2220" w:type="dxa"/>
            <w:tcMar>
              <w:top w:w="100" w:type="dxa"/>
              <w:left w:w="100" w:type="dxa"/>
              <w:bottom w:w="100" w:type="dxa"/>
              <w:right w:w="100" w:type="dxa"/>
            </w:tcMar>
          </w:tcPr>
          <w:p w14:paraId="7CD016D9" w14:textId="77777777" w:rsidR="007542A2" w:rsidRDefault="004E0924">
            <w:pPr>
              <w:widowControl w:val="0"/>
              <w:spacing w:line="240" w:lineRule="auto"/>
            </w:pPr>
            <w:r>
              <w:rPr>
                <w:sz w:val="16"/>
                <w:szCs w:val="16"/>
              </w:rPr>
              <w:t>The query isn’t carried out.</w:t>
            </w:r>
          </w:p>
        </w:tc>
        <w:tc>
          <w:tcPr>
            <w:tcW w:w="3750" w:type="dxa"/>
            <w:tcMar>
              <w:top w:w="100" w:type="dxa"/>
              <w:left w:w="100" w:type="dxa"/>
              <w:bottom w:w="100" w:type="dxa"/>
              <w:right w:w="100" w:type="dxa"/>
            </w:tcMar>
          </w:tcPr>
          <w:p w14:paraId="56098954" w14:textId="77777777" w:rsidR="007542A2" w:rsidRDefault="004E0924">
            <w:pPr>
              <w:widowControl w:val="0"/>
              <w:spacing w:line="240" w:lineRule="auto"/>
            </w:pPr>
            <w:r>
              <w:rPr>
                <w:sz w:val="16"/>
                <w:szCs w:val="16"/>
              </w:rPr>
              <w:t>The query isn’t carried out.</w:t>
            </w:r>
          </w:p>
        </w:tc>
        <w:tc>
          <w:tcPr>
            <w:tcW w:w="3870" w:type="dxa"/>
            <w:tcMar>
              <w:top w:w="100" w:type="dxa"/>
              <w:left w:w="100" w:type="dxa"/>
              <w:bottom w:w="100" w:type="dxa"/>
              <w:right w:w="100" w:type="dxa"/>
            </w:tcMar>
          </w:tcPr>
          <w:p w14:paraId="46E63727" w14:textId="77777777" w:rsidR="007542A2" w:rsidRDefault="004E0924">
            <w:pPr>
              <w:widowControl w:val="0"/>
              <w:spacing w:line="240" w:lineRule="auto"/>
            </w:pPr>
            <w:r>
              <w:rPr>
                <w:sz w:val="16"/>
                <w:szCs w:val="16"/>
              </w:rPr>
              <w:t>No changes needed.</w:t>
            </w:r>
          </w:p>
        </w:tc>
      </w:tr>
      <w:tr w:rsidR="007542A2" w14:paraId="69E131D6" w14:textId="77777777">
        <w:trPr>
          <w:trHeight w:val="360"/>
        </w:trPr>
        <w:tc>
          <w:tcPr>
            <w:tcW w:w="3720" w:type="dxa"/>
            <w:vMerge/>
            <w:tcMar>
              <w:top w:w="100" w:type="dxa"/>
              <w:left w:w="100" w:type="dxa"/>
              <w:bottom w:w="100" w:type="dxa"/>
              <w:right w:w="100" w:type="dxa"/>
            </w:tcMar>
          </w:tcPr>
          <w:p w14:paraId="62778DB2" w14:textId="77777777" w:rsidR="007542A2" w:rsidRDefault="007542A2">
            <w:pPr>
              <w:widowControl w:val="0"/>
              <w:spacing w:line="240" w:lineRule="auto"/>
            </w:pPr>
          </w:p>
        </w:tc>
        <w:tc>
          <w:tcPr>
            <w:tcW w:w="2220" w:type="dxa"/>
            <w:tcMar>
              <w:top w:w="100" w:type="dxa"/>
              <w:left w:w="100" w:type="dxa"/>
              <w:bottom w:w="100" w:type="dxa"/>
              <w:right w:w="100" w:type="dxa"/>
            </w:tcMar>
          </w:tcPr>
          <w:p w14:paraId="1F83E33F"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21B1ABD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81A7402" w14:textId="77777777" w:rsidR="007542A2" w:rsidRDefault="004E0924">
            <w:pPr>
              <w:widowControl w:val="0"/>
              <w:spacing w:line="240" w:lineRule="auto"/>
            </w:pPr>
            <w:r>
              <w:rPr>
                <w:sz w:val="16"/>
                <w:szCs w:val="16"/>
              </w:rPr>
              <w:t>N/A</w:t>
            </w:r>
          </w:p>
        </w:tc>
      </w:tr>
      <w:tr w:rsidR="007542A2" w14:paraId="6FB2A428" w14:textId="77777777">
        <w:trPr>
          <w:trHeight w:val="360"/>
        </w:trPr>
        <w:tc>
          <w:tcPr>
            <w:tcW w:w="3720" w:type="dxa"/>
            <w:vMerge w:val="restart"/>
            <w:tcMar>
              <w:top w:w="100" w:type="dxa"/>
              <w:left w:w="100" w:type="dxa"/>
              <w:bottom w:w="100" w:type="dxa"/>
              <w:right w:w="100" w:type="dxa"/>
            </w:tcMar>
          </w:tcPr>
          <w:p w14:paraId="7F41D906" w14:textId="77777777" w:rsidR="007542A2" w:rsidRDefault="004E0924">
            <w:pPr>
              <w:widowControl w:val="0"/>
              <w:spacing w:line="240" w:lineRule="auto"/>
            </w:pPr>
            <w:r>
              <w:rPr>
                <w:sz w:val="16"/>
                <w:szCs w:val="16"/>
                <w:u w:val="single"/>
              </w:rPr>
              <w:t>class.openDB.inc.php.createTable()</w:t>
            </w:r>
          </w:p>
        </w:tc>
        <w:tc>
          <w:tcPr>
            <w:tcW w:w="2220" w:type="dxa"/>
            <w:tcMar>
              <w:top w:w="100" w:type="dxa"/>
              <w:left w:w="100" w:type="dxa"/>
              <w:bottom w:w="100" w:type="dxa"/>
              <w:right w:w="100" w:type="dxa"/>
            </w:tcMar>
          </w:tcPr>
          <w:p w14:paraId="1C2FA5CE" w14:textId="77777777" w:rsidR="007542A2" w:rsidRDefault="004E0924">
            <w:pPr>
              <w:widowControl w:val="0"/>
              <w:spacing w:line="240" w:lineRule="auto"/>
            </w:pPr>
            <w:r>
              <w:rPr>
                <w:sz w:val="16"/>
                <w:szCs w:val="16"/>
              </w:rPr>
              <w:t>That a table with the correct details is created.</w:t>
            </w:r>
          </w:p>
        </w:tc>
        <w:tc>
          <w:tcPr>
            <w:tcW w:w="3750" w:type="dxa"/>
            <w:tcMar>
              <w:top w:w="100" w:type="dxa"/>
              <w:left w:w="100" w:type="dxa"/>
              <w:bottom w:w="100" w:type="dxa"/>
              <w:right w:w="100" w:type="dxa"/>
            </w:tcMar>
          </w:tcPr>
          <w:p w14:paraId="6AF89598" w14:textId="77777777" w:rsidR="007542A2" w:rsidRDefault="004E0924">
            <w:pPr>
              <w:widowControl w:val="0"/>
              <w:spacing w:line="240" w:lineRule="auto"/>
            </w:pPr>
            <w:r>
              <w:rPr>
                <w:sz w:val="16"/>
                <w:szCs w:val="16"/>
              </w:rPr>
              <w:t>The tables are created without a problem.</w:t>
            </w:r>
          </w:p>
        </w:tc>
        <w:tc>
          <w:tcPr>
            <w:tcW w:w="3870" w:type="dxa"/>
            <w:tcMar>
              <w:top w:w="100" w:type="dxa"/>
              <w:left w:w="100" w:type="dxa"/>
              <w:bottom w:w="100" w:type="dxa"/>
              <w:right w:w="100" w:type="dxa"/>
            </w:tcMar>
          </w:tcPr>
          <w:p w14:paraId="5D8FC62D" w14:textId="77777777" w:rsidR="007542A2" w:rsidRDefault="004E0924">
            <w:pPr>
              <w:widowControl w:val="0"/>
              <w:spacing w:line="240" w:lineRule="auto"/>
            </w:pPr>
            <w:r>
              <w:rPr>
                <w:sz w:val="16"/>
                <w:szCs w:val="16"/>
              </w:rPr>
              <w:t>No changes needed.</w:t>
            </w:r>
          </w:p>
        </w:tc>
      </w:tr>
      <w:tr w:rsidR="007542A2" w14:paraId="6B2E9A7F" w14:textId="77777777">
        <w:trPr>
          <w:trHeight w:val="360"/>
        </w:trPr>
        <w:tc>
          <w:tcPr>
            <w:tcW w:w="3720" w:type="dxa"/>
            <w:vMerge/>
            <w:tcMar>
              <w:top w:w="100" w:type="dxa"/>
              <w:left w:w="100" w:type="dxa"/>
              <w:bottom w:w="100" w:type="dxa"/>
              <w:right w:w="100" w:type="dxa"/>
            </w:tcMar>
          </w:tcPr>
          <w:p w14:paraId="33507D61" w14:textId="77777777" w:rsidR="007542A2" w:rsidRDefault="007542A2">
            <w:pPr>
              <w:widowControl w:val="0"/>
              <w:spacing w:line="240" w:lineRule="auto"/>
            </w:pPr>
          </w:p>
        </w:tc>
        <w:tc>
          <w:tcPr>
            <w:tcW w:w="2220" w:type="dxa"/>
            <w:tcMar>
              <w:top w:w="100" w:type="dxa"/>
              <w:left w:w="100" w:type="dxa"/>
              <w:bottom w:w="100" w:type="dxa"/>
              <w:right w:w="100" w:type="dxa"/>
            </w:tcMar>
          </w:tcPr>
          <w:p w14:paraId="31E6CCFA"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7E526B6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AEE8344" w14:textId="77777777" w:rsidR="007542A2" w:rsidRDefault="004E0924">
            <w:pPr>
              <w:widowControl w:val="0"/>
              <w:spacing w:line="240" w:lineRule="auto"/>
            </w:pPr>
            <w:r>
              <w:rPr>
                <w:sz w:val="16"/>
                <w:szCs w:val="16"/>
              </w:rPr>
              <w:t>N/A</w:t>
            </w:r>
          </w:p>
        </w:tc>
      </w:tr>
      <w:tr w:rsidR="007542A2" w14:paraId="465D6F60" w14:textId="77777777">
        <w:trPr>
          <w:trHeight w:val="360"/>
        </w:trPr>
        <w:tc>
          <w:tcPr>
            <w:tcW w:w="3720" w:type="dxa"/>
            <w:vMerge/>
            <w:tcMar>
              <w:top w:w="100" w:type="dxa"/>
              <w:left w:w="100" w:type="dxa"/>
              <w:bottom w:w="100" w:type="dxa"/>
              <w:right w:w="100" w:type="dxa"/>
            </w:tcMar>
          </w:tcPr>
          <w:p w14:paraId="75E9EF52" w14:textId="77777777" w:rsidR="007542A2" w:rsidRDefault="007542A2">
            <w:pPr>
              <w:widowControl w:val="0"/>
              <w:spacing w:line="240" w:lineRule="auto"/>
            </w:pPr>
          </w:p>
        </w:tc>
        <w:tc>
          <w:tcPr>
            <w:tcW w:w="2220" w:type="dxa"/>
            <w:tcMar>
              <w:top w:w="100" w:type="dxa"/>
              <w:left w:w="100" w:type="dxa"/>
              <w:bottom w:w="100" w:type="dxa"/>
              <w:right w:w="100" w:type="dxa"/>
            </w:tcMar>
          </w:tcPr>
          <w:p w14:paraId="2A8F204A" w14:textId="77777777" w:rsidR="007542A2" w:rsidRDefault="004E0924">
            <w:pPr>
              <w:widowControl w:val="0"/>
              <w:spacing w:line="240" w:lineRule="auto"/>
            </w:pPr>
            <w:r>
              <w:rPr>
                <w:sz w:val="16"/>
                <w:szCs w:val="16"/>
              </w:rPr>
              <w:t>That a table with only an ID field is created.</w:t>
            </w:r>
          </w:p>
        </w:tc>
        <w:tc>
          <w:tcPr>
            <w:tcW w:w="3750" w:type="dxa"/>
            <w:tcMar>
              <w:top w:w="100" w:type="dxa"/>
              <w:left w:w="100" w:type="dxa"/>
              <w:bottom w:w="100" w:type="dxa"/>
              <w:right w:w="100" w:type="dxa"/>
            </w:tcMar>
          </w:tcPr>
          <w:p w14:paraId="4FD68854" w14:textId="77777777" w:rsidR="007542A2" w:rsidRDefault="004E0924">
            <w:pPr>
              <w:widowControl w:val="0"/>
              <w:spacing w:line="240" w:lineRule="auto"/>
            </w:pPr>
            <w:r>
              <w:rPr>
                <w:sz w:val="16"/>
                <w:szCs w:val="16"/>
              </w:rPr>
              <w:t>Tables with only an ID field are created.</w:t>
            </w:r>
          </w:p>
        </w:tc>
        <w:tc>
          <w:tcPr>
            <w:tcW w:w="3870" w:type="dxa"/>
            <w:tcMar>
              <w:top w:w="100" w:type="dxa"/>
              <w:left w:w="100" w:type="dxa"/>
              <w:bottom w:w="100" w:type="dxa"/>
              <w:right w:w="100" w:type="dxa"/>
            </w:tcMar>
          </w:tcPr>
          <w:p w14:paraId="7438E95C" w14:textId="77777777" w:rsidR="007542A2" w:rsidRDefault="004E0924">
            <w:pPr>
              <w:widowControl w:val="0"/>
              <w:spacing w:line="240" w:lineRule="auto"/>
            </w:pPr>
            <w:r>
              <w:rPr>
                <w:sz w:val="16"/>
                <w:szCs w:val="16"/>
              </w:rPr>
              <w:t>No changes needed.</w:t>
            </w:r>
          </w:p>
        </w:tc>
      </w:tr>
      <w:tr w:rsidR="007542A2" w14:paraId="4A7853B6" w14:textId="77777777">
        <w:trPr>
          <w:trHeight w:val="360"/>
        </w:trPr>
        <w:tc>
          <w:tcPr>
            <w:tcW w:w="3720" w:type="dxa"/>
            <w:vMerge w:val="restart"/>
            <w:tcMar>
              <w:top w:w="100" w:type="dxa"/>
              <w:left w:w="100" w:type="dxa"/>
              <w:bottom w:w="100" w:type="dxa"/>
              <w:right w:w="100" w:type="dxa"/>
            </w:tcMar>
          </w:tcPr>
          <w:p w14:paraId="09868095" w14:textId="77777777" w:rsidR="007542A2" w:rsidRDefault="004E0924">
            <w:pPr>
              <w:widowControl w:val="0"/>
              <w:spacing w:line="240" w:lineRule="auto"/>
            </w:pPr>
            <w:r>
              <w:rPr>
                <w:sz w:val="16"/>
                <w:szCs w:val="16"/>
                <w:u w:val="single"/>
              </w:rPr>
              <w:t>class.openDB.inc.php.queryTable()</w:t>
            </w:r>
          </w:p>
        </w:tc>
        <w:tc>
          <w:tcPr>
            <w:tcW w:w="2220" w:type="dxa"/>
            <w:tcMar>
              <w:top w:w="100" w:type="dxa"/>
              <w:left w:w="100" w:type="dxa"/>
              <w:bottom w:w="100" w:type="dxa"/>
              <w:right w:w="100" w:type="dxa"/>
            </w:tcMar>
          </w:tcPr>
          <w:p w14:paraId="07FF8B48" w14:textId="77777777" w:rsidR="007542A2" w:rsidRDefault="004E0924">
            <w:pPr>
              <w:widowControl w:val="0"/>
              <w:spacing w:line="240" w:lineRule="auto"/>
            </w:pPr>
            <w:r>
              <w:rPr>
                <w:sz w:val="16"/>
                <w:szCs w:val="16"/>
              </w:rPr>
              <w:t>The correct query is executed.</w:t>
            </w:r>
          </w:p>
        </w:tc>
        <w:tc>
          <w:tcPr>
            <w:tcW w:w="3750" w:type="dxa"/>
            <w:tcMar>
              <w:top w:w="100" w:type="dxa"/>
              <w:left w:w="100" w:type="dxa"/>
              <w:bottom w:w="100" w:type="dxa"/>
              <w:right w:w="100" w:type="dxa"/>
            </w:tcMar>
          </w:tcPr>
          <w:p w14:paraId="718EF0A4" w14:textId="77777777" w:rsidR="007542A2" w:rsidRDefault="004E0924">
            <w:pPr>
              <w:widowControl w:val="0"/>
              <w:spacing w:line="240" w:lineRule="auto"/>
            </w:pPr>
            <w:r>
              <w:rPr>
                <w:sz w:val="16"/>
                <w:szCs w:val="16"/>
              </w:rPr>
              <w:t>The correct query is executed, even if the query is selected as a direct by the direct parameter.</w:t>
            </w:r>
          </w:p>
        </w:tc>
        <w:tc>
          <w:tcPr>
            <w:tcW w:w="3870" w:type="dxa"/>
            <w:tcMar>
              <w:top w:w="100" w:type="dxa"/>
              <w:left w:w="100" w:type="dxa"/>
              <w:bottom w:w="100" w:type="dxa"/>
              <w:right w:w="100" w:type="dxa"/>
            </w:tcMar>
          </w:tcPr>
          <w:p w14:paraId="13B2B938" w14:textId="77777777" w:rsidR="007542A2" w:rsidRDefault="004E0924">
            <w:pPr>
              <w:widowControl w:val="0"/>
              <w:spacing w:line="240" w:lineRule="auto"/>
            </w:pPr>
            <w:r>
              <w:rPr>
                <w:sz w:val="16"/>
                <w:szCs w:val="16"/>
              </w:rPr>
              <w:t>No changes needed.</w:t>
            </w:r>
          </w:p>
        </w:tc>
      </w:tr>
      <w:tr w:rsidR="007542A2" w14:paraId="34A156D0" w14:textId="77777777">
        <w:trPr>
          <w:trHeight w:val="360"/>
        </w:trPr>
        <w:tc>
          <w:tcPr>
            <w:tcW w:w="3720" w:type="dxa"/>
            <w:vMerge/>
            <w:tcMar>
              <w:top w:w="100" w:type="dxa"/>
              <w:left w:w="100" w:type="dxa"/>
              <w:bottom w:w="100" w:type="dxa"/>
              <w:right w:w="100" w:type="dxa"/>
            </w:tcMar>
          </w:tcPr>
          <w:p w14:paraId="05305A11" w14:textId="77777777" w:rsidR="007542A2" w:rsidRDefault="007542A2">
            <w:pPr>
              <w:widowControl w:val="0"/>
              <w:spacing w:line="240" w:lineRule="auto"/>
            </w:pPr>
          </w:p>
        </w:tc>
        <w:tc>
          <w:tcPr>
            <w:tcW w:w="2220" w:type="dxa"/>
            <w:tcMar>
              <w:top w:w="100" w:type="dxa"/>
              <w:left w:w="100" w:type="dxa"/>
              <w:bottom w:w="100" w:type="dxa"/>
              <w:right w:w="100" w:type="dxa"/>
            </w:tcMar>
          </w:tcPr>
          <w:p w14:paraId="2AFBF5B3" w14:textId="77777777" w:rsidR="007542A2" w:rsidRDefault="004E0924">
            <w:pPr>
              <w:widowControl w:val="0"/>
              <w:spacing w:line="240" w:lineRule="auto"/>
            </w:pPr>
            <w:r>
              <w:rPr>
                <w:sz w:val="16"/>
                <w:szCs w:val="16"/>
              </w:rPr>
              <w:t>The query not to be executed.</w:t>
            </w:r>
          </w:p>
        </w:tc>
        <w:tc>
          <w:tcPr>
            <w:tcW w:w="3750" w:type="dxa"/>
            <w:tcMar>
              <w:top w:w="100" w:type="dxa"/>
              <w:left w:w="100" w:type="dxa"/>
              <w:bottom w:w="100" w:type="dxa"/>
              <w:right w:w="100" w:type="dxa"/>
            </w:tcMar>
          </w:tcPr>
          <w:p w14:paraId="1F0D9E5C" w14:textId="77777777" w:rsidR="007542A2" w:rsidRDefault="004E0924">
            <w:pPr>
              <w:widowControl w:val="0"/>
              <w:spacing w:line="240" w:lineRule="auto"/>
            </w:pPr>
            <w:r>
              <w:rPr>
                <w:sz w:val="16"/>
                <w:szCs w:val="16"/>
              </w:rPr>
              <w:t>No query was executed.</w:t>
            </w:r>
          </w:p>
        </w:tc>
        <w:tc>
          <w:tcPr>
            <w:tcW w:w="3870" w:type="dxa"/>
            <w:tcMar>
              <w:top w:w="100" w:type="dxa"/>
              <w:left w:w="100" w:type="dxa"/>
              <w:bottom w:w="100" w:type="dxa"/>
              <w:right w:w="100" w:type="dxa"/>
            </w:tcMar>
          </w:tcPr>
          <w:p w14:paraId="6880EA17" w14:textId="77777777" w:rsidR="007542A2" w:rsidRDefault="004E0924">
            <w:pPr>
              <w:widowControl w:val="0"/>
              <w:spacing w:line="240" w:lineRule="auto"/>
            </w:pPr>
            <w:r>
              <w:rPr>
                <w:sz w:val="16"/>
                <w:szCs w:val="16"/>
              </w:rPr>
              <w:t>No changes needed.</w:t>
            </w:r>
          </w:p>
        </w:tc>
      </w:tr>
      <w:tr w:rsidR="007542A2" w14:paraId="6A0A1F88" w14:textId="77777777">
        <w:trPr>
          <w:trHeight w:val="360"/>
        </w:trPr>
        <w:tc>
          <w:tcPr>
            <w:tcW w:w="3720" w:type="dxa"/>
            <w:vMerge/>
            <w:tcMar>
              <w:top w:w="100" w:type="dxa"/>
              <w:left w:w="100" w:type="dxa"/>
              <w:bottom w:w="100" w:type="dxa"/>
              <w:right w:w="100" w:type="dxa"/>
            </w:tcMar>
          </w:tcPr>
          <w:p w14:paraId="2C8C36F7" w14:textId="77777777" w:rsidR="007542A2" w:rsidRDefault="007542A2">
            <w:pPr>
              <w:widowControl w:val="0"/>
              <w:spacing w:line="240" w:lineRule="auto"/>
            </w:pPr>
          </w:p>
        </w:tc>
        <w:tc>
          <w:tcPr>
            <w:tcW w:w="2220" w:type="dxa"/>
            <w:tcMar>
              <w:top w:w="100" w:type="dxa"/>
              <w:left w:w="100" w:type="dxa"/>
              <w:bottom w:w="100" w:type="dxa"/>
              <w:right w:w="100" w:type="dxa"/>
            </w:tcMar>
          </w:tcPr>
          <w:p w14:paraId="1A256D8F" w14:textId="77777777" w:rsidR="007542A2" w:rsidRDefault="004E0924">
            <w:pPr>
              <w:widowControl w:val="0"/>
              <w:spacing w:line="240" w:lineRule="auto"/>
            </w:pPr>
            <w:r>
              <w:rPr>
                <w:sz w:val="16"/>
                <w:szCs w:val="16"/>
              </w:rPr>
              <w:t>Return an empty results set.</w:t>
            </w:r>
          </w:p>
        </w:tc>
        <w:tc>
          <w:tcPr>
            <w:tcW w:w="3750" w:type="dxa"/>
            <w:tcMar>
              <w:top w:w="100" w:type="dxa"/>
              <w:left w:w="100" w:type="dxa"/>
              <w:bottom w:w="100" w:type="dxa"/>
              <w:right w:w="100" w:type="dxa"/>
            </w:tcMar>
          </w:tcPr>
          <w:p w14:paraId="28E8D9E6" w14:textId="77777777" w:rsidR="007542A2" w:rsidRDefault="004E0924">
            <w:pPr>
              <w:widowControl w:val="0"/>
              <w:spacing w:line="240" w:lineRule="auto"/>
            </w:pPr>
            <w:r>
              <w:rPr>
                <w:sz w:val="16"/>
                <w:szCs w:val="16"/>
              </w:rPr>
              <w:t>An empty result set was returned.</w:t>
            </w:r>
          </w:p>
        </w:tc>
        <w:tc>
          <w:tcPr>
            <w:tcW w:w="3870" w:type="dxa"/>
            <w:tcMar>
              <w:top w:w="100" w:type="dxa"/>
              <w:left w:w="100" w:type="dxa"/>
              <w:bottom w:w="100" w:type="dxa"/>
              <w:right w:w="100" w:type="dxa"/>
            </w:tcMar>
          </w:tcPr>
          <w:p w14:paraId="07FC02F5" w14:textId="77777777" w:rsidR="007542A2" w:rsidRDefault="004E0924">
            <w:pPr>
              <w:widowControl w:val="0"/>
              <w:spacing w:line="240" w:lineRule="auto"/>
            </w:pPr>
            <w:r>
              <w:rPr>
                <w:sz w:val="16"/>
                <w:szCs w:val="16"/>
              </w:rPr>
              <w:t>No changes needed.</w:t>
            </w:r>
          </w:p>
        </w:tc>
      </w:tr>
      <w:tr w:rsidR="007542A2" w14:paraId="57C6CF0D" w14:textId="77777777">
        <w:trPr>
          <w:trHeight w:val="360"/>
        </w:trPr>
        <w:tc>
          <w:tcPr>
            <w:tcW w:w="3720" w:type="dxa"/>
            <w:vMerge w:val="restart"/>
            <w:tcMar>
              <w:top w:w="100" w:type="dxa"/>
              <w:left w:w="100" w:type="dxa"/>
              <w:bottom w:w="100" w:type="dxa"/>
              <w:right w:w="100" w:type="dxa"/>
            </w:tcMar>
          </w:tcPr>
          <w:p w14:paraId="21689CE5" w14:textId="0BD8A394" w:rsidR="007542A2" w:rsidRDefault="004E0924">
            <w:pPr>
              <w:widowControl w:val="0"/>
              <w:spacing w:line="240" w:lineRule="auto"/>
            </w:pPr>
            <w:r>
              <w:rPr>
                <w:sz w:val="16"/>
                <w:szCs w:val="16"/>
                <w:u w:val="single"/>
              </w:rPr>
              <w:t>class.openDB.inc.php.inse</w:t>
            </w:r>
            <w:r w:rsidR="001721EA">
              <w:rPr>
                <w:sz w:val="16"/>
                <w:szCs w:val="16"/>
                <w:u w:val="single"/>
              </w:rPr>
              <w:t>rtTable</w:t>
            </w:r>
            <w:r>
              <w:rPr>
                <w:sz w:val="16"/>
                <w:szCs w:val="16"/>
                <w:u w:val="single"/>
              </w:rPr>
              <w:t>()</w:t>
            </w:r>
          </w:p>
        </w:tc>
        <w:tc>
          <w:tcPr>
            <w:tcW w:w="2220" w:type="dxa"/>
            <w:tcMar>
              <w:top w:w="100" w:type="dxa"/>
              <w:left w:w="100" w:type="dxa"/>
              <w:bottom w:w="100" w:type="dxa"/>
              <w:right w:w="100" w:type="dxa"/>
            </w:tcMar>
          </w:tcPr>
          <w:p w14:paraId="4557B3AA" w14:textId="77777777" w:rsidR="007542A2" w:rsidRDefault="004E0924">
            <w:pPr>
              <w:widowControl w:val="0"/>
              <w:spacing w:line="240" w:lineRule="auto"/>
            </w:pPr>
            <w:r>
              <w:rPr>
                <w:sz w:val="16"/>
                <w:szCs w:val="16"/>
              </w:rPr>
              <w:t>The record with all of the correct details to be inserted to the correct database table.</w:t>
            </w:r>
          </w:p>
        </w:tc>
        <w:tc>
          <w:tcPr>
            <w:tcW w:w="3750" w:type="dxa"/>
            <w:tcMar>
              <w:top w:w="100" w:type="dxa"/>
              <w:left w:w="100" w:type="dxa"/>
              <w:bottom w:w="100" w:type="dxa"/>
              <w:right w:w="100" w:type="dxa"/>
            </w:tcMar>
          </w:tcPr>
          <w:p w14:paraId="50945C9F" w14:textId="77777777" w:rsidR="007542A2" w:rsidRDefault="004E0924">
            <w:pPr>
              <w:widowControl w:val="0"/>
              <w:spacing w:line="240" w:lineRule="auto"/>
            </w:pPr>
            <w:r>
              <w:rPr>
                <w:sz w:val="16"/>
                <w:szCs w:val="16"/>
              </w:rPr>
              <w:t>Records were inserted correctly with all of the columns.</w:t>
            </w:r>
          </w:p>
        </w:tc>
        <w:tc>
          <w:tcPr>
            <w:tcW w:w="3870" w:type="dxa"/>
            <w:tcMar>
              <w:top w:w="100" w:type="dxa"/>
              <w:left w:w="100" w:type="dxa"/>
              <w:bottom w:w="100" w:type="dxa"/>
              <w:right w:w="100" w:type="dxa"/>
            </w:tcMar>
          </w:tcPr>
          <w:p w14:paraId="66B20DC3" w14:textId="77777777" w:rsidR="007542A2" w:rsidRDefault="004E0924">
            <w:pPr>
              <w:widowControl w:val="0"/>
              <w:spacing w:line="240" w:lineRule="auto"/>
            </w:pPr>
            <w:r>
              <w:rPr>
                <w:sz w:val="16"/>
                <w:szCs w:val="16"/>
              </w:rPr>
              <w:t>No changes needed.</w:t>
            </w:r>
          </w:p>
        </w:tc>
      </w:tr>
      <w:tr w:rsidR="007542A2" w14:paraId="77EFDC2A" w14:textId="77777777">
        <w:trPr>
          <w:trHeight w:val="360"/>
        </w:trPr>
        <w:tc>
          <w:tcPr>
            <w:tcW w:w="3720" w:type="dxa"/>
            <w:vMerge/>
            <w:tcMar>
              <w:top w:w="100" w:type="dxa"/>
              <w:left w:w="100" w:type="dxa"/>
              <w:bottom w:w="100" w:type="dxa"/>
              <w:right w:w="100" w:type="dxa"/>
            </w:tcMar>
          </w:tcPr>
          <w:p w14:paraId="0101FE11" w14:textId="77777777" w:rsidR="007542A2" w:rsidRDefault="007542A2">
            <w:pPr>
              <w:widowControl w:val="0"/>
              <w:spacing w:line="240" w:lineRule="auto"/>
            </w:pPr>
          </w:p>
        </w:tc>
        <w:tc>
          <w:tcPr>
            <w:tcW w:w="2220" w:type="dxa"/>
            <w:tcMar>
              <w:top w:w="100" w:type="dxa"/>
              <w:left w:w="100" w:type="dxa"/>
              <w:bottom w:w="100" w:type="dxa"/>
              <w:right w:w="100" w:type="dxa"/>
            </w:tcMar>
          </w:tcPr>
          <w:p w14:paraId="447C8B92" w14:textId="77777777" w:rsidR="007542A2" w:rsidRDefault="004E0924">
            <w:pPr>
              <w:widowControl w:val="0"/>
              <w:spacing w:line="240" w:lineRule="auto"/>
            </w:pPr>
            <w:r>
              <w:rPr>
                <w:sz w:val="16"/>
                <w:szCs w:val="16"/>
              </w:rPr>
              <w:t>No data is inserted into any table.</w:t>
            </w:r>
          </w:p>
        </w:tc>
        <w:tc>
          <w:tcPr>
            <w:tcW w:w="3750" w:type="dxa"/>
            <w:tcMar>
              <w:top w:w="100" w:type="dxa"/>
              <w:left w:w="100" w:type="dxa"/>
              <w:bottom w:w="100" w:type="dxa"/>
              <w:right w:w="100" w:type="dxa"/>
            </w:tcMar>
          </w:tcPr>
          <w:p w14:paraId="79033F1F" w14:textId="77777777" w:rsidR="007542A2" w:rsidRDefault="004E0924">
            <w:pPr>
              <w:widowControl w:val="0"/>
              <w:spacing w:line="240" w:lineRule="auto"/>
            </w:pPr>
            <w:r>
              <w:rPr>
                <w:sz w:val="16"/>
                <w:szCs w:val="16"/>
              </w:rPr>
              <w:t>No data was inserted into the table.</w:t>
            </w:r>
          </w:p>
        </w:tc>
        <w:tc>
          <w:tcPr>
            <w:tcW w:w="3870" w:type="dxa"/>
            <w:tcMar>
              <w:top w:w="100" w:type="dxa"/>
              <w:left w:w="100" w:type="dxa"/>
              <w:bottom w:w="100" w:type="dxa"/>
              <w:right w:w="100" w:type="dxa"/>
            </w:tcMar>
          </w:tcPr>
          <w:p w14:paraId="0C9980D3" w14:textId="77777777" w:rsidR="007542A2" w:rsidRDefault="004E0924">
            <w:pPr>
              <w:widowControl w:val="0"/>
              <w:spacing w:line="240" w:lineRule="auto"/>
            </w:pPr>
            <w:r>
              <w:rPr>
                <w:sz w:val="16"/>
                <w:szCs w:val="16"/>
              </w:rPr>
              <w:t>No changes needed.</w:t>
            </w:r>
          </w:p>
        </w:tc>
      </w:tr>
      <w:tr w:rsidR="007542A2" w14:paraId="1DA6BF06" w14:textId="77777777">
        <w:trPr>
          <w:trHeight w:val="360"/>
        </w:trPr>
        <w:tc>
          <w:tcPr>
            <w:tcW w:w="3720" w:type="dxa"/>
            <w:vMerge/>
            <w:tcMar>
              <w:top w:w="100" w:type="dxa"/>
              <w:left w:w="100" w:type="dxa"/>
              <w:bottom w:w="100" w:type="dxa"/>
              <w:right w:w="100" w:type="dxa"/>
            </w:tcMar>
          </w:tcPr>
          <w:p w14:paraId="47DE3C55" w14:textId="77777777" w:rsidR="007542A2" w:rsidRDefault="007542A2">
            <w:pPr>
              <w:widowControl w:val="0"/>
              <w:spacing w:line="240" w:lineRule="auto"/>
            </w:pPr>
          </w:p>
        </w:tc>
        <w:tc>
          <w:tcPr>
            <w:tcW w:w="2220" w:type="dxa"/>
            <w:tcMar>
              <w:top w:w="100" w:type="dxa"/>
              <w:left w:w="100" w:type="dxa"/>
              <w:bottom w:w="100" w:type="dxa"/>
              <w:right w:w="100" w:type="dxa"/>
            </w:tcMar>
          </w:tcPr>
          <w:p w14:paraId="33BD5322"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12B196B"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D7ADE15" w14:textId="77777777" w:rsidR="007542A2" w:rsidRDefault="004E0924">
            <w:pPr>
              <w:widowControl w:val="0"/>
              <w:spacing w:line="240" w:lineRule="auto"/>
            </w:pPr>
            <w:r>
              <w:rPr>
                <w:sz w:val="16"/>
                <w:szCs w:val="16"/>
              </w:rPr>
              <w:t>N/A</w:t>
            </w:r>
          </w:p>
        </w:tc>
      </w:tr>
      <w:tr w:rsidR="007542A2" w14:paraId="0EAFF306" w14:textId="77777777">
        <w:trPr>
          <w:trHeight w:val="360"/>
        </w:trPr>
        <w:tc>
          <w:tcPr>
            <w:tcW w:w="3720" w:type="dxa"/>
            <w:vMerge w:val="restart"/>
            <w:tcMar>
              <w:top w:w="100" w:type="dxa"/>
              <w:left w:w="100" w:type="dxa"/>
              <w:bottom w:w="100" w:type="dxa"/>
              <w:right w:w="100" w:type="dxa"/>
            </w:tcMar>
          </w:tcPr>
          <w:p w14:paraId="20FAFDB5" w14:textId="77777777" w:rsidR="007542A2" w:rsidRDefault="004E0924">
            <w:pPr>
              <w:widowControl w:val="0"/>
              <w:spacing w:line="240" w:lineRule="auto"/>
            </w:pPr>
            <w:r>
              <w:rPr>
                <w:sz w:val="16"/>
                <w:szCs w:val="16"/>
                <w:u w:val="single"/>
              </w:rPr>
              <w:t>class.openDB.inc.php.updateTable()</w:t>
            </w:r>
          </w:p>
        </w:tc>
        <w:tc>
          <w:tcPr>
            <w:tcW w:w="2220" w:type="dxa"/>
            <w:tcMar>
              <w:top w:w="100" w:type="dxa"/>
              <w:left w:w="100" w:type="dxa"/>
              <w:bottom w:w="100" w:type="dxa"/>
              <w:right w:w="100" w:type="dxa"/>
            </w:tcMar>
          </w:tcPr>
          <w:p w14:paraId="57E3C8E4" w14:textId="77777777" w:rsidR="007542A2" w:rsidRDefault="004E0924">
            <w:pPr>
              <w:widowControl w:val="0"/>
              <w:spacing w:line="240" w:lineRule="auto"/>
            </w:pPr>
            <w:r>
              <w:rPr>
                <w:sz w:val="16"/>
                <w:szCs w:val="16"/>
              </w:rPr>
              <w:t>The correct record is updated with the new data.</w:t>
            </w:r>
          </w:p>
        </w:tc>
        <w:tc>
          <w:tcPr>
            <w:tcW w:w="3750" w:type="dxa"/>
            <w:tcMar>
              <w:top w:w="100" w:type="dxa"/>
              <w:left w:w="100" w:type="dxa"/>
              <w:bottom w:w="100" w:type="dxa"/>
              <w:right w:w="100" w:type="dxa"/>
            </w:tcMar>
          </w:tcPr>
          <w:p w14:paraId="589EBF40" w14:textId="77777777" w:rsidR="007542A2" w:rsidRDefault="004E0924">
            <w:pPr>
              <w:widowControl w:val="0"/>
              <w:spacing w:line="240" w:lineRule="auto"/>
            </w:pPr>
            <w:r>
              <w:rPr>
                <w:sz w:val="16"/>
                <w:szCs w:val="16"/>
              </w:rPr>
              <w:t>The record’s columns were updated correctly, according to some given reference data (a column that remained unchanged in its value).</w:t>
            </w:r>
          </w:p>
        </w:tc>
        <w:tc>
          <w:tcPr>
            <w:tcW w:w="3870" w:type="dxa"/>
            <w:tcMar>
              <w:top w:w="100" w:type="dxa"/>
              <w:left w:w="100" w:type="dxa"/>
              <w:bottom w:w="100" w:type="dxa"/>
              <w:right w:w="100" w:type="dxa"/>
            </w:tcMar>
          </w:tcPr>
          <w:p w14:paraId="5D1BCDB8" w14:textId="77777777" w:rsidR="007542A2" w:rsidRDefault="004E0924">
            <w:pPr>
              <w:widowControl w:val="0"/>
              <w:spacing w:line="240" w:lineRule="auto"/>
            </w:pPr>
            <w:r>
              <w:rPr>
                <w:sz w:val="16"/>
                <w:szCs w:val="16"/>
              </w:rPr>
              <w:t>No changes needed.</w:t>
            </w:r>
          </w:p>
        </w:tc>
      </w:tr>
      <w:tr w:rsidR="007542A2" w14:paraId="05ECA15E" w14:textId="77777777">
        <w:trPr>
          <w:trHeight w:val="360"/>
        </w:trPr>
        <w:tc>
          <w:tcPr>
            <w:tcW w:w="3720" w:type="dxa"/>
            <w:vMerge/>
            <w:tcMar>
              <w:top w:w="100" w:type="dxa"/>
              <w:left w:w="100" w:type="dxa"/>
              <w:bottom w:w="100" w:type="dxa"/>
              <w:right w:w="100" w:type="dxa"/>
            </w:tcMar>
          </w:tcPr>
          <w:p w14:paraId="0F0AE53B" w14:textId="77777777" w:rsidR="007542A2" w:rsidRDefault="007542A2">
            <w:pPr>
              <w:widowControl w:val="0"/>
              <w:spacing w:line="240" w:lineRule="auto"/>
            </w:pPr>
          </w:p>
        </w:tc>
        <w:tc>
          <w:tcPr>
            <w:tcW w:w="2220" w:type="dxa"/>
            <w:tcMar>
              <w:top w:w="100" w:type="dxa"/>
              <w:left w:w="100" w:type="dxa"/>
              <w:bottom w:w="100" w:type="dxa"/>
              <w:right w:w="100" w:type="dxa"/>
            </w:tcMar>
          </w:tcPr>
          <w:p w14:paraId="3008B6D1" w14:textId="77777777" w:rsidR="007542A2" w:rsidRDefault="004E0924">
            <w:pPr>
              <w:widowControl w:val="0"/>
              <w:spacing w:line="240" w:lineRule="auto"/>
            </w:pPr>
            <w:r>
              <w:rPr>
                <w:sz w:val="16"/>
                <w:szCs w:val="16"/>
              </w:rPr>
              <w:t>The table isn’t updated.</w:t>
            </w:r>
          </w:p>
        </w:tc>
        <w:tc>
          <w:tcPr>
            <w:tcW w:w="3750" w:type="dxa"/>
            <w:tcMar>
              <w:top w:w="100" w:type="dxa"/>
              <w:left w:w="100" w:type="dxa"/>
              <w:bottom w:w="100" w:type="dxa"/>
              <w:right w:w="100" w:type="dxa"/>
            </w:tcMar>
          </w:tcPr>
          <w:p w14:paraId="595A341C" w14:textId="77777777" w:rsidR="007542A2" w:rsidRDefault="004E0924">
            <w:pPr>
              <w:widowControl w:val="0"/>
              <w:spacing w:line="240" w:lineRule="auto"/>
            </w:pPr>
            <w:r>
              <w:rPr>
                <w:sz w:val="16"/>
                <w:szCs w:val="16"/>
              </w:rPr>
              <w:t>The row in the table wasn’t updated.</w:t>
            </w:r>
          </w:p>
        </w:tc>
        <w:tc>
          <w:tcPr>
            <w:tcW w:w="3870" w:type="dxa"/>
            <w:tcMar>
              <w:top w:w="100" w:type="dxa"/>
              <w:left w:w="100" w:type="dxa"/>
              <w:bottom w:w="100" w:type="dxa"/>
              <w:right w:w="100" w:type="dxa"/>
            </w:tcMar>
          </w:tcPr>
          <w:p w14:paraId="748DFB3F" w14:textId="77777777" w:rsidR="007542A2" w:rsidRDefault="004E0924">
            <w:pPr>
              <w:widowControl w:val="0"/>
              <w:spacing w:line="240" w:lineRule="auto"/>
            </w:pPr>
            <w:r>
              <w:rPr>
                <w:sz w:val="16"/>
                <w:szCs w:val="16"/>
              </w:rPr>
              <w:t>No changes needed.</w:t>
            </w:r>
          </w:p>
        </w:tc>
      </w:tr>
      <w:tr w:rsidR="007542A2" w14:paraId="14697FB6" w14:textId="77777777">
        <w:trPr>
          <w:trHeight w:val="360"/>
        </w:trPr>
        <w:tc>
          <w:tcPr>
            <w:tcW w:w="3720" w:type="dxa"/>
            <w:vMerge/>
            <w:tcMar>
              <w:top w:w="100" w:type="dxa"/>
              <w:left w:w="100" w:type="dxa"/>
              <w:bottom w:w="100" w:type="dxa"/>
              <w:right w:w="100" w:type="dxa"/>
            </w:tcMar>
          </w:tcPr>
          <w:p w14:paraId="61F741D4" w14:textId="77777777" w:rsidR="007542A2" w:rsidRDefault="007542A2">
            <w:pPr>
              <w:widowControl w:val="0"/>
              <w:spacing w:line="240" w:lineRule="auto"/>
            </w:pPr>
          </w:p>
        </w:tc>
        <w:tc>
          <w:tcPr>
            <w:tcW w:w="2220" w:type="dxa"/>
            <w:tcMar>
              <w:top w:w="100" w:type="dxa"/>
              <w:left w:w="100" w:type="dxa"/>
              <w:bottom w:w="100" w:type="dxa"/>
              <w:right w:w="100" w:type="dxa"/>
            </w:tcMar>
          </w:tcPr>
          <w:p w14:paraId="65A54212" w14:textId="77777777" w:rsidR="007542A2" w:rsidRDefault="004E0924">
            <w:pPr>
              <w:widowControl w:val="0"/>
              <w:spacing w:line="240" w:lineRule="auto"/>
            </w:pPr>
            <w:r>
              <w:rPr>
                <w:sz w:val="16"/>
                <w:szCs w:val="16"/>
              </w:rPr>
              <w:t>The correct record is updated with the new single items of data.</w:t>
            </w:r>
          </w:p>
        </w:tc>
        <w:tc>
          <w:tcPr>
            <w:tcW w:w="3750" w:type="dxa"/>
            <w:tcMar>
              <w:top w:w="100" w:type="dxa"/>
              <w:left w:w="100" w:type="dxa"/>
              <w:bottom w:w="100" w:type="dxa"/>
              <w:right w:w="100" w:type="dxa"/>
            </w:tcMar>
          </w:tcPr>
          <w:p w14:paraId="0FE4A780" w14:textId="77777777" w:rsidR="007542A2" w:rsidRDefault="004E0924">
            <w:pPr>
              <w:widowControl w:val="0"/>
              <w:spacing w:line="240" w:lineRule="auto"/>
            </w:pPr>
            <w:r>
              <w:rPr>
                <w:sz w:val="16"/>
                <w:szCs w:val="16"/>
              </w:rPr>
              <w:t>The array containing only 1 element of data was inserted without a problem.</w:t>
            </w:r>
          </w:p>
        </w:tc>
        <w:tc>
          <w:tcPr>
            <w:tcW w:w="3870" w:type="dxa"/>
            <w:tcMar>
              <w:top w:w="100" w:type="dxa"/>
              <w:left w:w="100" w:type="dxa"/>
              <w:bottom w:w="100" w:type="dxa"/>
              <w:right w:w="100" w:type="dxa"/>
            </w:tcMar>
          </w:tcPr>
          <w:p w14:paraId="51FA8FBF" w14:textId="77777777" w:rsidR="007542A2" w:rsidRDefault="004E0924">
            <w:pPr>
              <w:widowControl w:val="0"/>
              <w:spacing w:line="240" w:lineRule="auto"/>
            </w:pPr>
            <w:r>
              <w:rPr>
                <w:sz w:val="16"/>
                <w:szCs w:val="16"/>
              </w:rPr>
              <w:t>No changes needed.</w:t>
            </w:r>
          </w:p>
        </w:tc>
      </w:tr>
      <w:tr w:rsidR="007542A2" w14:paraId="7FB7B25F" w14:textId="77777777">
        <w:tc>
          <w:tcPr>
            <w:tcW w:w="3720" w:type="dxa"/>
            <w:tcMar>
              <w:top w:w="100" w:type="dxa"/>
              <w:left w:w="100" w:type="dxa"/>
              <w:bottom w:w="100" w:type="dxa"/>
              <w:right w:w="100" w:type="dxa"/>
            </w:tcMar>
          </w:tcPr>
          <w:p w14:paraId="2E551D1E" w14:textId="77777777" w:rsidR="007542A2" w:rsidRDefault="004E0924">
            <w:pPr>
              <w:widowControl w:val="0"/>
              <w:spacing w:line="240" w:lineRule="auto"/>
            </w:pPr>
            <w:r>
              <w:rPr>
                <w:u w:val="single"/>
              </w:rPr>
              <w:t>createTables.php</w:t>
            </w:r>
          </w:p>
        </w:tc>
        <w:tc>
          <w:tcPr>
            <w:tcW w:w="2220" w:type="dxa"/>
            <w:tcMar>
              <w:top w:w="100" w:type="dxa"/>
              <w:left w:w="100" w:type="dxa"/>
              <w:bottom w:w="100" w:type="dxa"/>
              <w:right w:w="100" w:type="dxa"/>
            </w:tcMar>
          </w:tcPr>
          <w:p w14:paraId="124AE3FD"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5E191D73"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048BBBFE" w14:textId="77777777" w:rsidR="007542A2" w:rsidRDefault="004E0924">
            <w:pPr>
              <w:widowControl w:val="0"/>
              <w:spacing w:line="240" w:lineRule="auto"/>
            </w:pPr>
            <w:r>
              <w:rPr>
                <w:b/>
                <w:sz w:val="16"/>
                <w:szCs w:val="16"/>
              </w:rPr>
              <w:t>-</w:t>
            </w:r>
          </w:p>
        </w:tc>
      </w:tr>
      <w:tr w:rsidR="007542A2" w14:paraId="597E726D" w14:textId="77777777">
        <w:trPr>
          <w:trHeight w:val="360"/>
        </w:trPr>
        <w:tc>
          <w:tcPr>
            <w:tcW w:w="3720" w:type="dxa"/>
            <w:vMerge w:val="restart"/>
            <w:tcMar>
              <w:top w:w="100" w:type="dxa"/>
              <w:left w:w="100" w:type="dxa"/>
              <w:bottom w:w="100" w:type="dxa"/>
              <w:right w:w="100" w:type="dxa"/>
            </w:tcMar>
          </w:tcPr>
          <w:p w14:paraId="4542E212" w14:textId="77777777" w:rsidR="007542A2" w:rsidRDefault="004E0924">
            <w:pPr>
              <w:widowControl w:val="0"/>
              <w:spacing w:line="240" w:lineRule="auto"/>
            </w:pPr>
            <w:r>
              <w:rPr>
                <w:sz w:val="16"/>
                <w:szCs w:val="16"/>
                <w:u w:val="single"/>
              </w:rPr>
              <w:t>createTables.php.1</w:t>
            </w:r>
          </w:p>
        </w:tc>
        <w:tc>
          <w:tcPr>
            <w:tcW w:w="2220" w:type="dxa"/>
            <w:tcMar>
              <w:top w:w="100" w:type="dxa"/>
              <w:left w:w="100" w:type="dxa"/>
              <w:bottom w:w="100" w:type="dxa"/>
              <w:right w:w="100" w:type="dxa"/>
            </w:tcMar>
          </w:tcPr>
          <w:p w14:paraId="31E7943F" w14:textId="77777777" w:rsidR="007542A2" w:rsidRDefault="004E0924">
            <w:pPr>
              <w:widowControl w:val="0"/>
              <w:spacing w:line="240" w:lineRule="auto"/>
            </w:pPr>
            <w:r>
              <w:rPr>
                <w:sz w:val="16"/>
                <w:szCs w:val="16"/>
              </w:rPr>
              <w:t>The tables are created successfully.</w:t>
            </w:r>
          </w:p>
        </w:tc>
        <w:tc>
          <w:tcPr>
            <w:tcW w:w="3750" w:type="dxa"/>
            <w:tcMar>
              <w:top w:w="100" w:type="dxa"/>
              <w:left w:w="100" w:type="dxa"/>
              <w:bottom w:w="100" w:type="dxa"/>
              <w:right w:w="100" w:type="dxa"/>
            </w:tcMar>
          </w:tcPr>
          <w:p w14:paraId="1C2F0836" w14:textId="004EA06A" w:rsidR="007542A2" w:rsidRDefault="004E0924">
            <w:pPr>
              <w:widowControl w:val="0"/>
              <w:spacing w:line="240" w:lineRule="auto"/>
            </w:pPr>
            <w:r>
              <w:rPr>
                <w:sz w:val="16"/>
                <w:szCs w:val="16"/>
              </w:rPr>
              <w:t>All the tables were added without an issue, including the correct data types a</w:t>
            </w:r>
            <w:r w:rsidR="001721EA">
              <w:rPr>
                <w:sz w:val="16"/>
                <w:szCs w:val="16"/>
              </w:rPr>
              <w:t>nd fields that remain constant.</w:t>
            </w:r>
          </w:p>
        </w:tc>
        <w:tc>
          <w:tcPr>
            <w:tcW w:w="3870" w:type="dxa"/>
            <w:tcMar>
              <w:top w:w="100" w:type="dxa"/>
              <w:left w:w="100" w:type="dxa"/>
              <w:bottom w:w="100" w:type="dxa"/>
              <w:right w:w="100" w:type="dxa"/>
            </w:tcMar>
          </w:tcPr>
          <w:p w14:paraId="535AB27E" w14:textId="77777777" w:rsidR="007542A2" w:rsidRDefault="004E0924">
            <w:pPr>
              <w:widowControl w:val="0"/>
              <w:spacing w:line="240" w:lineRule="auto"/>
            </w:pPr>
            <w:r>
              <w:rPr>
                <w:sz w:val="16"/>
                <w:szCs w:val="16"/>
              </w:rPr>
              <w:t>No changes needed.</w:t>
            </w:r>
          </w:p>
        </w:tc>
      </w:tr>
      <w:tr w:rsidR="007542A2" w14:paraId="5406E439" w14:textId="77777777">
        <w:trPr>
          <w:trHeight w:val="420"/>
        </w:trPr>
        <w:tc>
          <w:tcPr>
            <w:tcW w:w="3720" w:type="dxa"/>
            <w:vMerge/>
            <w:tcMar>
              <w:top w:w="100" w:type="dxa"/>
              <w:left w:w="100" w:type="dxa"/>
              <w:bottom w:w="100" w:type="dxa"/>
              <w:right w:w="100" w:type="dxa"/>
            </w:tcMar>
          </w:tcPr>
          <w:p w14:paraId="62F89397" w14:textId="77777777" w:rsidR="007542A2" w:rsidRDefault="007542A2">
            <w:pPr>
              <w:widowControl w:val="0"/>
              <w:spacing w:line="240" w:lineRule="auto"/>
            </w:pPr>
          </w:p>
        </w:tc>
        <w:tc>
          <w:tcPr>
            <w:tcW w:w="2220" w:type="dxa"/>
            <w:tcMar>
              <w:top w:w="100" w:type="dxa"/>
              <w:left w:w="100" w:type="dxa"/>
              <w:bottom w:w="100" w:type="dxa"/>
              <w:right w:w="100" w:type="dxa"/>
            </w:tcMar>
          </w:tcPr>
          <w:p w14:paraId="7542F972"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2568725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2F74B0C" w14:textId="77777777" w:rsidR="007542A2" w:rsidRDefault="004E0924">
            <w:pPr>
              <w:widowControl w:val="0"/>
              <w:spacing w:line="240" w:lineRule="auto"/>
            </w:pPr>
            <w:r>
              <w:rPr>
                <w:sz w:val="16"/>
                <w:szCs w:val="16"/>
              </w:rPr>
              <w:t>N/A</w:t>
            </w:r>
          </w:p>
        </w:tc>
      </w:tr>
      <w:tr w:rsidR="007542A2" w14:paraId="46883396" w14:textId="77777777">
        <w:trPr>
          <w:trHeight w:val="360"/>
        </w:trPr>
        <w:tc>
          <w:tcPr>
            <w:tcW w:w="3720" w:type="dxa"/>
            <w:vMerge/>
            <w:tcMar>
              <w:top w:w="100" w:type="dxa"/>
              <w:left w:w="100" w:type="dxa"/>
              <w:bottom w:w="100" w:type="dxa"/>
              <w:right w:w="100" w:type="dxa"/>
            </w:tcMar>
          </w:tcPr>
          <w:p w14:paraId="276E48E2" w14:textId="77777777" w:rsidR="007542A2" w:rsidRDefault="007542A2">
            <w:pPr>
              <w:widowControl w:val="0"/>
              <w:spacing w:line="240" w:lineRule="auto"/>
            </w:pPr>
          </w:p>
        </w:tc>
        <w:tc>
          <w:tcPr>
            <w:tcW w:w="2220" w:type="dxa"/>
            <w:tcMar>
              <w:top w:w="100" w:type="dxa"/>
              <w:left w:w="100" w:type="dxa"/>
              <w:bottom w:w="100" w:type="dxa"/>
              <w:right w:w="100" w:type="dxa"/>
            </w:tcMar>
          </w:tcPr>
          <w:p w14:paraId="4CEEC856"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7F887AF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1E2028A" w14:textId="77777777" w:rsidR="007542A2" w:rsidRDefault="004E0924">
            <w:pPr>
              <w:widowControl w:val="0"/>
              <w:spacing w:line="240" w:lineRule="auto"/>
            </w:pPr>
            <w:r>
              <w:rPr>
                <w:sz w:val="16"/>
                <w:szCs w:val="16"/>
              </w:rPr>
              <w:t>N/A</w:t>
            </w:r>
          </w:p>
        </w:tc>
      </w:tr>
      <w:tr w:rsidR="007542A2" w14:paraId="6BC62060" w14:textId="77777777">
        <w:tc>
          <w:tcPr>
            <w:tcW w:w="3720" w:type="dxa"/>
            <w:tcMar>
              <w:top w:w="100" w:type="dxa"/>
              <w:left w:w="100" w:type="dxa"/>
              <w:bottom w:w="100" w:type="dxa"/>
              <w:right w:w="100" w:type="dxa"/>
            </w:tcMar>
          </w:tcPr>
          <w:p w14:paraId="722FD7F5" w14:textId="77777777" w:rsidR="007542A2" w:rsidRDefault="004E0924">
            <w:pPr>
              <w:widowControl w:val="0"/>
              <w:spacing w:line="240" w:lineRule="auto"/>
            </w:pPr>
            <w:r>
              <w:rPr>
                <w:u w:val="single"/>
              </w:rPr>
              <w:t>functions.php</w:t>
            </w:r>
          </w:p>
        </w:tc>
        <w:tc>
          <w:tcPr>
            <w:tcW w:w="2220" w:type="dxa"/>
            <w:tcMar>
              <w:top w:w="100" w:type="dxa"/>
              <w:left w:w="100" w:type="dxa"/>
              <w:bottom w:w="100" w:type="dxa"/>
              <w:right w:w="100" w:type="dxa"/>
            </w:tcMar>
          </w:tcPr>
          <w:p w14:paraId="307CC35F" w14:textId="77777777" w:rsidR="007542A2" w:rsidRDefault="004E0924">
            <w:pPr>
              <w:widowControl w:val="0"/>
              <w:spacing w:line="240" w:lineRule="auto"/>
            </w:pPr>
            <w:r>
              <w:rPr>
                <w:b/>
                <w:sz w:val="16"/>
                <w:szCs w:val="16"/>
              </w:rPr>
              <w:t>-</w:t>
            </w:r>
          </w:p>
        </w:tc>
        <w:tc>
          <w:tcPr>
            <w:tcW w:w="3750" w:type="dxa"/>
            <w:tcMar>
              <w:top w:w="100" w:type="dxa"/>
              <w:left w:w="100" w:type="dxa"/>
              <w:bottom w:w="100" w:type="dxa"/>
              <w:right w:w="100" w:type="dxa"/>
            </w:tcMar>
          </w:tcPr>
          <w:p w14:paraId="3D5FE69C" w14:textId="77777777" w:rsidR="007542A2" w:rsidRDefault="004E0924">
            <w:pPr>
              <w:widowControl w:val="0"/>
              <w:spacing w:line="240" w:lineRule="auto"/>
            </w:pPr>
            <w:r>
              <w:rPr>
                <w:b/>
                <w:sz w:val="16"/>
                <w:szCs w:val="16"/>
              </w:rPr>
              <w:t>-</w:t>
            </w:r>
          </w:p>
        </w:tc>
        <w:tc>
          <w:tcPr>
            <w:tcW w:w="3870" w:type="dxa"/>
            <w:tcMar>
              <w:top w:w="100" w:type="dxa"/>
              <w:left w:w="100" w:type="dxa"/>
              <w:bottom w:w="100" w:type="dxa"/>
              <w:right w:w="100" w:type="dxa"/>
            </w:tcMar>
          </w:tcPr>
          <w:p w14:paraId="231EB302" w14:textId="77777777" w:rsidR="007542A2" w:rsidRDefault="004E0924">
            <w:pPr>
              <w:widowControl w:val="0"/>
              <w:spacing w:line="240" w:lineRule="auto"/>
            </w:pPr>
            <w:r>
              <w:rPr>
                <w:b/>
                <w:sz w:val="16"/>
                <w:szCs w:val="16"/>
              </w:rPr>
              <w:t>-</w:t>
            </w:r>
          </w:p>
        </w:tc>
      </w:tr>
      <w:tr w:rsidR="007542A2" w14:paraId="3723411E" w14:textId="77777777">
        <w:trPr>
          <w:trHeight w:val="420"/>
        </w:trPr>
        <w:tc>
          <w:tcPr>
            <w:tcW w:w="3720" w:type="dxa"/>
            <w:vMerge w:val="restart"/>
            <w:tcMar>
              <w:top w:w="100" w:type="dxa"/>
              <w:left w:w="100" w:type="dxa"/>
              <w:bottom w:w="100" w:type="dxa"/>
              <w:right w:w="100" w:type="dxa"/>
            </w:tcMar>
          </w:tcPr>
          <w:p w14:paraId="2AD4FC1C" w14:textId="77777777" w:rsidR="007542A2" w:rsidRDefault="004E0924">
            <w:pPr>
              <w:widowControl w:val="0"/>
              <w:spacing w:line="240" w:lineRule="auto"/>
            </w:pPr>
            <w:r>
              <w:rPr>
                <w:sz w:val="16"/>
                <w:szCs w:val="16"/>
                <w:u w:val="single"/>
              </w:rPr>
              <w:lastRenderedPageBreak/>
              <w:t>functions.php.getUserLevel()</w:t>
            </w:r>
          </w:p>
        </w:tc>
        <w:tc>
          <w:tcPr>
            <w:tcW w:w="2220" w:type="dxa"/>
            <w:tcMar>
              <w:top w:w="100" w:type="dxa"/>
              <w:left w:w="100" w:type="dxa"/>
              <w:bottom w:w="100" w:type="dxa"/>
              <w:right w:w="100" w:type="dxa"/>
            </w:tcMar>
          </w:tcPr>
          <w:p w14:paraId="47D8941D" w14:textId="77777777" w:rsidR="007542A2" w:rsidRDefault="004E0924">
            <w:pPr>
              <w:widowControl w:val="0"/>
              <w:spacing w:line="240" w:lineRule="auto"/>
            </w:pPr>
            <w:r>
              <w:rPr>
                <w:sz w:val="16"/>
                <w:szCs w:val="16"/>
              </w:rPr>
              <w:t>The user level for the user ID in the cookie is returned.</w:t>
            </w:r>
          </w:p>
        </w:tc>
        <w:tc>
          <w:tcPr>
            <w:tcW w:w="3750" w:type="dxa"/>
            <w:tcMar>
              <w:top w:w="100" w:type="dxa"/>
              <w:left w:w="100" w:type="dxa"/>
              <w:bottom w:w="100" w:type="dxa"/>
              <w:right w:w="100" w:type="dxa"/>
            </w:tcMar>
          </w:tcPr>
          <w:p w14:paraId="5AB7037C" w14:textId="77777777" w:rsidR="007542A2" w:rsidRDefault="004E0924">
            <w:pPr>
              <w:widowControl w:val="0"/>
              <w:spacing w:line="240" w:lineRule="auto"/>
            </w:pPr>
            <w:r>
              <w:rPr>
                <w:sz w:val="16"/>
                <w:szCs w:val="16"/>
              </w:rPr>
              <w:t>The correct user level is returned for a variety of different users with different user levels.</w:t>
            </w:r>
          </w:p>
        </w:tc>
        <w:tc>
          <w:tcPr>
            <w:tcW w:w="3870" w:type="dxa"/>
            <w:tcMar>
              <w:top w:w="100" w:type="dxa"/>
              <w:left w:w="100" w:type="dxa"/>
              <w:bottom w:w="100" w:type="dxa"/>
              <w:right w:w="100" w:type="dxa"/>
            </w:tcMar>
          </w:tcPr>
          <w:p w14:paraId="3A0D9BEA" w14:textId="77777777" w:rsidR="007542A2" w:rsidRDefault="004E0924">
            <w:pPr>
              <w:widowControl w:val="0"/>
              <w:spacing w:line="240" w:lineRule="auto"/>
            </w:pPr>
            <w:r>
              <w:rPr>
                <w:sz w:val="16"/>
                <w:szCs w:val="16"/>
              </w:rPr>
              <w:t>No changes needed.</w:t>
            </w:r>
          </w:p>
        </w:tc>
      </w:tr>
      <w:tr w:rsidR="007542A2" w14:paraId="20B138D3" w14:textId="77777777">
        <w:trPr>
          <w:trHeight w:val="420"/>
        </w:trPr>
        <w:tc>
          <w:tcPr>
            <w:tcW w:w="3720" w:type="dxa"/>
            <w:vMerge/>
            <w:tcMar>
              <w:top w:w="100" w:type="dxa"/>
              <w:left w:w="100" w:type="dxa"/>
              <w:bottom w:w="100" w:type="dxa"/>
              <w:right w:w="100" w:type="dxa"/>
            </w:tcMar>
          </w:tcPr>
          <w:p w14:paraId="5E85DEF5" w14:textId="77777777" w:rsidR="007542A2" w:rsidRDefault="007542A2">
            <w:pPr>
              <w:widowControl w:val="0"/>
              <w:spacing w:line="240" w:lineRule="auto"/>
            </w:pPr>
          </w:p>
        </w:tc>
        <w:tc>
          <w:tcPr>
            <w:tcW w:w="2220" w:type="dxa"/>
            <w:tcMar>
              <w:top w:w="100" w:type="dxa"/>
              <w:left w:w="100" w:type="dxa"/>
              <w:bottom w:w="100" w:type="dxa"/>
              <w:right w:w="100" w:type="dxa"/>
            </w:tcMar>
          </w:tcPr>
          <w:p w14:paraId="50C74CA5"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8D4488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52EE72A6" w14:textId="77777777" w:rsidR="007542A2" w:rsidRDefault="004E0924">
            <w:pPr>
              <w:widowControl w:val="0"/>
              <w:spacing w:line="240" w:lineRule="auto"/>
            </w:pPr>
            <w:r>
              <w:rPr>
                <w:sz w:val="16"/>
                <w:szCs w:val="16"/>
              </w:rPr>
              <w:t>N/A</w:t>
            </w:r>
          </w:p>
        </w:tc>
      </w:tr>
      <w:tr w:rsidR="007542A2" w14:paraId="3C4BB983" w14:textId="77777777">
        <w:trPr>
          <w:trHeight w:val="420"/>
        </w:trPr>
        <w:tc>
          <w:tcPr>
            <w:tcW w:w="3720" w:type="dxa"/>
            <w:vMerge/>
            <w:tcMar>
              <w:top w:w="100" w:type="dxa"/>
              <w:left w:w="100" w:type="dxa"/>
              <w:bottom w:w="100" w:type="dxa"/>
              <w:right w:w="100" w:type="dxa"/>
            </w:tcMar>
          </w:tcPr>
          <w:p w14:paraId="49DDCD6B" w14:textId="77777777" w:rsidR="007542A2" w:rsidRDefault="007542A2">
            <w:pPr>
              <w:widowControl w:val="0"/>
              <w:spacing w:line="240" w:lineRule="auto"/>
            </w:pPr>
          </w:p>
        </w:tc>
        <w:tc>
          <w:tcPr>
            <w:tcW w:w="2220" w:type="dxa"/>
            <w:tcMar>
              <w:top w:w="100" w:type="dxa"/>
              <w:left w:w="100" w:type="dxa"/>
              <w:bottom w:w="100" w:type="dxa"/>
              <w:right w:w="100" w:type="dxa"/>
            </w:tcMar>
          </w:tcPr>
          <w:p w14:paraId="5D1E68BF"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72A5504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B05E5BF" w14:textId="77777777" w:rsidR="007542A2" w:rsidRDefault="004E0924">
            <w:pPr>
              <w:widowControl w:val="0"/>
              <w:spacing w:line="240" w:lineRule="auto"/>
            </w:pPr>
            <w:r>
              <w:rPr>
                <w:sz w:val="16"/>
                <w:szCs w:val="16"/>
              </w:rPr>
              <w:t>N/A</w:t>
            </w:r>
          </w:p>
        </w:tc>
      </w:tr>
      <w:tr w:rsidR="007542A2" w14:paraId="5F54759D" w14:textId="77777777">
        <w:trPr>
          <w:trHeight w:val="420"/>
        </w:trPr>
        <w:tc>
          <w:tcPr>
            <w:tcW w:w="3720" w:type="dxa"/>
            <w:vMerge w:val="restart"/>
            <w:tcMar>
              <w:top w:w="100" w:type="dxa"/>
              <w:left w:w="100" w:type="dxa"/>
              <w:bottom w:w="100" w:type="dxa"/>
              <w:right w:w="100" w:type="dxa"/>
            </w:tcMar>
          </w:tcPr>
          <w:p w14:paraId="4018AA5C" w14:textId="77777777" w:rsidR="007542A2" w:rsidRDefault="004E0924">
            <w:pPr>
              <w:widowControl w:val="0"/>
              <w:spacing w:line="240" w:lineRule="auto"/>
            </w:pPr>
            <w:r>
              <w:rPr>
                <w:sz w:val="16"/>
                <w:szCs w:val="16"/>
                <w:u w:val="single"/>
              </w:rPr>
              <w:t>functions.php.formatTime()</w:t>
            </w:r>
          </w:p>
        </w:tc>
        <w:tc>
          <w:tcPr>
            <w:tcW w:w="2220" w:type="dxa"/>
            <w:tcMar>
              <w:top w:w="100" w:type="dxa"/>
              <w:left w:w="100" w:type="dxa"/>
              <w:bottom w:w="100" w:type="dxa"/>
              <w:right w:w="100" w:type="dxa"/>
            </w:tcMar>
          </w:tcPr>
          <w:p w14:paraId="0D4C681D" w14:textId="77777777" w:rsidR="007542A2" w:rsidRDefault="004E0924">
            <w:pPr>
              <w:widowControl w:val="0"/>
              <w:spacing w:line="240" w:lineRule="auto"/>
            </w:pPr>
            <w:r>
              <w:rPr>
                <w:sz w:val="16"/>
                <w:szCs w:val="16"/>
              </w:rPr>
              <w:t>A 3 or 4 digit time is formatted with a colon between the hour and the minute.</w:t>
            </w:r>
          </w:p>
        </w:tc>
        <w:tc>
          <w:tcPr>
            <w:tcW w:w="3750" w:type="dxa"/>
            <w:tcMar>
              <w:top w:w="100" w:type="dxa"/>
              <w:left w:w="100" w:type="dxa"/>
              <w:bottom w:w="100" w:type="dxa"/>
              <w:right w:w="100" w:type="dxa"/>
            </w:tcMar>
          </w:tcPr>
          <w:p w14:paraId="4742C819" w14:textId="77777777" w:rsidR="007542A2" w:rsidRDefault="004E0924">
            <w:pPr>
              <w:widowControl w:val="0"/>
              <w:spacing w:line="240" w:lineRule="auto"/>
            </w:pPr>
            <w:r>
              <w:rPr>
                <w:sz w:val="16"/>
                <w:szCs w:val="16"/>
              </w:rPr>
              <w:t>The time is formatted correctly with a colon.</w:t>
            </w:r>
          </w:p>
        </w:tc>
        <w:tc>
          <w:tcPr>
            <w:tcW w:w="3870" w:type="dxa"/>
            <w:tcMar>
              <w:top w:w="100" w:type="dxa"/>
              <w:left w:w="100" w:type="dxa"/>
              <w:bottom w:w="100" w:type="dxa"/>
              <w:right w:w="100" w:type="dxa"/>
            </w:tcMar>
          </w:tcPr>
          <w:p w14:paraId="68033D53" w14:textId="77777777" w:rsidR="007542A2" w:rsidRDefault="004E0924">
            <w:pPr>
              <w:widowControl w:val="0"/>
              <w:spacing w:line="240" w:lineRule="auto"/>
            </w:pPr>
            <w:r>
              <w:rPr>
                <w:sz w:val="16"/>
                <w:szCs w:val="16"/>
              </w:rPr>
              <w:t>No changes needed.</w:t>
            </w:r>
          </w:p>
        </w:tc>
      </w:tr>
      <w:tr w:rsidR="007542A2" w14:paraId="2F9C17E1" w14:textId="77777777">
        <w:trPr>
          <w:trHeight w:val="420"/>
        </w:trPr>
        <w:tc>
          <w:tcPr>
            <w:tcW w:w="3720" w:type="dxa"/>
            <w:vMerge/>
            <w:tcMar>
              <w:top w:w="100" w:type="dxa"/>
              <w:left w:w="100" w:type="dxa"/>
              <w:bottom w:w="100" w:type="dxa"/>
              <w:right w:w="100" w:type="dxa"/>
            </w:tcMar>
          </w:tcPr>
          <w:p w14:paraId="4630E76B" w14:textId="77777777" w:rsidR="007542A2" w:rsidRDefault="007542A2">
            <w:pPr>
              <w:widowControl w:val="0"/>
              <w:spacing w:line="240" w:lineRule="auto"/>
            </w:pPr>
          </w:p>
        </w:tc>
        <w:tc>
          <w:tcPr>
            <w:tcW w:w="2220" w:type="dxa"/>
            <w:tcMar>
              <w:top w:w="100" w:type="dxa"/>
              <w:left w:w="100" w:type="dxa"/>
              <w:bottom w:w="100" w:type="dxa"/>
              <w:right w:w="100" w:type="dxa"/>
            </w:tcMar>
          </w:tcPr>
          <w:p w14:paraId="5D2AD67A"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F72E1A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547D3FC" w14:textId="77777777" w:rsidR="007542A2" w:rsidRDefault="004E0924">
            <w:pPr>
              <w:widowControl w:val="0"/>
              <w:spacing w:line="240" w:lineRule="auto"/>
            </w:pPr>
            <w:r>
              <w:rPr>
                <w:sz w:val="16"/>
                <w:szCs w:val="16"/>
              </w:rPr>
              <w:t>N/A</w:t>
            </w:r>
          </w:p>
        </w:tc>
      </w:tr>
      <w:tr w:rsidR="007542A2" w14:paraId="5442BA3B" w14:textId="77777777">
        <w:trPr>
          <w:trHeight w:val="420"/>
        </w:trPr>
        <w:tc>
          <w:tcPr>
            <w:tcW w:w="3720" w:type="dxa"/>
            <w:vMerge/>
            <w:tcMar>
              <w:top w:w="100" w:type="dxa"/>
              <w:left w:w="100" w:type="dxa"/>
              <w:bottom w:w="100" w:type="dxa"/>
              <w:right w:w="100" w:type="dxa"/>
            </w:tcMar>
          </w:tcPr>
          <w:p w14:paraId="124CE876" w14:textId="77777777" w:rsidR="007542A2" w:rsidRDefault="007542A2">
            <w:pPr>
              <w:widowControl w:val="0"/>
              <w:spacing w:line="240" w:lineRule="auto"/>
            </w:pPr>
          </w:p>
        </w:tc>
        <w:tc>
          <w:tcPr>
            <w:tcW w:w="2220" w:type="dxa"/>
            <w:tcMar>
              <w:top w:w="100" w:type="dxa"/>
              <w:left w:w="100" w:type="dxa"/>
              <w:bottom w:w="100" w:type="dxa"/>
              <w:right w:w="100" w:type="dxa"/>
            </w:tcMar>
          </w:tcPr>
          <w:p w14:paraId="2B7EA28D"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42ED11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3183F58" w14:textId="77777777" w:rsidR="007542A2" w:rsidRDefault="004E0924">
            <w:pPr>
              <w:widowControl w:val="0"/>
              <w:spacing w:line="240" w:lineRule="auto"/>
            </w:pPr>
            <w:r>
              <w:rPr>
                <w:sz w:val="16"/>
                <w:szCs w:val="16"/>
              </w:rPr>
              <w:t>N/A</w:t>
            </w:r>
          </w:p>
        </w:tc>
      </w:tr>
      <w:tr w:rsidR="007542A2" w14:paraId="17CCF91F" w14:textId="77777777">
        <w:trPr>
          <w:trHeight w:val="420"/>
        </w:trPr>
        <w:tc>
          <w:tcPr>
            <w:tcW w:w="3720" w:type="dxa"/>
            <w:vMerge w:val="restart"/>
            <w:tcMar>
              <w:top w:w="100" w:type="dxa"/>
              <w:left w:w="100" w:type="dxa"/>
              <w:bottom w:w="100" w:type="dxa"/>
              <w:right w:w="100" w:type="dxa"/>
            </w:tcMar>
          </w:tcPr>
          <w:p w14:paraId="1EEF4A2C" w14:textId="77777777" w:rsidR="007542A2" w:rsidRDefault="004E0924">
            <w:pPr>
              <w:widowControl w:val="0"/>
              <w:spacing w:line="240" w:lineRule="auto"/>
            </w:pPr>
            <w:r>
              <w:rPr>
                <w:sz w:val="16"/>
                <w:szCs w:val="16"/>
                <w:u w:val="single"/>
              </w:rPr>
              <w:t>functions.php.serializeGetVariables()</w:t>
            </w:r>
          </w:p>
        </w:tc>
        <w:tc>
          <w:tcPr>
            <w:tcW w:w="2220" w:type="dxa"/>
            <w:tcMar>
              <w:top w:w="100" w:type="dxa"/>
              <w:left w:w="100" w:type="dxa"/>
              <w:bottom w:w="100" w:type="dxa"/>
              <w:right w:w="100" w:type="dxa"/>
            </w:tcMar>
          </w:tcPr>
          <w:p w14:paraId="5CFD3135" w14:textId="77777777" w:rsidR="007542A2" w:rsidRDefault="004E0924">
            <w:pPr>
              <w:widowControl w:val="0"/>
              <w:spacing w:line="240" w:lineRule="auto"/>
            </w:pPr>
            <w:r>
              <w:rPr>
                <w:sz w:val="16"/>
                <w:szCs w:val="16"/>
              </w:rPr>
              <w:t>The $_GET variables are all serialised into a single string.</w:t>
            </w:r>
          </w:p>
        </w:tc>
        <w:tc>
          <w:tcPr>
            <w:tcW w:w="3750" w:type="dxa"/>
            <w:tcMar>
              <w:top w:w="100" w:type="dxa"/>
              <w:left w:w="100" w:type="dxa"/>
              <w:bottom w:w="100" w:type="dxa"/>
              <w:right w:w="100" w:type="dxa"/>
            </w:tcMar>
          </w:tcPr>
          <w:p w14:paraId="78559312" w14:textId="77777777" w:rsidR="007542A2" w:rsidRDefault="004E0924">
            <w:pPr>
              <w:widowControl w:val="0"/>
              <w:spacing w:line="240" w:lineRule="auto"/>
            </w:pPr>
            <w:r>
              <w:rPr>
                <w:sz w:val="16"/>
                <w:szCs w:val="16"/>
              </w:rPr>
              <w:t>All of the $_GET variables are serialised without an issue.</w:t>
            </w:r>
          </w:p>
        </w:tc>
        <w:tc>
          <w:tcPr>
            <w:tcW w:w="3870" w:type="dxa"/>
            <w:tcMar>
              <w:top w:w="100" w:type="dxa"/>
              <w:left w:w="100" w:type="dxa"/>
              <w:bottom w:w="100" w:type="dxa"/>
              <w:right w:w="100" w:type="dxa"/>
            </w:tcMar>
          </w:tcPr>
          <w:p w14:paraId="05F80B0F" w14:textId="77777777" w:rsidR="007542A2" w:rsidRDefault="004E0924">
            <w:pPr>
              <w:widowControl w:val="0"/>
              <w:spacing w:line="240" w:lineRule="auto"/>
            </w:pPr>
            <w:r>
              <w:rPr>
                <w:sz w:val="16"/>
                <w:szCs w:val="16"/>
              </w:rPr>
              <w:t>No changes needed.</w:t>
            </w:r>
          </w:p>
        </w:tc>
      </w:tr>
      <w:tr w:rsidR="007542A2" w14:paraId="2A31106F" w14:textId="77777777">
        <w:trPr>
          <w:trHeight w:val="420"/>
        </w:trPr>
        <w:tc>
          <w:tcPr>
            <w:tcW w:w="3720" w:type="dxa"/>
            <w:vMerge/>
            <w:tcMar>
              <w:top w:w="100" w:type="dxa"/>
              <w:left w:w="100" w:type="dxa"/>
              <w:bottom w:w="100" w:type="dxa"/>
              <w:right w:w="100" w:type="dxa"/>
            </w:tcMar>
          </w:tcPr>
          <w:p w14:paraId="2D7DD65B" w14:textId="77777777" w:rsidR="007542A2" w:rsidRDefault="007542A2">
            <w:pPr>
              <w:widowControl w:val="0"/>
              <w:spacing w:line="240" w:lineRule="auto"/>
            </w:pPr>
          </w:p>
        </w:tc>
        <w:tc>
          <w:tcPr>
            <w:tcW w:w="2220" w:type="dxa"/>
            <w:tcMar>
              <w:top w:w="100" w:type="dxa"/>
              <w:left w:w="100" w:type="dxa"/>
              <w:bottom w:w="100" w:type="dxa"/>
              <w:right w:w="100" w:type="dxa"/>
            </w:tcMar>
          </w:tcPr>
          <w:p w14:paraId="4F952E75" w14:textId="77777777" w:rsidR="007542A2" w:rsidRDefault="004E0924">
            <w:pPr>
              <w:widowControl w:val="0"/>
              <w:spacing w:line="240" w:lineRule="auto"/>
            </w:pPr>
            <w:r>
              <w:rPr>
                <w:sz w:val="16"/>
                <w:szCs w:val="16"/>
              </w:rPr>
              <w:t>An error occurs or the $_GET variables just aren’t used in the next stage.</w:t>
            </w:r>
          </w:p>
        </w:tc>
        <w:tc>
          <w:tcPr>
            <w:tcW w:w="3750" w:type="dxa"/>
            <w:tcMar>
              <w:top w:w="100" w:type="dxa"/>
              <w:left w:w="100" w:type="dxa"/>
              <w:bottom w:w="100" w:type="dxa"/>
              <w:right w:w="100" w:type="dxa"/>
            </w:tcMar>
          </w:tcPr>
          <w:p w14:paraId="292430B2" w14:textId="77777777" w:rsidR="007542A2" w:rsidRDefault="004E0924">
            <w:pPr>
              <w:widowControl w:val="0"/>
              <w:spacing w:line="240" w:lineRule="auto"/>
            </w:pPr>
            <w:r>
              <w:rPr>
                <w:sz w:val="16"/>
                <w:szCs w:val="16"/>
              </w:rPr>
              <w:t>There is no $_GET string provided.</w:t>
            </w:r>
          </w:p>
        </w:tc>
        <w:tc>
          <w:tcPr>
            <w:tcW w:w="3870" w:type="dxa"/>
            <w:tcMar>
              <w:top w:w="100" w:type="dxa"/>
              <w:left w:w="100" w:type="dxa"/>
              <w:bottom w:w="100" w:type="dxa"/>
              <w:right w:w="100" w:type="dxa"/>
            </w:tcMar>
          </w:tcPr>
          <w:p w14:paraId="6C6CEF9B" w14:textId="77777777" w:rsidR="007542A2" w:rsidRDefault="004E0924">
            <w:pPr>
              <w:widowControl w:val="0"/>
              <w:spacing w:line="240" w:lineRule="auto"/>
            </w:pPr>
            <w:r>
              <w:rPr>
                <w:sz w:val="16"/>
                <w:szCs w:val="16"/>
              </w:rPr>
              <w:t>No changes needed.</w:t>
            </w:r>
          </w:p>
        </w:tc>
      </w:tr>
      <w:tr w:rsidR="007542A2" w14:paraId="79918B5E" w14:textId="77777777">
        <w:trPr>
          <w:trHeight w:val="420"/>
        </w:trPr>
        <w:tc>
          <w:tcPr>
            <w:tcW w:w="3720" w:type="dxa"/>
            <w:vMerge/>
            <w:tcMar>
              <w:top w:w="100" w:type="dxa"/>
              <w:left w:w="100" w:type="dxa"/>
              <w:bottom w:w="100" w:type="dxa"/>
              <w:right w:w="100" w:type="dxa"/>
            </w:tcMar>
          </w:tcPr>
          <w:p w14:paraId="3750475E" w14:textId="77777777" w:rsidR="007542A2" w:rsidRDefault="007542A2">
            <w:pPr>
              <w:widowControl w:val="0"/>
              <w:spacing w:line="240" w:lineRule="auto"/>
            </w:pPr>
          </w:p>
        </w:tc>
        <w:tc>
          <w:tcPr>
            <w:tcW w:w="2220" w:type="dxa"/>
            <w:tcMar>
              <w:top w:w="100" w:type="dxa"/>
              <w:left w:w="100" w:type="dxa"/>
              <w:bottom w:w="100" w:type="dxa"/>
              <w:right w:w="100" w:type="dxa"/>
            </w:tcMar>
          </w:tcPr>
          <w:p w14:paraId="1DCEC135" w14:textId="77777777" w:rsidR="007542A2" w:rsidRDefault="004E0924">
            <w:pPr>
              <w:widowControl w:val="0"/>
              <w:spacing w:line="240" w:lineRule="auto"/>
            </w:pPr>
            <w:r>
              <w:rPr>
                <w:sz w:val="16"/>
                <w:szCs w:val="16"/>
              </w:rPr>
              <w:t>The $_GET variables are all serialised into a single string.</w:t>
            </w:r>
          </w:p>
        </w:tc>
        <w:tc>
          <w:tcPr>
            <w:tcW w:w="3750" w:type="dxa"/>
            <w:tcMar>
              <w:top w:w="100" w:type="dxa"/>
              <w:left w:w="100" w:type="dxa"/>
              <w:bottom w:w="100" w:type="dxa"/>
              <w:right w:w="100" w:type="dxa"/>
            </w:tcMar>
          </w:tcPr>
          <w:p w14:paraId="1FD6E2DA" w14:textId="77777777" w:rsidR="007542A2" w:rsidRDefault="004E0924">
            <w:pPr>
              <w:widowControl w:val="0"/>
              <w:spacing w:line="240" w:lineRule="auto"/>
            </w:pPr>
            <w:r>
              <w:rPr>
                <w:sz w:val="16"/>
                <w:szCs w:val="16"/>
              </w:rPr>
              <w:t>The $_GET variables are serialised correctly.</w:t>
            </w:r>
          </w:p>
        </w:tc>
        <w:tc>
          <w:tcPr>
            <w:tcW w:w="3870" w:type="dxa"/>
            <w:tcMar>
              <w:top w:w="100" w:type="dxa"/>
              <w:left w:w="100" w:type="dxa"/>
              <w:bottom w:w="100" w:type="dxa"/>
              <w:right w:w="100" w:type="dxa"/>
            </w:tcMar>
          </w:tcPr>
          <w:p w14:paraId="11C97B72" w14:textId="77777777" w:rsidR="007542A2" w:rsidRDefault="004E0924">
            <w:pPr>
              <w:widowControl w:val="0"/>
              <w:spacing w:line="240" w:lineRule="auto"/>
            </w:pPr>
            <w:r>
              <w:rPr>
                <w:sz w:val="16"/>
                <w:szCs w:val="16"/>
              </w:rPr>
              <w:t>No changes needed.</w:t>
            </w:r>
          </w:p>
        </w:tc>
      </w:tr>
      <w:tr w:rsidR="007542A2" w14:paraId="2C7FF72A" w14:textId="77777777">
        <w:trPr>
          <w:trHeight w:val="420"/>
        </w:trPr>
        <w:tc>
          <w:tcPr>
            <w:tcW w:w="3720" w:type="dxa"/>
            <w:vMerge w:val="restart"/>
            <w:tcMar>
              <w:top w:w="100" w:type="dxa"/>
              <w:left w:w="100" w:type="dxa"/>
              <w:bottom w:w="100" w:type="dxa"/>
              <w:right w:w="100" w:type="dxa"/>
            </w:tcMar>
          </w:tcPr>
          <w:p w14:paraId="5F9C95E0" w14:textId="77777777" w:rsidR="007542A2" w:rsidRDefault="004E0924">
            <w:pPr>
              <w:widowControl w:val="0"/>
              <w:spacing w:line="240" w:lineRule="auto"/>
            </w:pPr>
            <w:r>
              <w:rPr>
                <w:sz w:val="16"/>
                <w:szCs w:val="16"/>
                <w:u w:val="single"/>
              </w:rPr>
              <w:t>functions.php.destroyCookies()</w:t>
            </w:r>
          </w:p>
        </w:tc>
        <w:tc>
          <w:tcPr>
            <w:tcW w:w="2220" w:type="dxa"/>
            <w:tcMar>
              <w:top w:w="100" w:type="dxa"/>
              <w:left w:w="100" w:type="dxa"/>
              <w:bottom w:w="100" w:type="dxa"/>
              <w:right w:w="100" w:type="dxa"/>
            </w:tcMar>
          </w:tcPr>
          <w:p w14:paraId="152E8E9D" w14:textId="77777777" w:rsidR="007542A2" w:rsidRDefault="004E0924">
            <w:pPr>
              <w:widowControl w:val="0"/>
              <w:spacing w:line="240" w:lineRule="auto"/>
            </w:pPr>
            <w:r>
              <w:rPr>
                <w:sz w:val="16"/>
                <w:szCs w:val="16"/>
              </w:rPr>
              <w:t>The cookies are destroyed to the point where they no longer contain any salvageable data.</w:t>
            </w:r>
          </w:p>
        </w:tc>
        <w:tc>
          <w:tcPr>
            <w:tcW w:w="3750" w:type="dxa"/>
            <w:tcMar>
              <w:top w:w="100" w:type="dxa"/>
              <w:left w:w="100" w:type="dxa"/>
              <w:bottom w:w="100" w:type="dxa"/>
              <w:right w:w="100" w:type="dxa"/>
            </w:tcMar>
          </w:tcPr>
          <w:p w14:paraId="3621E784" w14:textId="77777777" w:rsidR="007542A2" w:rsidRDefault="004E0924">
            <w:pPr>
              <w:widowControl w:val="0"/>
              <w:spacing w:line="240" w:lineRule="auto"/>
            </w:pPr>
            <w:r>
              <w:rPr>
                <w:sz w:val="16"/>
                <w:szCs w:val="16"/>
              </w:rPr>
              <w:t>Cookies are set with an expiry date in the past with blank content (hence leaving no salvageable data).</w:t>
            </w:r>
          </w:p>
        </w:tc>
        <w:tc>
          <w:tcPr>
            <w:tcW w:w="3870" w:type="dxa"/>
            <w:tcMar>
              <w:top w:w="100" w:type="dxa"/>
              <w:left w:w="100" w:type="dxa"/>
              <w:bottom w:w="100" w:type="dxa"/>
              <w:right w:w="100" w:type="dxa"/>
            </w:tcMar>
          </w:tcPr>
          <w:p w14:paraId="4DBB7B8F" w14:textId="77777777" w:rsidR="007542A2" w:rsidRDefault="004E0924">
            <w:pPr>
              <w:widowControl w:val="0"/>
              <w:spacing w:line="240" w:lineRule="auto"/>
            </w:pPr>
            <w:r>
              <w:rPr>
                <w:sz w:val="16"/>
                <w:szCs w:val="16"/>
              </w:rPr>
              <w:t>No changes needed.</w:t>
            </w:r>
          </w:p>
        </w:tc>
      </w:tr>
      <w:tr w:rsidR="007542A2" w14:paraId="7A5DF469" w14:textId="77777777">
        <w:trPr>
          <w:trHeight w:val="420"/>
        </w:trPr>
        <w:tc>
          <w:tcPr>
            <w:tcW w:w="3720" w:type="dxa"/>
            <w:vMerge/>
            <w:tcMar>
              <w:top w:w="100" w:type="dxa"/>
              <w:left w:w="100" w:type="dxa"/>
              <w:bottom w:w="100" w:type="dxa"/>
              <w:right w:w="100" w:type="dxa"/>
            </w:tcMar>
          </w:tcPr>
          <w:p w14:paraId="4439D468" w14:textId="77777777" w:rsidR="007542A2" w:rsidRDefault="007542A2">
            <w:pPr>
              <w:widowControl w:val="0"/>
              <w:spacing w:line="240" w:lineRule="auto"/>
            </w:pPr>
          </w:p>
        </w:tc>
        <w:tc>
          <w:tcPr>
            <w:tcW w:w="2220" w:type="dxa"/>
            <w:tcMar>
              <w:top w:w="100" w:type="dxa"/>
              <w:left w:w="100" w:type="dxa"/>
              <w:bottom w:w="100" w:type="dxa"/>
              <w:right w:w="100" w:type="dxa"/>
            </w:tcMar>
          </w:tcPr>
          <w:p w14:paraId="799684ED"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E766E90"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07C4488" w14:textId="77777777" w:rsidR="007542A2" w:rsidRDefault="004E0924">
            <w:pPr>
              <w:widowControl w:val="0"/>
              <w:spacing w:line="240" w:lineRule="auto"/>
            </w:pPr>
            <w:r>
              <w:rPr>
                <w:sz w:val="16"/>
                <w:szCs w:val="16"/>
              </w:rPr>
              <w:t>N/A</w:t>
            </w:r>
          </w:p>
        </w:tc>
      </w:tr>
      <w:tr w:rsidR="007542A2" w14:paraId="466ADB4A" w14:textId="77777777">
        <w:trPr>
          <w:trHeight w:val="420"/>
        </w:trPr>
        <w:tc>
          <w:tcPr>
            <w:tcW w:w="3720" w:type="dxa"/>
            <w:vMerge/>
            <w:tcMar>
              <w:top w:w="100" w:type="dxa"/>
              <w:left w:w="100" w:type="dxa"/>
              <w:bottom w:w="100" w:type="dxa"/>
              <w:right w:w="100" w:type="dxa"/>
            </w:tcMar>
          </w:tcPr>
          <w:p w14:paraId="01766CA4" w14:textId="77777777" w:rsidR="007542A2" w:rsidRDefault="007542A2">
            <w:pPr>
              <w:widowControl w:val="0"/>
              <w:spacing w:line="240" w:lineRule="auto"/>
            </w:pPr>
          </w:p>
        </w:tc>
        <w:tc>
          <w:tcPr>
            <w:tcW w:w="2220" w:type="dxa"/>
            <w:tcMar>
              <w:top w:w="100" w:type="dxa"/>
              <w:left w:w="100" w:type="dxa"/>
              <w:bottom w:w="100" w:type="dxa"/>
              <w:right w:w="100" w:type="dxa"/>
            </w:tcMar>
          </w:tcPr>
          <w:p w14:paraId="373272DF" w14:textId="77777777" w:rsidR="007542A2" w:rsidRDefault="004E0924">
            <w:pPr>
              <w:widowControl w:val="0"/>
              <w:spacing w:line="240" w:lineRule="auto"/>
            </w:pPr>
            <w:r>
              <w:rPr>
                <w:sz w:val="16"/>
                <w:szCs w:val="16"/>
              </w:rPr>
              <w:t>A cookie is created with an expiry date in the past.</w:t>
            </w:r>
          </w:p>
        </w:tc>
        <w:tc>
          <w:tcPr>
            <w:tcW w:w="3750" w:type="dxa"/>
            <w:tcMar>
              <w:top w:w="100" w:type="dxa"/>
              <w:left w:w="100" w:type="dxa"/>
              <w:bottom w:w="100" w:type="dxa"/>
              <w:right w:w="100" w:type="dxa"/>
            </w:tcMar>
          </w:tcPr>
          <w:p w14:paraId="256D9DB2" w14:textId="77777777" w:rsidR="007542A2" w:rsidRDefault="004E0924">
            <w:pPr>
              <w:widowControl w:val="0"/>
              <w:spacing w:line="240" w:lineRule="auto"/>
            </w:pPr>
            <w:r>
              <w:rPr>
                <w:sz w:val="16"/>
                <w:szCs w:val="16"/>
              </w:rPr>
              <w:t>No problems whatsoever; the cookie is created with no content with an expiry date in the past.</w:t>
            </w:r>
          </w:p>
        </w:tc>
        <w:tc>
          <w:tcPr>
            <w:tcW w:w="3870" w:type="dxa"/>
            <w:tcMar>
              <w:top w:w="100" w:type="dxa"/>
              <w:left w:w="100" w:type="dxa"/>
              <w:bottom w:w="100" w:type="dxa"/>
              <w:right w:w="100" w:type="dxa"/>
            </w:tcMar>
          </w:tcPr>
          <w:p w14:paraId="79477BF2" w14:textId="77777777" w:rsidR="007542A2" w:rsidRDefault="004E0924">
            <w:pPr>
              <w:widowControl w:val="0"/>
              <w:spacing w:line="240" w:lineRule="auto"/>
            </w:pPr>
            <w:r>
              <w:rPr>
                <w:sz w:val="16"/>
                <w:szCs w:val="16"/>
              </w:rPr>
              <w:t>No changes needed.</w:t>
            </w:r>
          </w:p>
        </w:tc>
      </w:tr>
      <w:tr w:rsidR="007542A2" w14:paraId="0CE6CAE7" w14:textId="77777777">
        <w:trPr>
          <w:trHeight w:val="420"/>
        </w:trPr>
        <w:tc>
          <w:tcPr>
            <w:tcW w:w="3720" w:type="dxa"/>
            <w:vMerge w:val="restart"/>
            <w:tcMar>
              <w:top w:w="100" w:type="dxa"/>
              <w:left w:w="100" w:type="dxa"/>
              <w:bottom w:w="100" w:type="dxa"/>
              <w:right w:w="100" w:type="dxa"/>
            </w:tcMar>
          </w:tcPr>
          <w:p w14:paraId="0C6B80C6" w14:textId="77777777" w:rsidR="007542A2" w:rsidRDefault="004E0924">
            <w:pPr>
              <w:widowControl w:val="0"/>
              <w:spacing w:line="240" w:lineRule="auto"/>
            </w:pPr>
            <w:r>
              <w:rPr>
                <w:sz w:val="16"/>
                <w:szCs w:val="16"/>
                <w:u w:val="single"/>
              </w:rPr>
              <w:t>functions.php.returnUserLevelError()</w:t>
            </w:r>
          </w:p>
        </w:tc>
        <w:tc>
          <w:tcPr>
            <w:tcW w:w="2220" w:type="dxa"/>
            <w:tcMar>
              <w:top w:w="100" w:type="dxa"/>
              <w:left w:w="100" w:type="dxa"/>
              <w:bottom w:w="100" w:type="dxa"/>
              <w:right w:w="100" w:type="dxa"/>
            </w:tcMar>
          </w:tcPr>
          <w:p w14:paraId="1337EC12" w14:textId="77777777" w:rsidR="007542A2" w:rsidRDefault="004E0924">
            <w:pPr>
              <w:widowControl w:val="0"/>
              <w:spacing w:line="240" w:lineRule="auto"/>
            </w:pPr>
            <w:r>
              <w:rPr>
                <w:sz w:val="16"/>
                <w:szCs w:val="16"/>
              </w:rPr>
              <w:t>Met with an appropriate message for not being able to view a page.</w:t>
            </w:r>
          </w:p>
        </w:tc>
        <w:tc>
          <w:tcPr>
            <w:tcW w:w="3750" w:type="dxa"/>
            <w:tcMar>
              <w:top w:w="100" w:type="dxa"/>
              <w:left w:w="100" w:type="dxa"/>
              <w:bottom w:w="100" w:type="dxa"/>
              <w:right w:w="100" w:type="dxa"/>
            </w:tcMar>
          </w:tcPr>
          <w:p w14:paraId="63683498" w14:textId="77777777" w:rsidR="007542A2" w:rsidRDefault="004E0924">
            <w:pPr>
              <w:widowControl w:val="0"/>
              <w:spacing w:line="240" w:lineRule="auto"/>
            </w:pPr>
            <w:r>
              <w:rPr>
                <w:sz w:val="16"/>
                <w:szCs w:val="16"/>
              </w:rPr>
              <w:t>The message: “You need to be an 'Administrator' to view this content.” was shown when a student or a teacher tried to view adminPanel.php. Tests on other pages produced a similar result.</w:t>
            </w:r>
          </w:p>
        </w:tc>
        <w:tc>
          <w:tcPr>
            <w:tcW w:w="3870" w:type="dxa"/>
            <w:tcMar>
              <w:top w:w="100" w:type="dxa"/>
              <w:left w:w="100" w:type="dxa"/>
              <w:bottom w:w="100" w:type="dxa"/>
              <w:right w:w="100" w:type="dxa"/>
            </w:tcMar>
          </w:tcPr>
          <w:p w14:paraId="2FB6A50E" w14:textId="77777777" w:rsidR="007542A2" w:rsidRDefault="004E0924">
            <w:pPr>
              <w:widowControl w:val="0"/>
              <w:spacing w:line="240" w:lineRule="auto"/>
            </w:pPr>
            <w:r>
              <w:rPr>
                <w:sz w:val="16"/>
                <w:szCs w:val="16"/>
              </w:rPr>
              <w:t>No changes needed.</w:t>
            </w:r>
          </w:p>
        </w:tc>
      </w:tr>
      <w:tr w:rsidR="007542A2" w14:paraId="0129B8AB" w14:textId="77777777">
        <w:trPr>
          <w:trHeight w:val="420"/>
        </w:trPr>
        <w:tc>
          <w:tcPr>
            <w:tcW w:w="3720" w:type="dxa"/>
            <w:vMerge/>
            <w:tcMar>
              <w:top w:w="100" w:type="dxa"/>
              <w:left w:w="100" w:type="dxa"/>
              <w:bottom w:w="100" w:type="dxa"/>
              <w:right w:w="100" w:type="dxa"/>
            </w:tcMar>
          </w:tcPr>
          <w:p w14:paraId="0D02B7F8" w14:textId="77777777" w:rsidR="007542A2" w:rsidRDefault="007542A2">
            <w:pPr>
              <w:widowControl w:val="0"/>
              <w:spacing w:line="240" w:lineRule="auto"/>
            </w:pPr>
          </w:p>
        </w:tc>
        <w:tc>
          <w:tcPr>
            <w:tcW w:w="2220" w:type="dxa"/>
            <w:tcMar>
              <w:top w:w="100" w:type="dxa"/>
              <w:left w:w="100" w:type="dxa"/>
              <w:bottom w:w="100" w:type="dxa"/>
              <w:right w:w="100" w:type="dxa"/>
            </w:tcMar>
          </w:tcPr>
          <w:p w14:paraId="3C58537A" w14:textId="77777777" w:rsidR="007542A2" w:rsidRDefault="004E0924">
            <w:pPr>
              <w:widowControl w:val="0"/>
              <w:spacing w:line="240" w:lineRule="auto"/>
            </w:pPr>
            <w:r>
              <w:rPr>
                <w:sz w:val="16"/>
                <w:szCs w:val="16"/>
              </w:rPr>
              <w:t>The function fails to return the error message.</w:t>
            </w:r>
          </w:p>
        </w:tc>
        <w:tc>
          <w:tcPr>
            <w:tcW w:w="3750" w:type="dxa"/>
            <w:tcMar>
              <w:top w:w="100" w:type="dxa"/>
              <w:left w:w="100" w:type="dxa"/>
              <w:bottom w:w="100" w:type="dxa"/>
              <w:right w:w="100" w:type="dxa"/>
            </w:tcMar>
          </w:tcPr>
          <w:p w14:paraId="23873382" w14:textId="59FC13D6" w:rsidR="007542A2" w:rsidRDefault="004E0924">
            <w:pPr>
              <w:widowControl w:val="0"/>
              <w:spacing w:line="240" w:lineRule="auto"/>
            </w:pPr>
            <w:r>
              <w:rPr>
                <w:sz w:val="16"/>
                <w:szCs w:val="16"/>
              </w:rPr>
              <w:t xml:space="preserve">The function returns false and no </w:t>
            </w:r>
            <w:r w:rsidR="001721EA">
              <w:rPr>
                <w:sz w:val="16"/>
                <w:szCs w:val="16"/>
              </w:rPr>
              <w:t>text output</w:t>
            </w:r>
            <w:r>
              <w:rPr>
                <w:sz w:val="16"/>
                <w:szCs w:val="16"/>
              </w:rPr>
              <w:t xml:space="preserve"> is returned.</w:t>
            </w:r>
          </w:p>
        </w:tc>
        <w:tc>
          <w:tcPr>
            <w:tcW w:w="3870" w:type="dxa"/>
            <w:tcMar>
              <w:top w:w="100" w:type="dxa"/>
              <w:left w:w="100" w:type="dxa"/>
              <w:bottom w:w="100" w:type="dxa"/>
              <w:right w:w="100" w:type="dxa"/>
            </w:tcMar>
          </w:tcPr>
          <w:p w14:paraId="14CFC0F2" w14:textId="77777777" w:rsidR="007542A2" w:rsidRDefault="004E0924">
            <w:pPr>
              <w:widowControl w:val="0"/>
              <w:spacing w:line="240" w:lineRule="auto"/>
            </w:pPr>
            <w:r>
              <w:rPr>
                <w:sz w:val="16"/>
                <w:szCs w:val="16"/>
              </w:rPr>
              <w:t>No changes needed.</w:t>
            </w:r>
          </w:p>
        </w:tc>
      </w:tr>
      <w:tr w:rsidR="007542A2" w14:paraId="547FE744" w14:textId="77777777">
        <w:trPr>
          <w:trHeight w:val="420"/>
        </w:trPr>
        <w:tc>
          <w:tcPr>
            <w:tcW w:w="3720" w:type="dxa"/>
            <w:vMerge/>
            <w:tcMar>
              <w:top w:w="100" w:type="dxa"/>
              <w:left w:w="100" w:type="dxa"/>
              <w:bottom w:w="100" w:type="dxa"/>
              <w:right w:w="100" w:type="dxa"/>
            </w:tcMar>
          </w:tcPr>
          <w:p w14:paraId="389E26CD" w14:textId="77777777" w:rsidR="007542A2" w:rsidRDefault="007542A2">
            <w:pPr>
              <w:widowControl w:val="0"/>
              <w:spacing w:line="240" w:lineRule="auto"/>
            </w:pPr>
          </w:p>
        </w:tc>
        <w:tc>
          <w:tcPr>
            <w:tcW w:w="2220" w:type="dxa"/>
            <w:tcMar>
              <w:top w:w="100" w:type="dxa"/>
              <w:left w:w="100" w:type="dxa"/>
              <w:bottom w:w="100" w:type="dxa"/>
              <w:right w:w="100" w:type="dxa"/>
            </w:tcMar>
          </w:tcPr>
          <w:p w14:paraId="26436689" w14:textId="77777777" w:rsidR="007542A2" w:rsidRDefault="004E0924">
            <w:pPr>
              <w:widowControl w:val="0"/>
              <w:spacing w:line="240" w:lineRule="auto"/>
            </w:pPr>
            <w:r>
              <w:rPr>
                <w:sz w:val="16"/>
                <w:szCs w:val="16"/>
              </w:rPr>
              <w:t>A user should not be met with any sort of message and should instead be able to view the content of the page.</w:t>
            </w:r>
          </w:p>
        </w:tc>
        <w:tc>
          <w:tcPr>
            <w:tcW w:w="3750" w:type="dxa"/>
            <w:tcMar>
              <w:top w:w="100" w:type="dxa"/>
              <w:left w:w="100" w:type="dxa"/>
              <w:bottom w:w="100" w:type="dxa"/>
              <w:right w:w="100" w:type="dxa"/>
            </w:tcMar>
          </w:tcPr>
          <w:p w14:paraId="02C14F78" w14:textId="77777777" w:rsidR="007542A2" w:rsidRDefault="004E0924">
            <w:pPr>
              <w:widowControl w:val="0"/>
              <w:spacing w:line="240" w:lineRule="auto"/>
            </w:pPr>
            <w:r>
              <w:rPr>
                <w:sz w:val="16"/>
                <w:szCs w:val="16"/>
              </w:rPr>
              <w:t>The message wasn’t shown for any page where a user should have had access.</w:t>
            </w:r>
          </w:p>
        </w:tc>
        <w:tc>
          <w:tcPr>
            <w:tcW w:w="3870" w:type="dxa"/>
            <w:tcMar>
              <w:top w:w="100" w:type="dxa"/>
              <w:left w:w="100" w:type="dxa"/>
              <w:bottom w:w="100" w:type="dxa"/>
              <w:right w:w="100" w:type="dxa"/>
            </w:tcMar>
          </w:tcPr>
          <w:p w14:paraId="4D125CD3" w14:textId="77777777" w:rsidR="007542A2" w:rsidRDefault="004E0924">
            <w:pPr>
              <w:widowControl w:val="0"/>
              <w:spacing w:line="240" w:lineRule="auto"/>
            </w:pPr>
            <w:r>
              <w:rPr>
                <w:sz w:val="16"/>
                <w:szCs w:val="16"/>
              </w:rPr>
              <w:t>No changes needed.</w:t>
            </w:r>
          </w:p>
        </w:tc>
      </w:tr>
      <w:tr w:rsidR="007542A2" w14:paraId="38DCF779" w14:textId="77777777">
        <w:trPr>
          <w:trHeight w:val="420"/>
        </w:trPr>
        <w:tc>
          <w:tcPr>
            <w:tcW w:w="3720" w:type="dxa"/>
            <w:vMerge w:val="restart"/>
            <w:tcMar>
              <w:top w:w="100" w:type="dxa"/>
              <w:left w:w="100" w:type="dxa"/>
              <w:bottom w:w="100" w:type="dxa"/>
              <w:right w:w="100" w:type="dxa"/>
            </w:tcMar>
          </w:tcPr>
          <w:p w14:paraId="49D7F9AA" w14:textId="77777777" w:rsidR="007542A2" w:rsidRDefault="004E0924">
            <w:pPr>
              <w:widowControl w:val="0"/>
              <w:spacing w:line="240" w:lineRule="auto"/>
            </w:pPr>
            <w:r>
              <w:rPr>
                <w:sz w:val="16"/>
                <w:szCs w:val="16"/>
                <w:u w:val="single"/>
              </w:rPr>
              <w:t>functions.php.saltAndHashPassword()</w:t>
            </w:r>
          </w:p>
        </w:tc>
        <w:tc>
          <w:tcPr>
            <w:tcW w:w="2220" w:type="dxa"/>
            <w:tcMar>
              <w:top w:w="100" w:type="dxa"/>
              <w:left w:w="100" w:type="dxa"/>
              <w:bottom w:w="100" w:type="dxa"/>
              <w:right w:w="100" w:type="dxa"/>
            </w:tcMar>
          </w:tcPr>
          <w:p w14:paraId="7D91C00D" w14:textId="77777777" w:rsidR="007542A2" w:rsidRDefault="004E0924">
            <w:pPr>
              <w:widowControl w:val="0"/>
              <w:spacing w:line="240" w:lineRule="auto"/>
            </w:pPr>
            <w:r>
              <w:rPr>
                <w:sz w:val="16"/>
                <w:szCs w:val="16"/>
              </w:rPr>
              <w:t>A hash value is returned according to the SHA-256 hash algorithm.</w:t>
            </w:r>
          </w:p>
        </w:tc>
        <w:tc>
          <w:tcPr>
            <w:tcW w:w="3750" w:type="dxa"/>
            <w:tcMar>
              <w:top w:w="100" w:type="dxa"/>
              <w:left w:w="100" w:type="dxa"/>
              <w:bottom w:w="100" w:type="dxa"/>
              <w:right w:w="100" w:type="dxa"/>
            </w:tcMar>
          </w:tcPr>
          <w:p w14:paraId="5B81B5FF" w14:textId="77777777" w:rsidR="007542A2" w:rsidRDefault="004E0924">
            <w:pPr>
              <w:widowControl w:val="0"/>
              <w:spacing w:line="240" w:lineRule="auto"/>
            </w:pPr>
            <w:r>
              <w:rPr>
                <w:sz w:val="16"/>
                <w:szCs w:val="16"/>
              </w:rPr>
              <w:t>Valid hashes were returned. These were confirmed by being checked against online SHA256 converters with the conjugated string.</w:t>
            </w:r>
          </w:p>
        </w:tc>
        <w:tc>
          <w:tcPr>
            <w:tcW w:w="3870" w:type="dxa"/>
            <w:tcMar>
              <w:top w:w="100" w:type="dxa"/>
              <w:left w:w="100" w:type="dxa"/>
              <w:bottom w:w="100" w:type="dxa"/>
              <w:right w:w="100" w:type="dxa"/>
            </w:tcMar>
          </w:tcPr>
          <w:p w14:paraId="1A2FDA78" w14:textId="77777777" w:rsidR="007542A2" w:rsidRDefault="004E0924">
            <w:pPr>
              <w:widowControl w:val="0"/>
              <w:spacing w:line="240" w:lineRule="auto"/>
            </w:pPr>
            <w:r>
              <w:rPr>
                <w:sz w:val="16"/>
                <w:szCs w:val="16"/>
              </w:rPr>
              <w:t>No changes needed.</w:t>
            </w:r>
          </w:p>
        </w:tc>
      </w:tr>
      <w:tr w:rsidR="007542A2" w14:paraId="52CDAFB2" w14:textId="77777777">
        <w:trPr>
          <w:trHeight w:val="420"/>
        </w:trPr>
        <w:tc>
          <w:tcPr>
            <w:tcW w:w="3720" w:type="dxa"/>
            <w:vMerge/>
            <w:tcMar>
              <w:top w:w="100" w:type="dxa"/>
              <w:left w:w="100" w:type="dxa"/>
              <w:bottom w:w="100" w:type="dxa"/>
              <w:right w:w="100" w:type="dxa"/>
            </w:tcMar>
          </w:tcPr>
          <w:p w14:paraId="100EBA8C" w14:textId="77777777" w:rsidR="007542A2" w:rsidRDefault="007542A2">
            <w:pPr>
              <w:widowControl w:val="0"/>
              <w:spacing w:line="240" w:lineRule="auto"/>
            </w:pPr>
          </w:p>
        </w:tc>
        <w:tc>
          <w:tcPr>
            <w:tcW w:w="2220" w:type="dxa"/>
            <w:tcMar>
              <w:top w:w="100" w:type="dxa"/>
              <w:left w:w="100" w:type="dxa"/>
              <w:bottom w:w="100" w:type="dxa"/>
              <w:right w:w="100" w:type="dxa"/>
            </w:tcMar>
          </w:tcPr>
          <w:p w14:paraId="20173B51" w14:textId="77777777" w:rsidR="007542A2" w:rsidRDefault="004E0924">
            <w:pPr>
              <w:widowControl w:val="0"/>
              <w:spacing w:line="240" w:lineRule="auto"/>
            </w:pPr>
            <w:r>
              <w:rPr>
                <w:sz w:val="16"/>
                <w:szCs w:val="16"/>
              </w:rPr>
              <w:t>The function fails to return the hash.</w:t>
            </w:r>
          </w:p>
        </w:tc>
        <w:tc>
          <w:tcPr>
            <w:tcW w:w="3750" w:type="dxa"/>
            <w:tcMar>
              <w:top w:w="100" w:type="dxa"/>
              <w:left w:w="100" w:type="dxa"/>
              <w:bottom w:w="100" w:type="dxa"/>
              <w:right w:w="100" w:type="dxa"/>
            </w:tcMar>
          </w:tcPr>
          <w:p w14:paraId="364B5D94" w14:textId="77777777" w:rsidR="007542A2" w:rsidRDefault="004E0924">
            <w:pPr>
              <w:widowControl w:val="0"/>
              <w:spacing w:line="240" w:lineRule="auto"/>
            </w:pPr>
            <w:r>
              <w:rPr>
                <w:sz w:val="16"/>
                <w:szCs w:val="16"/>
              </w:rPr>
              <w:t>The function returns false and no hash value is returned.</w:t>
            </w:r>
          </w:p>
        </w:tc>
        <w:tc>
          <w:tcPr>
            <w:tcW w:w="3870" w:type="dxa"/>
            <w:tcMar>
              <w:top w:w="100" w:type="dxa"/>
              <w:left w:w="100" w:type="dxa"/>
              <w:bottom w:w="100" w:type="dxa"/>
              <w:right w:w="100" w:type="dxa"/>
            </w:tcMar>
          </w:tcPr>
          <w:p w14:paraId="0451D7BA" w14:textId="77777777" w:rsidR="007542A2" w:rsidRDefault="007542A2">
            <w:pPr>
              <w:widowControl w:val="0"/>
              <w:spacing w:line="240" w:lineRule="auto"/>
            </w:pPr>
          </w:p>
        </w:tc>
      </w:tr>
      <w:tr w:rsidR="007542A2" w14:paraId="2288A622" w14:textId="77777777">
        <w:trPr>
          <w:trHeight w:val="420"/>
        </w:trPr>
        <w:tc>
          <w:tcPr>
            <w:tcW w:w="3720" w:type="dxa"/>
            <w:vMerge/>
            <w:tcMar>
              <w:top w:w="100" w:type="dxa"/>
              <w:left w:w="100" w:type="dxa"/>
              <w:bottom w:w="100" w:type="dxa"/>
              <w:right w:w="100" w:type="dxa"/>
            </w:tcMar>
          </w:tcPr>
          <w:p w14:paraId="37DA1130" w14:textId="77777777" w:rsidR="007542A2" w:rsidRDefault="007542A2">
            <w:pPr>
              <w:widowControl w:val="0"/>
              <w:spacing w:line="240" w:lineRule="auto"/>
            </w:pPr>
          </w:p>
        </w:tc>
        <w:tc>
          <w:tcPr>
            <w:tcW w:w="2220" w:type="dxa"/>
            <w:tcMar>
              <w:top w:w="100" w:type="dxa"/>
              <w:left w:w="100" w:type="dxa"/>
              <w:bottom w:w="100" w:type="dxa"/>
              <w:right w:w="100" w:type="dxa"/>
            </w:tcMar>
          </w:tcPr>
          <w:p w14:paraId="43D229E4" w14:textId="77777777" w:rsidR="007542A2" w:rsidRDefault="004E0924">
            <w:pPr>
              <w:widowControl w:val="0"/>
              <w:spacing w:line="240" w:lineRule="auto"/>
            </w:pPr>
            <w:r>
              <w:rPr>
                <w:sz w:val="16"/>
                <w:szCs w:val="16"/>
              </w:rPr>
              <w:t>A hash value is returned according to the SHA-256 hash algorithm, but will, of course, only be a hash value of the user ID.</w:t>
            </w:r>
          </w:p>
        </w:tc>
        <w:tc>
          <w:tcPr>
            <w:tcW w:w="3750" w:type="dxa"/>
            <w:tcMar>
              <w:top w:w="100" w:type="dxa"/>
              <w:left w:w="100" w:type="dxa"/>
              <w:bottom w:w="100" w:type="dxa"/>
              <w:right w:w="100" w:type="dxa"/>
            </w:tcMar>
          </w:tcPr>
          <w:p w14:paraId="709DE64B" w14:textId="77777777" w:rsidR="007542A2" w:rsidRDefault="004E0924">
            <w:pPr>
              <w:widowControl w:val="0"/>
              <w:spacing w:line="240" w:lineRule="auto"/>
            </w:pPr>
            <w:r>
              <w:rPr>
                <w:sz w:val="16"/>
                <w:szCs w:val="16"/>
              </w:rPr>
              <w:t>The hash is returned successfully (but is actually only the hash of the userID [and this is allowed in this system]).</w:t>
            </w:r>
          </w:p>
        </w:tc>
        <w:tc>
          <w:tcPr>
            <w:tcW w:w="3870" w:type="dxa"/>
            <w:tcMar>
              <w:top w:w="100" w:type="dxa"/>
              <w:left w:w="100" w:type="dxa"/>
              <w:bottom w:w="100" w:type="dxa"/>
              <w:right w:w="100" w:type="dxa"/>
            </w:tcMar>
          </w:tcPr>
          <w:p w14:paraId="7498BC9C" w14:textId="77777777" w:rsidR="007542A2" w:rsidRDefault="004E0924">
            <w:pPr>
              <w:widowControl w:val="0"/>
              <w:spacing w:line="240" w:lineRule="auto"/>
            </w:pPr>
            <w:r>
              <w:rPr>
                <w:sz w:val="16"/>
                <w:szCs w:val="16"/>
              </w:rPr>
              <w:t>No changes needed.</w:t>
            </w:r>
          </w:p>
        </w:tc>
      </w:tr>
      <w:tr w:rsidR="007542A2" w14:paraId="27C8B20B" w14:textId="77777777">
        <w:trPr>
          <w:trHeight w:val="420"/>
        </w:trPr>
        <w:tc>
          <w:tcPr>
            <w:tcW w:w="3720" w:type="dxa"/>
            <w:vMerge w:val="restart"/>
            <w:tcMar>
              <w:top w:w="100" w:type="dxa"/>
              <w:left w:w="100" w:type="dxa"/>
              <w:bottom w:w="100" w:type="dxa"/>
              <w:right w:w="100" w:type="dxa"/>
            </w:tcMar>
          </w:tcPr>
          <w:p w14:paraId="6F5A2AC2" w14:textId="77777777" w:rsidR="007542A2" w:rsidRDefault="004E0924">
            <w:pPr>
              <w:widowControl w:val="0"/>
              <w:spacing w:line="240" w:lineRule="auto"/>
            </w:pPr>
            <w:r>
              <w:rPr>
                <w:sz w:val="16"/>
                <w:szCs w:val="16"/>
                <w:u w:val="single"/>
              </w:rPr>
              <w:t>functions.php.isCurrentPage()</w:t>
            </w:r>
          </w:p>
        </w:tc>
        <w:tc>
          <w:tcPr>
            <w:tcW w:w="2220" w:type="dxa"/>
            <w:tcMar>
              <w:top w:w="100" w:type="dxa"/>
              <w:left w:w="100" w:type="dxa"/>
              <w:bottom w:w="100" w:type="dxa"/>
              <w:right w:w="100" w:type="dxa"/>
            </w:tcMar>
          </w:tcPr>
          <w:p w14:paraId="71274E75" w14:textId="77777777" w:rsidR="007542A2" w:rsidRDefault="004E0924">
            <w:pPr>
              <w:widowControl w:val="0"/>
              <w:spacing w:line="240" w:lineRule="auto"/>
            </w:pPr>
            <w:r>
              <w:rPr>
                <w:sz w:val="16"/>
                <w:szCs w:val="16"/>
              </w:rPr>
              <w:t>Either a true or false return value depending on whether or not the current page is the page sought.</w:t>
            </w:r>
          </w:p>
        </w:tc>
        <w:tc>
          <w:tcPr>
            <w:tcW w:w="3750" w:type="dxa"/>
            <w:tcMar>
              <w:top w:w="100" w:type="dxa"/>
              <w:left w:w="100" w:type="dxa"/>
              <w:bottom w:w="100" w:type="dxa"/>
              <w:right w:w="100" w:type="dxa"/>
            </w:tcMar>
          </w:tcPr>
          <w:p w14:paraId="0BF9D39F" w14:textId="77777777" w:rsidR="007542A2" w:rsidRDefault="004E0924">
            <w:pPr>
              <w:widowControl w:val="0"/>
              <w:spacing w:line="240" w:lineRule="auto"/>
            </w:pPr>
            <w:r>
              <w:rPr>
                <w:sz w:val="16"/>
                <w:szCs w:val="16"/>
              </w:rPr>
              <w:t>Returns true or false correctly when used on different pages.</w:t>
            </w:r>
          </w:p>
        </w:tc>
        <w:tc>
          <w:tcPr>
            <w:tcW w:w="3870" w:type="dxa"/>
            <w:tcMar>
              <w:top w:w="100" w:type="dxa"/>
              <w:left w:w="100" w:type="dxa"/>
              <w:bottom w:w="100" w:type="dxa"/>
              <w:right w:w="100" w:type="dxa"/>
            </w:tcMar>
          </w:tcPr>
          <w:p w14:paraId="0A382AA5" w14:textId="77777777" w:rsidR="007542A2" w:rsidRDefault="004E0924">
            <w:pPr>
              <w:widowControl w:val="0"/>
              <w:spacing w:line="240" w:lineRule="auto"/>
            </w:pPr>
            <w:r>
              <w:rPr>
                <w:sz w:val="16"/>
                <w:szCs w:val="16"/>
              </w:rPr>
              <w:t>No changes needed.</w:t>
            </w:r>
          </w:p>
        </w:tc>
      </w:tr>
      <w:tr w:rsidR="007542A2" w14:paraId="5EAE14F0" w14:textId="77777777">
        <w:trPr>
          <w:trHeight w:val="420"/>
        </w:trPr>
        <w:tc>
          <w:tcPr>
            <w:tcW w:w="3720" w:type="dxa"/>
            <w:vMerge/>
            <w:tcMar>
              <w:top w:w="100" w:type="dxa"/>
              <w:left w:w="100" w:type="dxa"/>
              <w:bottom w:w="100" w:type="dxa"/>
              <w:right w:w="100" w:type="dxa"/>
            </w:tcMar>
          </w:tcPr>
          <w:p w14:paraId="59630904" w14:textId="77777777" w:rsidR="007542A2" w:rsidRDefault="007542A2">
            <w:pPr>
              <w:widowControl w:val="0"/>
              <w:spacing w:line="240" w:lineRule="auto"/>
            </w:pPr>
          </w:p>
        </w:tc>
        <w:tc>
          <w:tcPr>
            <w:tcW w:w="2220" w:type="dxa"/>
            <w:tcMar>
              <w:top w:w="100" w:type="dxa"/>
              <w:left w:w="100" w:type="dxa"/>
              <w:bottom w:w="100" w:type="dxa"/>
              <w:right w:w="100" w:type="dxa"/>
            </w:tcMar>
          </w:tcPr>
          <w:p w14:paraId="475DC10F"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72C437C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C9D03F7" w14:textId="77777777" w:rsidR="007542A2" w:rsidRDefault="004E0924">
            <w:pPr>
              <w:widowControl w:val="0"/>
              <w:spacing w:line="240" w:lineRule="auto"/>
            </w:pPr>
            <w:r>
              <w:rPr>
                <w:sz w:val="16"/>
                <w:szCs w:val="16"/>
              </w:rPr>
              <w:t>N/A</w:t>
            </w:r>
          </w:p>
        </w:tc>
      </w:tr>
      <w:tr w:rsidR="007542A2" w14:paraId="4470571F" w14:textId="77777777">
        <w:trPr>
          <w:trHeight w:val="420"/>
        </w:trPr>
        <w:tc>
          <w:tcPr>
            <w:tcW w:w="3720" w:type="dxa"/>
            <w:vMerge/>
            <w:tcMar>
              <w:top w:w="100" w:type="dxa"/>
              <w:left w:w="100" w:type="dxa"/>
              <w:bottom w:w="100" w:type="dxa"/>
              <w:right w:w="100" w:type="dxa"/>
            </w:tcMar>
          </w:tcPr>
          <w:p w14:paraId="57661EEA" w14:textId="77777777" w:rsidR="007542A2" w:rsidRDefault="007542A2">
            <w:pPr>
              <w:widowControl w:val="0"/>
              <w:spacing w:line="240" w:lineRule="auto"/>
            </w:pPr>
          </w:p>
        </w:tc>
        <w:tc>
          <w:tcPr>
            <w:tcW w:w="2220" w:type="dxa"/>
            <w:tcMar>
              <w:top w:w="100" w:type="dxa"/>
              <w:left w:w="100" w:type="dxa"/>
              <w:bottom w:w="100" w:type="dxa"/>
              <w:right w:w="100" w:type="dxa"/>
            </w:tcMar>
          </w:tcPr>
          <w:p w14:paraId="03BCEE26"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208D3F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7B77781" w14:textId="77777777" w:rsidR="007542A2" w:rsidRDefault="004E0924">
            <w:pPr>
              <w:widowControl w:val="0"/>
              <w:spacing w:line="240" w:lineRule="auto"/>
            </w:pPr>
            <w:r>
              <w:rPr>
                <w:sz w:val="16"/>
                <w:szCs w:val="16"/>
              </w:rPr>
              <w:t>N/A</w:t>
            </w:r>
          </w:p>
        </w:tc>
      </w:tr>
      <w:tr w:rsidR="007542A2" w14:paraId="23377622" w14:textId="77777777">
        <w:trPr>
          <w:trHeight w:val="420"/>
        </w:trPr>
        <w:tc>
          <w:tcPr>
            <w:tcW w:w="3720" w:type="dxa"/>
            <w:vMerge w:val="restart"/>
            <w:tcMar>
              <w:top w:w="100" w:type="dxa"/>
              <w:left w:w="100" w:type="dxa"/>
              <w:bottom w:w="100" w:type="dxa"/>
              <w:right w:w="100" w:type="dxa"/>
            </w:tcMar>
          </w:tcPr>
          <w:p w14:paraId="24CB2724" w14:textId="77777777" w:rsidR="007542A2" w:rsidRDefault="004E0924">
            <w:pPr>
              <w:widowControl w:val="0"/>
              <w:spacing w:line="240" w:lineRule="auto"/>
            </w:pPr>
            <w:r>
              <w:rPr>
                <w:sz w:val="16"/>
                <w:szCs w:val="16"/>
                <w:u w:val="single"/>
              </w:rPr>
              <w:lastRenderedPageBreak/>
              <w:t>functions.php.generateTitle()</w:t>
            </w:r>
          </w:p>
        </w:tc>
        <w:tc>
          <w:tcPr>
            <w:tcW w:w="2220" w:type="dxa"/>
            <w:tcMar>
              <w:top w:w="100" w:type="dxa"/>
              <w:left w:w="100" w:type="dxa"/>
              <w:bottom w:w="100" w:type="dxa"/>
              <w:right w:w="100" w:type="dxa"/>
            </w:tcMar>
          </w:tcPr>
          <w:p w14:paraId="20A9529E" w14:textId="77777777" w:rsidR="007542A2" w:rsidRDefault="004E0924">
            <w:pPr>
              <w:widowControl w:val="0"/>
              <w:spacing w:line="240" w:lineRule="auto"/>
            </w:pPr>
            <w:r>
              <w:rPr>
                <w:sz w:val="16"/>
                <w:szCs w:val="16"/>
              </w:rPr>
              <w:t>The correct title is shown on the tab or window of the page.</w:t>
            </w:r>
          </w:p>
        </w:tc>
        <w:tc>
          <w:tcPr>
            <w:tcW w:w="3750" w:type="dxa"/>
            <w:tcMar>
              <w:top w:w="100" w:type="dxa"/>
              <w:left w:w="100" w:type="dxa"/>
              <w:bottom w:w="100" w:type="dxa"/>
              <w:right w:w="100" w:type="dxa"/>
            </w:tcMar>
          </w:tcPr>
          <w:p w14:paraId="1AD33644" w14:textId="77777777" w:rsidR="007542A2" w:rsidRDefault="004E0924">
            <w:pPr>
              <w:widowControl w:val="0"/>
              <w:spacing w:line="240" w:lineRule="auto"/>
            </w:pPr>
            <w:r>
              <w:rPr>
                <w:sz w:val="16"/>
                <w:szCs w:val="16"/>
              </w:rPr>
              <w:t>All of the pages return the correct title as given in ./includes/titleForFilenames.php.</w:t>
            </w:r>
          </w:p>
        </w:tc>
        <w:tc>
          <w:tcPr>
            <w:tcW w:w="3870" w:type="dxa"/>
            <w:tcMar>
              <w:top w:w="100" w:type="dxa"/>
              <w:left w:w="100" w:type="dxa"/>
              <w:bottom w:w="100" w:type="dxa"/>
              <w:right w:w="100" w:type="dxa"/>
            </w:tcMar>
          </w:tcPr>
          <w:p w14:paraId="33D59164" w14:textId="77777777" w:rsidR="007542A2" w:rsidRDefault="004E0924">
            <w:pPr>
              <w:widowControl w:val="0"/>
              <w:spacing w:line="240" w:lineRule="auto"/>
            </w:pPr>
            <w:r>
              <w:rPr>
                <w:sz w:val="16"/>
                <w:szCs w:val="16"/>
              </w:rPr>
              <w:t>No changes needed.</w:t>
            </w:r>
          </w:p>
        </w:tc>
      </w:tr>
      <w:tr w:rsidR="007542A2" w14:paraId="18CC7E18" w14:textId="77777777">
        <w:trPr>
          <w:trHeight w:val="420"/>
        </w:trPr>
        <w:tc>
          <w:tcPr>
            <w:tcW w:w="3720" w:type="dxa"/>
            <w:vMerge/>
            <w:tcMar>
              <w:top w:w="100" w:type="dxa"/>
              <w:left w:w="100" w:type="dxa"/>
              <w:bottom w:w="100" w:type="dxa"/>
              <w:right w:w="100" w:type="dxa"/>
            </w:tcMar>
          </w:tcPr>
          <w:p w14:paraId="21BBB0CC" w14:textId="77777777" w:rsidR="007542A2" w:rsidRDefault="007542A2">
            <w:pPr>
              <w:widowControl w:val="0"/>
              <w:spacing w:line="240" w:lineRule="auto"/>
            </w:pPr>
          </w:p>
        </w:tc>
        <w:tc>
          <w:tcPr>
            <w:tcW w:w="2220" w:type="dxa"/>
            <w:tcMar>
              <w:top w:w="100" w:type="dxa"/>
              <w:left w:w="100" w:type="dxa"/>
              <w:bottom w:w="100" w:type="dxa"/>
              <w:right w:w="100" w:type="dxa"/>
            </w:tcMar>
          </w:tcPr>
          <w:p w14:paraId="387A4FA9" w14:textId="77777777" w:rsidR="007542A2" w:rsidRDefault="004E0924">
            <w:pPr>
              <w:widowControl w:val="0"/>
              <w:spacing w:line="240" w:lineRule="auto"/>
            </w:pPr>
            <w:r>
              <w:rPr>
                <w:sz w:val="16"/>
                <w:szCs w:val="16"/>
              </w:rPr>
              <w:t>One or the other title is shown — not both.</w:t>
            </w:r>
          </w:p>
        </w:tc>
        <w:tc>
          <w:tcPr>
            <w:tcW w:w="3750" w:type="dxa"/>
            <w:tcMar>
              <w:top w:w="100" w:type="dxa"/>
              <w:left w:w="100" w:type="dxa"/>
              <w:bottom w:w="100" w:type="dxa"/>
              <w:right w:w="100" w:type="dxa"/>
            </w:tcMar>
          </w:tcPr>
          <w:p w14:paraId="474EE029" w14:textId="77777777" w:rsidR="007542A2" w:rsidRDefault="004E0924">
            <w:pPr>
              <w:widowControl w:val="0"/>
              <w:spacing w:line="240" w:lineRule="auto"/>
            </w:pPr>
            <w:r>
              <w:rPr>
                <w:sz w:val="16"/>
                <w:szCs w:val="16"/>
              </w:rPr>
              <w:t>The first title is shown.</w:t>
            </w:r>
          </w:p>
        </w:tc>
        <w:tc>
          <w:tcPr>
            <w:tcW w:w="3870" w:type="dxa"/>
            <w:tcMar>
              <w:top w:w="100" w:type="dxa"/>
              <w:left w:w="100" w:type="dxa"/>
              <w:bottom w:w="100" w:type="dxa"/>
              <w:right w:w="100" w:type="dxa"/>
            </w:tcMar>
          </w:tcPr>
          <w:p w14:paraId="37FA4F99" w14:textId="77777777" w:rsidR="007542A2" w:rsidRDefault="004E0924">
            <w:pPr>
              <w:widowControl w:val="0"/>
              <w:spacing w:line="240" w:lineRule="auto"/>
            </w:pPr>
            <w:r>
              <w:rPr>
                <w:sz w:val="16"/>
                <w:szCs w:val="16"/>
              </w:rPr>
              <w:t>No changes needed.</w:t>
            </w:r>
          </w:p>
        </w:tc>
      </w:tr>
      <w:tr w:rsidR="007542A2" w14:paraId="56183D2F" w14:textId="77777777">
        <w:trPr>
          <w:trHeight w:val="420"/>
        </w:trPr>
        <w:tc>
          <w:tcPr>
            <w:tcW w:w="3720" w:type="dxa"/>
            <w:vMerge/>
            <w:tcMar>
              <w:top w:w="100" w:type="dxa"/>
              <w:left w:w="100" w:type="dxa"/>
              <w:bottom w:w="100" w:type="dxa"/>
              <w:right w:w="100" w:type="dxa"/>
            </w:tcMar>
          </w:tcPr>
          <w:p w14:paraId="780E2C91" w14:textId="77777777" w:rsidR="007542A2" w:rsidRDefault="007542A2">
            <w:pPr>
              <w:widowControl w:val="0"/>
              <w:spacing w:line="240" w:lineRule="auto"/>
            </w:pPr>
          </w:p>
        </w:tc>
        <w:tc>
          <w:tcPr>
            <w:tcW w:w="2220" w:type="dxa"/>
            <w:tcMar>
              <w:top w:w="100" w:type="dxa"/>
              <w:left w:w="100" w:type="dxa"/>
              <w:bottom w:w="100" w:type="dxa"/>
              <w:right w:w="100" w:type="dxa"/>
            </w:tcMar>
          </w:tcPr>
          <w:p w14:paraId="52D0AC50" w14:textId="77777777" w:rsidR="007542A2" w:rsidRDefault="004E0924">
            <w:pPr>
              <w:widowControl w:val="0"/>
              <w:spacing w:line="240" w:lineRule="auto"/>
            </w:pPr>
            <w:r>
              <w:rPr>
                <w:sz w:val="16"/>
                <w:szCs w:val="16"/>
              </w:rPr>
              <w:t>A standardised title is used.</w:t>
            </w:r>
          </w:p>
        </w:tc>
        <w:tc>
          <w:tcPr>
            <w:tcW w:w="3750" w:type="dxa"/>
            <w:tcMar>
              <w:top w:w="100" w:type="dxa"/>
              <w:left w:w="100" w:type="dxa"/>
              <w:bottom w:w="100" w:type="dxa"/>
              <w:right w:w="100" w:type="dxa"/>
            </w:tcMar>
          </w:tcPr>
          <w:p w14:paraId="2A6F59CC" w14:textId="77777777" w:rsidR="007542A2" w:rsidRDefault="004E0924">
            <w:pPr>
              <w:widowControl w:val="0"/>
              <w:spacing w:line="240" w:lineRule="auto"/>
            </w:pPr>
            <w:r>
              <w:rPr>
                <w:sz w:val="16"/>
                <w:szCs w:val="16"/>
              </w:rPr>
              <w:t>The base title is shown: “KPS | RBS”, although this should only ever happen when new pages are added and the array in ./includes/titleForFilenames.php isn’t updated.</w:t>
            </w:r>
          </w:p>
        </w:tc>
        <w:tc>
          <w:tcPr>
            <w:tcW w:w="3870" w:type="dxa"/>
            <w:tcMar>
              <w:top w:w="100" w:type="dxa"/>
              <w:left w:w="100" w:type="dxa"/>
              <w:bottom w:w="100" w:type="dxa"/>
              <w:right w:w="100" w:type="dxa"/>
            </w:tcMar>
          </w:tcPr>
          <w:p w14:paraId="0CD4ADB2" w14:textId="77777777" w:rsidR="007542A2" w:rsidRDefault="004E0924">
            <w:pPr>
              <w:widowControl w:val="0"/>
              <w:spacing w:line="240" w:lineRule="auto"/>
            </w:pPr>
            <w:r>
              <w:rPr>
                <w:sz w:val="16"/>
                <w:szCs w:val="16"/>
              </w:rPr>
              <w:t>No changes needed.</w:t>
            </w:r>
          </w:p>
        </w:tc>
      </w:tr>
      <w:tr w:rsidR="007542A2" w14:paraId="0A0FD253" w14:textId="77777777">
        <w:tc>
          <w:tcPr>
            <w:tcW w:w="3720" w:type="dxa"/>
            <w:tcMar>
              <w:top w:w="100" w:type="dxa"/>
              <w:left w:w="100" w:type="dxa"/>
              <w:bottom w:w="100" w:type="dxa"/>
              <w:right w:w="100" w:type="dxa"/>
            </w:tcMar>
          </w:tcPr>
          <w:p w14:paraId="7AF024C3" w14:textId="77777777" w:rsidR="007542A2" w:rsidRDefault="004E0924">
            <w:pPr>
              <w:widowControl w:val="0"/>
              <w:spacing w:line="240" w:lineRule="auto"/>
            </w:pPr>
            <w:r>
              <w:rPr>
                <w:u w:val="single"/>
              </w:rPr>
              <w:t>header.php</w:t>
            </w:r>
          </w:p>
        </w:tc>
        <w:tc>
          <w:tcPr>
            <w:tcW w:w="2220" w:type="dxa"/>
            <w:tcMar>
              <w:top w:w="100" w:type="dxa"/>
              <w:left w:w="100" w:type="dxa"/>
              <w:bottom w:w="100" w:type="dxa"/>
              <w:right w:w="100" w:type="dxa"/>
            </w:tcMar>
          </w:tcPr>
          <w:p w14:paraId="69BF543C"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6C0F6453"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2588BEE3" w14:textId="77777777" w:rsidR="007542A2" w:rsidRDefault="004E0924">
            <w:pPr>
              <w:widowControl w:val="0"/>
              <w:spacing w:line="240" w:lineRule="auto"/>
            </w:pPr>
            <w:r>
              <w:rPr>
                <w:sz w:val="16"/>
                <w:szCs w:val="16"/>
              </w:rPr>
              <w:t>-</w:t>
            </w:r>
          </w:p>
        </w:tc>
      </w:tr>
      <w:tr w:rsidR="007542A2" w14:paraId="74E0DFAB" w14:textId="77777777">
        <w:trPr>
          <w:trHeight w:val="420"/>
        </w:trPr>
        <w:tc>
          <w:tcPr>
            <w:tcW w:w="3720" w:type="dxa"/>
            <w:vMerge w:val="restart"/>
            <w:tcMar>
              <w:top w:w="100" w:type="dxa"/>
              <w:left w:w="100" w:type="dxa"/>
              <w:bottom w:w="100" w:type="dxa"/>
              <w:right w:w="100" w:type="dxa"/>
            </w:tcMar>
          </w:tcPr>
          <w:p w14:paraId="1C04750C" w14:textId="77777777" w:rsidR="007542A2" w:rsidRDefault="004E0924">
            <w:pPr>
              <w:widowControl w:val="0"/>
              <w:spacing w:line="240" w:lineRule="auto"/>
            </w:pPr>
            <w:r>
              <w:rPr>
                <w:sz w:val="16"/>
                <w:szCs w:val="16"/>
                <w:u w:val="single"/>
              </w:rPr>
              <w:t>header.php.1</w:t>
            </w:r>
          </w:p>
        </w:tc>
        <w:tc>
          <w:tcPr>
            <w:tcW w:w="2220" w:type="dxa"/>
            <w:tcMar>
              <w:top w:w="100" w:type="dxa"/>
              <w:left w:w="100" w:type="dxa"/>
              <w:bottom w:w="100" w:type="dxa"/>
              <w:right w:w="100" w:type="dxa"/>
            </w:tcMar>
          </w:tcPr>
          <w:p w14:paraId="720B1E5B" w14:textId="77777777" w:rsidR="007542A2" w:rsidRDefault="004E0924">
            <w:pPr>
              <w:widowControl w:val="0"/>
              <w:spacing w:line="240" w:lineRule="auto"/>
            </w:pPr>
            <w:r>
              <w:rPr>
                <w:sz w:val="16"/>
                <w:szCs w:val="16"/>
              </w:rPr>
              <w:t>Cookies are not destroyed.</w:t>
            </w:r>
          </w:p>
        </w:tc>
        <w:tc>
          <w:tcPr>
            <w:tcW w:w="3750" w:type="dxa"/>
            <w:tcMar>
              <w:top w:w="100" w:type="dxa"/>
              <w:left w:w="100" w:type="dxa"/>
              <w:bottom w:w="100" w:type="dxa"/>
              <w:right w:w="100" w:type="dxa"/>
            </w:tcMar>
          </w:tcPr>
          <w:p w14:paraId="2F987076" w14:textId="77777777" w:rsidR="007542A2" w:rsidRDefault="004E0924">
            <w:pPr>
              <w:widowControl w:val="0"/>
              <w:spacing w:line="240" w:lineRule="auto"/>
            </w:pPr>
            <w:r>
              <w:rPr>
                <w:sz w:val="16"/>
                <w:szCs w:val="16"/>
              </w:rPr>
              <w:t>The cookies aren’t destroyed.</w:t>
            </w:r>
          </w:p>
        </w:tc>
        <w:tc>
          <w:tcPr>
            <w:tcW w:w="3870" w:type="dxa"/>
            <w:tcMar>
              <w:top w:w="100" w:type="dxa"/>
              <w:left w:w="100" w:type="dxa"/>
              <w:bottom w:w="100" w:type="dxa"/>
              <w:right w:w="100" w:type="dxa"/>
            </w:tcMar>
          </w:tcPr>
          <w:p w14:paraId="061F2BD3" w14:textId="77777777" w:rsidR="007542A2" w:rsidRDefault="004E0924">
            <w:pPr>
              <w:widowControl w:val="0"/>
              <w:spacing w:line="240" w:lineRule="auto"/>
            </w:pPr>
            <w:r>
              <w:rPr>
                <w:sz w:val="16"/>
                <w:szCs w:val="16"/>
              </w:rPr>
              <w:t>No changes needed.</w:t>
            </w:r>
          </w:p>
        </w:tc>
      </w:tr>
      <w:tr w:rsidR="007542A2" w14:paraId="149D4173" w14:textId="77777777">
        <w:trPr>
          <w:trHeight w:val="420"/>
        </w:trPr>
        <w:tc>
          <w:tcPr>
            <w:tcW w:w="3720" w:type="dxa"/>
            <w:vMerge/>
            <w:tcMar>
              <w:top w:w="100" w:type="dxa"/>
              <w:left w:w="100" w:type="dxa"/>
              <w:bottom w:w="100" w:type="dxa"/>
              <w:right w:w="100" w:type="dxa"/>
            </w:tcMar>
          </w:tcPr>
          <w:p w14:paraId="71F18ECA" w14:textId="77777777" w:rsidR="007542A2" w:rsidRDefault="007542A2">
            <w:pPr>
              <w:widowControl w:val="0"/>
              <w:spacing w:line="240" w:lineRule="auto"/>
            </w:pPr>
          </w:p>
        </w:tc>
        <w:tc>
          <w:tcPr>
            <w:tcW w:w="2220" w:type="dxa"/>
            <w:tcMar>
              <w:top w:w="100" w:type="dxa"/>
              <w:left w:w="100" w:type="dxa"/>
              <w:bottom w:w="100" w:type="dxa"/>
              <w:right w:w="100" w:type="dxa"/>
            </w:tcMar>
          </w:tcPr>
          <w:p w14:paraId="5AFFDC55"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24B499F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F82B66D" w14:textId="77777777" w:rsidR="007542A2" w:rsidRDefault="004E0924">
            <w:pPr>
              <w:widowControl w:val="0"/>
              <w:spacing w:line="240" w:lineRule="auto"/>
            </w:pPr>
            <w:r>
              <w:rPr>
                <w:sz w:val="16"/>
                <w:szCs w:val="16"/>
              </w:rPr>
              <w:t>N/A</w:t>
            </w:r>
          </w:p>
        </w:tc>
      </w:tr>
      <w:tr w:rsidR="007542A2" w14:paraId="38577E8E" w14:textId="77777777">
        <w:trPr>
          <w:trHeight w:val="420"/>
        </w:trPr>
        <w:tc>
          <w:tcPr>
            <w:tcW w:w="3720" w:type="dxa"/>
            <w:vMerge/>
            <w:tcMar>
              <w:top w:w="100" w:type="dxa"/>
              <w:left w:w="100" w:type="dxa"/>
              <w:bottom w:w="100" w:type="dxa"/>
              <w:right w:w="100" w:type="dxa"/>
            </w:tcMar>
          </w:tcPr>
          <w:p w14:paraId="6FE4A80D" w14:textId="77777777" w:rsidR="007542A2" w:rsidRDefault="007542A2">
            <w:pPr>
              <w:widowControl w:val="0"/>
              <w:spacing w:line="240" w:lineRule="auto"/>
            </w:pPr>
          </w:p>
        </w:tc>
        <w:tc>
          <w:tcPr>
            <w:tcW w:w="2220" w:type="dxa"/>
            <w:tcMar>
              <w:top w:w="100" w:type="dxa"/>
              <w:left w:w="100" w:type="dxa"/>
              <w:bottom w:w="100" w:type="dxa"/>
              <w:right w:w="100" w:type="dxa"/>
            </w:tcMar>
          </w:tcPr>
          <w:p w14:paraId="320FDB4E" w14:textId="77777777" w:rsidR="007542A2" w:rsidRDefault="004E0924">
            <w:pPr>
              <w:widowControl w:val="0"/>
              <w:spacing w:line="240" w:lineRule="auto"/>
            </w:pPr>
            <w:r>
              <w:rPr>
                <w:sz w:val="16"/>
                <w:szCs w:val="16"/>
              </w:rPr>
              <w:t>Cookies are destroyed.</w:t>
            </w:r>
          </w:p>
        </w:tc>
        <w:tc>
          <w:tcPr>
            <w:tcW w:w="3750" w:type="dxa"/>
            <w:tcMar>
              <w:top w:w="100" w:type="dxa"/>
              <w:left w:w="100" w:type="dxa"/>
              <w:bottom w:w="100" w:type="dxa"/>
              <w:right w:w="100" w:type="dxa"/>
            </w:tcMar>
          </w:tcPr>
          <w:p w14:paraId="255D1E6C" w14:textId="77777777" w:rsidR="007542A2" w:rsidRDefault="004E0924">
            <w:pPr>
              <w:widowControl w:val="0"/>
              <w:spacing w:line="240" w:lineRule="auto"/>
            </w:pPr>
            <w:r>
              <w:rPr>
                <w:sz w:val="16"/>
                <w:szCs w:val="16"/>
              </w:rPr>
              <w:t>The cookies are destroyed using the destroyCookies() function.</w:t>
            </w:r>
          </w:p>
        </w:tc>
        <w:tc>
          <w:tcPr>
            <w:tcW w:w="3870" w:type="dxa"/>
            <w:tcMar>
              <w:top w:w="100" w:type="dxa"/>
              <w:left w:w="100" w:type="dxa"/>
              <w:bottom w:w="100" w:type="dxa"/>
              <w:right w:w="100" w:type="dxa"/>
            </w:tcMar>
          </w:tcPr>
          <w:p w14:paraId="0064DBF9" w14:textId="77777777" w:rsidR="007542A2" w:rsidRDefault="004E0924">
            <w:pPr>
              <w:widowControl w:val="0"/>
              <w:spacing w:line="240" w:lineRule="auto"/>
            </w:pPr>
            <w:r>
              <w:rPr>
                <w:sz w:val="16"/>
                <w:szCs w:val="16"/>
              </w:rPr>
              <w:t>No changes needed.</w:t>
            </w:r>
          </w:p>
        </w:tc>
      </w:tr>
      <w:tr w:rsidR="007542A2" w14:paraId="705D90A5" w14:textId="77777777">
        <w:tc>
          <w:tcPr>
            <w:tcW w:w="3720" w:type="dxa"/>
            <w:tcMar>
              <w:top w:w="100" w:type="dxa"/>
              <w:left w:w="100" w:type="dxa"/>
              <w:bottom w:w="100" w:type="dxa"/>
              <w:right w:w="100" w:type="dxa"/>
            </w:tcMar>
          </w:tcPr>
          <w:p w14:paraId="0F9ECFAD" w14:textId="77777777" w:rsidR="007542A2" w:rsidRDefault="004E0924">
            <w:pPr>
              <w:widowControl w:val="0"/>
              <w:spacing w:line="240" w:lineRule="auto"/>
            </w:pPr>
            <w:r>
              <w:rPr>
                <w:u w:val="single"/>
              </w:rPr>
              <w:t>loginInformation.php</w:t>
            </w:r>
          </w:p>
        </w:tc>
        <w:tc>
          <w:tcPr>
            <w:tcW w:w="2220" w:type="dxa"/>
            <w:tcMar>
              <w:top w:w="100" w:type="dxa"/>
              <w:left w:w="100" w:type="dxa"/>
              <w:bottom w:w="100" w:type="dxa"/>
              <w:right w:w="100" w:type="dxa"/>
            </w:tcMar>
          </w:tcPr>
          <w:p w14:paraId="5A91E9A7"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2ABD8249"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433C0376" w14:textId="77777777" w:rsidR="007542A2" w:rsidRDefault="004E0924">
            <w:pPr>
              <w:widowControl w:val="0"/>
              <w:spacing w:line="240" w:lineRule="auto"/>
            </w:pPr>
            <w:r>
              <w:rPr>
                <w:sz w:val="16"/>
                <w:szCs w:val="16"/>
              </w:rPr>
              <w:t>-</w:t>
            </w:r>
          </w:p>
        </w:tc>
      </w:tr>
      <w:tr w:rsidR="007542A2" w14:paraId="52598394" w14:textId="77777777">
        <w:trPr>
          <w:trHeight w:val="420"/>
        </w:trPr>
        <w:tc>
          <w:tcPr>
            <w:tcW w:w="3720" w:type="dxa"/>
            <w:vMerge w:val="restart"/>
            <w:tcMar>
              <w:top w:w="100" w:type="dxa"/>
              <w:left w:w="100" w:type="dxa"/>
              <w:bottom w:w="100" w:type="dxa"/>
              <w:right w:w="100" w:type="dxa"/>
            </w:tcMar>
          </w:tcPr>
          <w:p w14:paraId="5082EE6B" w14:textId="77777777" w:rsidR="007542A2" w:rsidRDefault="004E0924">
            <w:pPr>
              <w:widowControl w:val="0"/>
              <w:spacing w:line="240" w:lineRule="auto"/>
            </w:pPr>
            <w:r>
              <w:rPr>
                <w:sz w:val="16"/>
                <w:szCs w:val="16"/>
                <w:u w:val="single"/>
              </w:rPr>
              <w:t>loginInformation.php.1</w:t>
            </w:r>
          </w:p>
        </w:tc>
        <w:tc>
          <w:tcPr>
            <w:tcW w:w="2220" w:type="dxa"/>
            <w:tcMar>
              <w:top w:w="100" w:type="dxa"/>
              <w:left w:w="100" w:type="dxa"/>
              <w:bottom w:w="100" w:type="dxa"/>
              <w:right w:w="100" w:type="dxa"/>
            </w:tcMar>
          </w:tcPr>
          <w:p w14:paraId="4A016F0A" w14:textId="77777777" w:rsidR="007542A2" w:rsidRDefault="004E0924">
            <w:pPr>
              <w:widowControl w:val="0"/>
              <w:spacing w:line="240" w:lineRule="auto"/>
            </w:pPr>
            <w:r>
              <w:rPr>
                <w:sz w:val="16"/>
                <w:szCs w:val="16"/>
              </w:rPr>
              <w:t>The correct user ID and user level is shown for the user ID specified in the cookie.</w:t>
            </w:r>
          </w:p>
        </w:tc>
        <w:tc>
          <w:tcPr>
            <w:tcW w:w="3750" w:type="dxa"/>
            <w:tcMar>
              <w:top w:w="100" w:type="dxa"/>
              <w:left w:w="100" w:type="dxa"/>
              <w:bottom w:w="100" w:type="dxa"/>
              <w:right w:w="100" w:type="dxa"/>
            </w:tcMar>
          </w:tcPr>
          <w:p w14:paraId="340DA940" w14:textId="77777777" w:rsidR="007542A2" w:rsidRDefault="004E0924">
            <w:pPr>
              <w:widowControl w:val="0"/>
              <w:spacing w:line="240" w:lineRule="auto"/>
            </w:pPr>
            <w:r>
              <w:rPr>
                <w:sz w:val="16"/>
                <w:szCs w:val="16"/>
              </w:rPr>
              <w:t>The login information is only shown when a user is logged in.</w:t>
            </w:r>
          </w:p>
        </w:tc>
        <w:tc>
          <w:tcPr>
            <w:tcW w:w="3870" w:type="dxa"/>
            <w:tcMar>
              <w:top w:w="100" w:type="dxa"/>
              <w:left w:w="100" w:type="dxa"/>
              <w:bottom w:w="100" w:type="dxa"/>
              <w:right w:w="100" w:type="dxa"/>
            </w:tcMar>
          </w:tcPr>
          <w:p w14:paraId="0B22D532" w14:textId="77777777" w:rsidR="007542A2" w:rsidRDefault="004E0924">
            <w:pPr>
              <w:widowControl w:val="0"/>
              <w:spacing w:line="240" w:lineRule="auto"/>
            </w:pPr>
            <w:r>
              <w:rPr>
                <w:sz w:val="16"/>
                <w:szCs w:val="16"/>
              </w:rPr>
              <w:t>No changes needed.</w:t>
            </w:r>
          </w:p>
        </w:tc>
      </w:tr>
      <w:tr w:rsidR="007542A2" w14:paraId="59269EA3" w14:textId="77777777">
        <w:trPr>
          <w:trHeight w:val="420"/>
        </w:trPr>
        <w:tc>
          <w:tcPr>
            <w:tcW w:w="3720" w:type="dxa"/>
            <w:vMerge/>
            <w:tcMar>
              <w:top w:w="100" w:type="dxa"/>
              <w:left w:w="100" w:type="dxa"/>
              <w:bottom w:w="100" w:type="dxa"/>
              <w:right w:w="100" w:type="dxa"/>
            </w:tcMar>
          </w:tcPr>
          <w:p w14:paraId="4F19A93E" w14:textId="77777777" w:rsidR="007542A2" w:rsidRDefault="007542A2">
            <w:pPr>
              <w:widowControl w:val="0"/>
              <w:spacing w:line="240" w:lineRule="auto"/>
            </w:pPr>
          </w:p>
        </w:tc>
        <w:tc>
          <w:tcPr>
            <w:tcW w:w="2220" w:type="dxa"/>
            <w:tcMar>
              <w:top w:w="100" w:type="dxa"/>
              <w:left w:w="100" w:type="dxa"/>
              <w:bottom w:w="100" w:type="dxa"/>
              <w:right w:w="100" w:type="dxa"/>
            </w:tcMar>
          </w:tcPr>
          <w:p w14:paraId="267E9F9E"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62BE400C"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7ABE96C" w14:textId="77777777" w:rsidR="007542A2" w:rsidRDefault="004E0924">
            <w:pPr>
              <w:widowControl w:val="0"/>
              <w:spacing w:line="240" w:lineRule="auto"/>
            </w:pPr>
            <w:r>
              <w:rPr>
                <w:sz w:val="16"/>
                <w:szCs w:val="16"/>
              </w:rPr>
              <w:t>N/A</w:t>
            </w:r>
          </w:p>
        </w:tc>
      </w:tr>
      <w:tr w:rsidR="007542A2" w14:paraId="2FA139DF" w14:textId="77777777">
        <w:trPr>
          <w:trHeight w:val="420"/>
        </w:trPr>
        <w:tc>
          <w:tcPr>
            <w:tcW w:w="3720" w:type="dxa"/>
            <w:vMerge/>
            <w:tcMar>
              <w:top w:w="100" w:type="dxa"/>
              <w:left w:w="100" w:type="dxa"/>
              <w:bottom w:w="100" w:type="dxa"/>
              <w:right w:w="100" w:type="dxa"/>
            </w:tcMar>
          </w:tcPr>
          <w:p w14:paraId="39A0BB37" w14:textId="77777777" w:rsidR="007542A2" w:rsidRDefault="007542A2">
            <w:pPr>
              <w:widowControl w:val="0"/>
              <w:spacing w:line="240" w:lineRule="auto"/>
            </w:pPr>
          </w:p>
        </w:tc>
        <w:tc>
          <w:tcPr>
            <w:tcW w:w="2220" w:type="dxa"/>
            <w:tcMar>
              <w:top w:w="100" w:type="dxa"/>
              <w:left w:w="100" w:type="dxa"/>
              <w:bottom w:w="100" w:type="dxa"/>
              <w:right w:w="100" w:type="dxa"/>
            </w:tcMar>
          </w:tcPr>
          <w:p w14:paraId="663B0B50"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22DF03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764C333" w14:textId="77777777" w:rsidR="007542A2" w:rsidRDefault="004E0924">
            <w:pPr>
              <w:widowControl w:val="0"/>
              <w:spacing w:line="240" w:lineRule="auto"/>
            </w:pPr>
            <w:r>
              <w:rPr>
                <w:sz w:val="16"/>
                <w:szCs w:val="16"/>
              </w:rPr>
              <w:t>N/A</w:t>
            </w:r>
          </w:p>
        </w:tc>
      </w:tr>
      <w:tr w:rsidR="007542A2" w14:paraId="7C9560A5" w14:textId="77777777">
        <w:tc>
          <w:tcPr>
            <w:tcW w:w="3720" w:type="dxa"/>
            <w:tcMar>
              <w:top w:w="100" w:type="dxa"/>
              <w:left w:w="100" w:type="dxa"/>
              <w:bottom w:w="100" w:type="dxa"/>
              <w:right w:w="100" w:type="dxa"/>
            </w:tcMar>
          </w:tcPr>
          <w:p w14:paraId="5735EF49" w14:textId="77777777" w:rsidR="007542A2" w:rsidRDefault="004E0924">
            <w:pPr>
              <w:widowControl w:val="0"/>
              <w:spacing w:line="240" w:lineRule="auto"/>
            </w:pPr>
            <w:r>
              <w:rPr>
                <w:u w:val="single"/>
              </w:rPr>
              <w:t>menu.php</w:t>
            </w:r>
          </w:p>
        </w:tc>
        <w:tc>
          <w:tcPr>
            <w:tcW w:w="2220" w:type="dxa"/>
            <w:tcMar>
              <w:top w:w="100" w:type="dxa"/>
              <w:left w:w="100" w:type="dxa"/>
              <w:bottom w:w="100" w:type="dxa"/>
              <w:right w:w="100" w:type="dxa"/>
            </w:tcMar>
          </w:tcPr>
          <w:p w14:paraId="4B29A41A"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17895875"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0B134045" w14:textId="77777777" w:rsidR="007542A2" w:rsidRDefault="004E0924">
            <w:pPr>
              <w:widowControl w:val="0"/>
              <w:spacing w:line="240" w:lineRule="auto"/>
            </w:pPr>
            <w:r>
              <w:rPr>
                <w:sz w:val="16"/>
                <w:szCs w:val="16"/>
              </w:rPr>
              <w:t>-</w:t>
            </w:r>
          </w:p>
        </w:tc>
      </w:tr>
      <w:tr w:rsidR="007542A2" w14:paraId="3CED754B" w14:textId="77777777">
        <w:trPr>
          <w:trHeight w:val="420"/>
        </w:trPr>
        <w:tc>
          <w:tcPr>
            <w:tcW w:w="3720" w:type="dxa"/>
            <w:vMerge w:val="restart"/>
            <w:tcMar>
              <w:top w:w="100" w:type="dxa"/>
              <w:left w:w="100" w:type="dxa"/>
              <w:bottom w:w="100" w:type="dxa"/>
              <w:right w:w="100" w:type="dxa"/>
            </w:tcMar>
          </w:tcPr>
          <w:p w14:paraId="09A98205" w14:textId="77777777" w:rsidR="007542A2" w:rsidRDefault="004E0924">
            <w:pPr>
              <w:widowControl w:val="0"/>
              <w:spacing w:line="240" w:lineRule="auto"/>
            </w:pPr>
            <w:r>
              <w:rPr>
                <w:sz w:val="16"/>
                <w:szCs w:val="16"/>
                <w:u w:val="single"/>
              </w:rPr>
              <w:lastRenderedPageBreak/>
              <w:t>menu.php.1</w:t>
            </w:r>
          </w:p>
        </w:tc>
        <w:tc>
          <w:tcPr>
            <w:tcW w:w="2220" w:type="dxa"/>
            <w:tcMar>
              <w:top w:w="100" w:type="dxa"/>
              <w:left w:w="100" w:type="dxa"/>
              <w:bottom w:w="100" w:type="dxa"/>
              <w:right w:w="100" w:type="dxa"/>
            </w:tcMar>
          </w:tcPr>
          <w:p w14:paraId="46EDB8D5" w14:textId="77777777" w:rsidR="007542A2" w:rsidRDefault="004E0924">
            <w:pPr>
              <w:widowControl w:val="0"/>
              <w:spacing w:line="240" w:lineRule="auto"/>
            </w:pPr>
            <w:r>
              <w:rPr>
                <w:sz w:val="16"/>
                <w:szCs w:val="16"/>
              </w:rPr>
              <w:t>An appropriate menu is shown for the logged in user.</w:t>
            </w:r>
          </w:p>
        </w:tc>
        <w:tc>
          <w:tcPr>
            <w:tcW w:w="3750" w:type="dxa"/>
            <w:tcMar>
              <w:top w:w="100" w:type="dxa"/>
              <w:left w:w="100" w:type="dxa"/>
              <w:bottom w:w="100" w:type="dxa"/>
              <w:right w:w="100" w:type="dxa"/>
            </w:tcMar>
          </w:tcPr>
          <w:p w14:paraId="28D89401" w14:textId="77777777" w:rsidR="007542A2" w:rsidRDefault="004E0924">
            <w:pPr>
              <w:widowControl w:val="0"/>
              <w:spacing w:line="240" w:lineRule="auto"/>
            </w:pPr>
            <w:r>
              <w:rPr>
                <w:sz w:val="16"/>
                <w:szCs w:val="16"/>
              </w:rPr>
              <w:t>The correct set of menu buttons are shown for users with each type of user level.</w:t>
            </w:r>
          </w:p>
        </w:tc>
        <w:tc>
          <w:tcPr>
            <w:tcW w:w="3870" w:type="dxa"/>
            <w:tcMar>
              <w:top w:w="100" w:type="dxa"/>
              <w:left w:w="100" w:type="dxa"/>
              <w:bottom w:w="100" w:type="dxa"/>
              <w:right w:w="100" w:type="dxa"/>
            </w:tcMar>
          </w:tcPr>
          <w:p w14:paraId="17B2AEED" w14:textId="77777777" w:rsidR="007542A2" w:rsidRDefault="004E0924">
            <w:pPr>
              <w:widowControl w:val="0"/>
              <w:spacing w:line="240" w:lineRule="auto"/>
            </w:pPr>
            <w:r>
              <w:rPr>
                <w:sz w:val="16"/>
                <w:szCs w:val="16"/>
              </w:rPr>
              <w:t>No changes needed.</w:t>
            </w:r>
          </w:p>
        </w:tc>
      </w:tr>
      <w:tr w:rsidR="007542A2" w14:paraId="0FB42555" w14:textId="77777777">
        <w:trPr>
          <w:trHeight w:val="420"/>
        </w:trPr>
        <w:tc>
          <w:tcPr>
            <w:tcW w:w="3720" w:type="dxa"/>
            <w:vMerge/>
            <w:tcMar>
              <w:top w:w="100" w:type="dxa"/>
              <w:left w:w="100" w:type="dxa"/>
              <w:bottom w:w="100" w:type="dxa"/>
              <w:right w:w="100" w:type="dxa"/>
            </w:tcMar>
          </w:tcPr>
          <w:p w14:paraId="7CB984C0" w14:textId="77777777" w:rsidR="007542A2" w:rsidRDefault="007542A2">
            <w:pPr>
              <w:widowControl w:val="0"/>
              <w:spacing w:line="240" w:lineRule="auto"/>
            </w:pPr>
          </w:p>
        </w:tc>
        <w:tc>
          <w:tcPr>
            <w:tcW w:w="2220" w:type="dxa"/>
            <w:tcMar>
              <w:top w:w="100" w:type="dxa"/>
              <w:left w:w="100" w:type="dxa"/>
              <w:bottom w:w="100" w:type="dxa"/>
              <w:right w:w="100" w:type="dxa"/>
            </w:tcMar>
          </w:tcPr>
          <w:p w14:paraId="7426B707"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C487C5C"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53D78FCA" w14:textId="77777777" w:rsidR="007542A2" w:rsidRDefault="004E0924">
            <w:pPr>
              <w:widowControl w:val="0"/>
              <w:spacing w:line="240" w:lineRule="auto"/>
            </w:pPr>
            <w:r>
              <w:rPr>
                <w:sz w:val="16"/>
                <w:szCs w:val="16"/>
              </w:rPr>
              <w:t>N/A</w:t>
            </w:r>
          </w:p>
        </w:tc>
      </w:tr>
      <w:tr w:rsidR="007542A2" w14:paraId="1E0D54EB" w14:textId="77777777">
        <w:trPr>
          <w:trHeight w:val="420"/>
        </w:trPr>
        <w:tc>
          <w:tcPr>
            <w:tcW w:w="3720" w:type="dxa"/>
            <w:vMerge/>
            <w:tcMar>
              <w:top w:w="100" w:type="dxa"/>
              <w:left w:w="100" w:type="dxa"/>
              <w:bottom w:w="100" w:type="dxa"/>
              <w:right w:w="100" w:type="dxa"/>
            </w:tcMar>
          </w:tcPr>
          <w:p w14:paraId="0D08E567" w14:textId="77777777" w:rsidR="007542A2" w:rsidRDefault="007542A2">
            <w:pPr>
              <w:widowControl w:val="0"/>
              <w:spacing w:line="240" w:lineRule="auto"/>
            </w:pPr>
          </w:p>
        </w:tc>
        <w:tc>
          <w:tcPr>
            <w:tcW w:w="2220" w:type="dxa"/>
            <w:tcMar>
              <w:top w:w="100" w:type="dxa"/>
              <w:left w:w="100" w:type="dxa"/>
              <w:bottom w:w="100" w:type="dxa"/>
              <w:right w:w="100" w:type="dxa"/>
            </w:tcMar>
          </w:tcPr>
          <w:p w14:paraId="29556AC0"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CED026B"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B82A554" w14:textId="77777777" w:rsidR="007542A2" w:rsidRDefault="004E0924">
            <w:pPr>
              <w:widowControl w:val="0"/>
              <w:spacing w:line="240" w:lineRule="auto"/>
            </w:pPr>
            <w:r>
              <w:rPr>
                <w:sz w:val="16"/>
                <w:szCs w:val="16"/>
              </w:rPr>
              <w:t>N/A</w:t>
            </w:r>
          </w:p>
        </w:tc>
      </w:tr>
      <w:tr w:rsidR="007542A2" w14:paraId="598053FE" w14:textId="77777777">
        <w:tc>
          <w:tcPr>
            <w:tcW w:w="3720" w:type="dxa"/>
            <w:tcMar>
              <w:top w:w="100" w:type="dxa"/>
              <w:left w:w="100" w:type="dxa"/>
              <w:bottom w:w="100" w:type="dxa"/>
              <w:right w:w="100" w:type="dxa"/>
            </w:tcMar>
          </w:tcPr>
          <w:p w14:paraId="007F8734" w14:textId="77777777" w:rsidR="007542A2" w:rsidRDefault="004E0924">
            <w:pPr>
              <w:widowControl w:val="0"/>
              <w:spacing w:line="240" w:lineRule="auto"/>
            </w:pPr>
            <w:r>
              <w:rPr>
                <w:u w:val="single"/>
              </w:rPr>
              <w:t>SQLDetails.php</w:t>
            </w:r>
          </w:p>
        </w:tc>
        <w:tc>
          <w:tcPr>
            <w:tcW w:w="2220" w:type="dxa"/>
            <w:tcMar>
              <w:top w:w="100" w:type="dxa"/>
              <w:left w:w="100" w:type="dxa"/>
              <w:bottom w:w="100" w:type="dxa"/>
              <w:right w:w="100" w:type="dxa"/>
            </w:tcMar>
          </w:tcPr>
          <w:p w14:paraId="37728279"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3F0438B8"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2000CB34" w14:textId="77777777" w:rsidR="007542A2" w:rsidRDefault="004E0924">
            <w:pPr>
              <w:widowControl w:val="0"/>
              <w:spacing w:line="240" w:lineRule="auto"/>
            </w:pPr>
            <w:r>
              <w:rPr>
                <w:sz w:val="16"/>
                <w:szCs w:val="16"/>
              </w:rPr>
              <w:t>-</w:t>
            </w:r>
          </w:p>
        </w:tc>
      </w:tr>
      <w:tr w:rsidR="007542A2" w14:paraId="62B27A83" w14:textId="77777777">
        <w:trPr>
          <w:trHeight w:val="420"/>
        </w:trPr>
        <w:tc>
          <w:tcPr>
            <w:tcW w:w="3720" w:type="dxa"/>
            <w:vMerge w:val="restart"/>
            <w:tcMar>
              <w:top w:w="100" w:type="dxa"/>
              <w:left w:w="100" w:type="dxa"/>
              <w:bottom w:w="100" w:type="dxa"/>
              <w:right w:w="100" w:type="dxa"/>
            </w:tcMar>
          </w:tcPr>
          <w:p w14:paraId="2B2329C4" w14:textId="77777777" w:rsidR="007542A2" w:rsidRDefault="004E0924">
            <w:pPr>
              <w:widowControl w:val="0"/>
              <w:spacing w:line="240" w:lineRule="auto"/>
            </w:pPr>
            <w:r>
              <w:rPr>
                <w:sz w:val="16"/>
                <w:szCs w:val="16"/>
                <w:u w:val="single"/>
              </w:rPr>
              <w:t>SQLDetails.php.1</w:t>
            </w:r>
          </w:p>
        </w:tc>
        <w:tc>
          <w:tcPr>
            <w:tcW w:w="2220" w:type="dxa"/>
            <w:tcMar>
              <w:top w:w="100" w:type="dxa"/>
              <w:left w:w="100" w:type="dxa"/>
              <w:bottom w:w="100" w:type="dxa"/>
              <w:right w:w="100" w:type="dxa"/>
            </w:tcMar>
          </w:tcPr>
          <w:p w14:paraId="7F060CA8" w14:textId="77777777" w:rsidR="007542A2" w:rsidRDefault="004E0924">
            <w:pPr>
              <w:widowControl w:val="0"/>
              <w:spacing w:line="240" w:lineRule="auto"/>
            </w:pPr>
            <w:r>
              <w:rPr>
                <w:sz w:val="16"/>
                <w:szCs w:val="16"/>
              </w:rPr>
              <w:t>The class is instantiated.</w:t>
            </w:r>
          </w:p>
        </w:tc>
        <w:tc>
          <w:tcPr>
            <w:tcW w:w="3750" w:type="dxa"/>
            <w:tcMar>
              <w:top w:w="100" w:type="dxa"/>
              <w:left w:w="100" w:type="dxa"/>
              <w:bottom w:w="100" w:type="dxa"/>
              <w:right w:w="100" w:type="dxa"/>
            </w:tcMar>
          </w:tcPr>
          <w:p w14:paraId="26207BAC" w14:textId="77777777" w:rsidR="007542A2" w:rsidRDefault="004E0924">
            <w:pPr>
              <w:widowControl w:val="0"/>
              <w:spacing w:line="240" w:lineRule="auto"/>
            </w:pPr>
            <w:r>
              <w:rPr>
                <w:sz w:val="16"/>
                <w:szCs w:val="16"/>
              </w:rPr>
              <w:t>The class instantiates correctly.</w:t>
            </w:r>
          </w:p>
        </w:tc>
        <w:tc>
          <w:tcPr>
            <w:tcW w:w="3870" w:type="dxa"/>
            <w:tcMar>
              <w:top w:w="100" w:type="dxa"/>
              <w:left w:w="100" w:type="dxa"/>
              <w:bottom w:w="100" w:type="dxa"/>
              <w:right w:w="100" w:type="dxa"/>
            </w:tcMar>
          </w:tcPr>
          <w:p w14:paraId="47354C07" w14:textId="77777777" w:rsidR="007542A2" w:rsidRDefault="004E0924">
            <w:pPr>
              <w:widowControl w:val="0"/>
              <w:spacing w:line="240" w:lineRule="auto"/>
            </w:pPr>
            <w:r>
              <w:rPr>
                <w:sz w:val="16"/>
                <w:szCs w:val="16"/>
              </w:rPr>
              <w:t>No changes needed.</w:t>
            </w:r>
          </w:p>
        </w:tc>
      </w:tr>
      <w:tr w:rsidR="007542A2" w14:paraId="230930B5" w14:textId="77777777">
        <w:trPr>
          <w:trHeight w:val="420"/>
        </w:trPr>
        <w:tc>
          <w:tcPr>
            <w:tcW w:w="3720" w:type="dxa"/>
            <w:vMerge/>
            <w:tcMar>
              <w:top w:w="100" w:type="dxa"/>
              <w:left w:w="100" w:type="dxa"/>
              <w:bottom w:w="100" w:type="dxa"/>
              <w:right w:w="100" w:type="dxa"/>
            </w:tcMar>
          </w:tcPr>
          <w:p w14:paraId="7412E8DA" w14:textId="77777777" w:rsidR="007542A2" w:rsidRDefault="007542A2">
            <w:pPr>
              <w:widowControl w:val="0"/>
              <w:spacing w:line="240" w:lineRule="auto"/>
            </w:pPr>
          </w:p>
        </w:tc>
        <w:tc>
          <w:tcPr>
            <w:tcW w:w="2220" w:type="dxa"/>
            <w:tcMar>
              <w:top w:w="100" w:type="dxa"/>
              <w:left w:w="100" w:type="dxa"/>
              <w:bottom w:w="100" w:type="dxa"/>
              <w:right w:w="100" w:type="dxa"/>
            </w:tcMar>
          </w:tcPr>
          <w:p w14:paraId="147BD74D"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6DFF723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BCDD8F5" w14:textId="77777777" w:rsidR="007542A2" w:rsidRDefault="004E0924">
            <w:pPr>
              <w:widowControl w:val="0"/>
              <w:spacing w:line="240" w:lineRule="auto"/>
            </w:pPr>
            <w:r>
              <w:rPr>
                <w:sz w:val="16"/>
                <w:szCs w:val="16"/>
              </w:rPr>
              <w:t>N/A</w:t>
            </w:r>
          </w:p>
        </w:tc>
      </w:tr>
      <w:tr w:rsidR="007542A2" w14:paraId="452E8671" w14:textId="77777777">
        <w:trPr>
          <w:trHeight w:val="420"/>
        </w:trPr>
        <w:tc>
          <w:tcPr>
            <w:tcW w:w="3720" w:type="dxa"/>
            <w:vMerge/>
            <w:tcMar>
              <w:top w:w="100" w:type="dxa"/>
              <w:left w:w="100" w:type="dxa"/>
              <w:bottom w:w="100" w:type="dxa"/>
              <w:right w:w="100" w:type="dxa"/>
            </w:tcMar>
          </w:tcPr>
          <w:p w14:paraId="329E536A" w14:textId="77777777" w:rsidR="007542A2" w:rsidRDefault="007542A2">
            <w:pPr>
              <w:widowControl w:val="0"/>
              <w:spacing w:line="240" w:lineRule="auto"/>
            </w:pPr>
          </w:p>
        </w:tc>
        <w:tc>
          <w:tcPr>
            <w:tcW w:w="2220" w:type="dxa"/>
            <w:tcMar>
              <w:top w:w="100" w:type="dxa"/>
              <w:left w:w="100" w:type="dxa"/>
              <w:bottom w:w="100" w:type="dxa"/>
              <w:right w:w="100" w:type="dxa"/>
            </w:tcMar>
          </w:tcPr>
          <w:p w14:paraId="7EF2E42B"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7283D95"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DCF4F9F" w14:textId="77777777" w:rsidR="007542A2" w:rsidRDefault="004E0924">
            <w:pPr>
              <w:widowControl w:val="0"/>
              <w:spacing w:line="240" w:lineRule="auto"/>
            </w:pPr>
            <w:r>
              <w:rPr>
                <w:sz w:val="16"/>
                <w:szCs w:val="16"/>
              </w:rPr>
              <w:t>N/A</w:t>
            </w:r>
          </w:p>
        </w:tc>
      </w:tr>
      <w:tr w:rsidR="007542A2" w14:paraId="0CA28E55" w14:textId="77777777">
        <w:tc>
          <w:tcPr>
            <w:tcW w:w="3720" w:type="dxa"/>
            <w:tcMar>
              <w:top w:w="100" w:type="dxa"/>
              <w:left w:w="100" w:type="dxa"/>
              <w:bottom w:w="100" w:type="dxa"/>
              <w:right w:w="100" w:type="dxa"/>
            </w:tcMar>
          </w:tcPr>
          <w:p w14:paraId="24E8644F" w14:textId="77777777" w:rsidR="007542A2" w:rsidRDefault="004E0924">
            <w:pPr>
              <w:widowControl w:val="0"/>
              <w:spacing w:line="240" w:lineRule="auto"/>
            </w:pPr>
            <w:r>
              <w:rPr>
                <w:u w:val="single"/>
              </w:rPr>
              <w:t>styles.css</w:t>
            </w:r>
          </w:p>
        </w:tc>
        <w:tc>
          <w:tcPr>
            <w:tcW w:w="2220" w:type="dxa"/>
            <w:tcMar>
              <w:top w:w="100" w:type="dxa"/>
              <w:left w:w="100" w:type="dxa"/>
              <w:bottom w:w="100" w:type="dxa"/>
              <w:right w:w="100" w:type="dxa"/>
            </w:tcMar>
          </w:tcPr>
          <w:p w14:paraId="025CFA94"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4405A501"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2797FBC5" w14:textId="77777777" w:rsidR="007542A2" w:rsidRDefault="004E0924">
            <w:pPr>
              <w:widowControl w:val="0"/>
              <w:spacing w:line="240" w:lineRule="auto"/>
            </w:pPr>
            <w:r>
              <w:rPr>
                <w:sz w:val="16"/>
                <w:szCs w:val="16"/>
              </w:rPr>
              <w:t>-</w:t>
            </w:r>
          </w:p>
        </w:tc>
      </w:tr>
      <w:tr w:rsidR="007542A2" w14:paraId="5AB7E861" w14:textId="77777777">
        <w:trPr>
          <w:trHeight w:val="420"/>
        </w:trPr>
        <w:tc>
          <w:tcPr>
            <w:tcW w:w="3720" w:type="dxa"/>
            <w:vMerge w:val="restart"/>
            <w:tcMar>
              <w:top w:w="100" w:type="dxa"/>
              <w:left w:w="100" w:type="dxa"/>
              <w:bottom w:w="100" w:type="dxa"/>
              <w:right w:w="100" w:type="dxa"/>
            </w:tcMar>
          </w:tcPr>
          <w:p w14:paraId="533B1D95" w14:textId="77777777" w:rsidR="007542A2" w:rsidRDefault="004E0924">
            <w:pPr>
              <w:widowControl w:val="0"/>
              <w:spacing w:line="240" w:lineRule="auto"/>
            </w:pPr>
            <w:r>
              <w:rPr>
                <w:sz w:val="16"/>
                <w:szCs w:val="16"/>
                <w:u w:val="single"/>
              </w:rPr>
              <w:t>styles.css.1</w:t>
            </w:r>
          </w:p>
        </w:tc>
        <w:tc>
          <w:tcPr>
            <w:tcW w:w="2220" w:type="dxa"/>
            <w:tcMar>
              <w:top w:w="100" w:type="dxa"/>
              <w:left w:w="100" w:type="dxa"/>
              <w:bottom w:w="100" w:type="dxa"/>
              <w:right w:w="100" w:type="dxa"/>
            </w:tcMar>
          </w:tcPr>
          <w:p w14:paraId="1DEABAA4" w14:textId="77777777" w:rsidR="007542A2" w:rsidRDefault="004E0924">
            <w:pPr>
              <w:widowControl w:val="0"/>
              <w:spacing w:line="240" w:lineRule="auto"/>
            </w:pPr>
            <w:r>
              <w:rPr>
                <w:sz w:val="16"/>
                <w:szCs w:val="16"/>
              </w:rPr>
              <w:t>Appropriate styling is used consistently throughout the system.</w:t>
            </w:r>
          </w:p>
        </w:tc>
        <w:tc>
          <w:tcPr>
            <w:tcW w:w="3750" w:type="dxa"/>
            <w:tcMar>
              <w:top w:w="100" w:type="dxa"/>
              <w:left w:w="100" w:type="dxa"/>
              <w:bottom w:w="100" w:type="dxa"/>
              <w:right w:w="100" w:type="dxa"/>
            </w:tcMar>
          </w:tcPr>
          <w:p w14:paraId="5106F36E" w14:textId="77777777" w:rsidR="007542A2" w:rsidRDefault="004E0924">
            <w:pPr>
              <w:widowControl w:val="0"/>
              <w:spacing w:line="240" w:lineRule="auto"/>
            </w:pPr>
            <w:r>
              <w:rPr>
                <w:sz w:val="16"/>
                <w:szCs w:val="16"/>
              </w:rPr>
              <w:t>A consistent style is kept throughout the entire system.</w:t>
            </w:r>
          </w:p>
        </w:tc>
        <w:tc>
          <w:tcPr>
            <w:tcW w:w="3870" w:type="dxa"/>
            <w:tcMar>
              <w:top w:w="100" w:type="dxa"/>
              <w:left w:w="100" w:type="dxa"/>
              <w:bottom w:w="100" w:type="dxa"/>
              <w:right w:w="100" w:type="dxa"/>
            </w:tcMar>
          </w:tcPr>
          <w:p w14:paraId="12B5923D" w14:textId="77777777" w:rsidR="007542A2" w:rsidRDefault="004E0924">
            <w:pPr>
              <w:widowControl w:val="0"/>
              <w:spacing w:line="240" w:lineRule="auto"/>
            </w:pPr>
            <w:r>
              <w:rPr>
                <w:sz w:val="16"/>
                <w:szCs w:val="16"/>
              </w:rPr>
              <w:t>No changes needed.</w:t>
            </w:r>
          </w:p>
        </w:tc>
      </w:tr>
      <w:tr w:rsidR="007542A2" w14:paraId="1709127D" w14:textId="77777777">
        <w:trPr>
          <w:trHeight w:val="420"/>
        </w:trPr>
        <w:tc>
          <w:tcPr>
            <w:tcW w:w="3720" w:type="dxa"/>
            <w:vMerge/>
            <w:tcMar>
              <w:top w:w="100" w:type="dxa"/>
              <w:left w:w="100" w:type="dxa"/>
              <w:bottom w:w="100" w:type="dxa"/>
              <w:right w:w="100" w:type="dxa"/>
            </w:tcMar>
          </w:tcPr>
          <w:p w14:paraId="5C5AB03F" w14:textId="77777777" w:rsidR="007542A2" w:rsidRDefault="007542A2">
            <w:pPr>
              <w:widowControl w:val="0"/>
              <w:spacing w:line="240" w:lineRule="auto"/>
            </w:pPr>
          </w:p>
        </w:tc>
        <w:tc>
          <w:tcPr>
            <w:tcW w:w="2220" w:type="dxa"/>
            <w:tcMar>
              <w:top w:w="100" w:type="dxa"/>
              <w:left w:w="100" w:type="dxa"/>
              <w:bottom w:w="100" w:type="dxa"/>
              <w:right w:w="100" w:type="dxa"/>
            </w:tcMar>
          </w:tcPr>
          <w:p w14:paraId="1E284704"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A392E09"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EA7D0FB" w14:textId="77777777" w:rsidR="007542A2" w:rsidRDefault="004E0924">
            <w:pPr>
              <w:widowControl w:val="0"/>
              <w:spacing w:line="240" w:lineRule="auto"/>
            </w:pPr>
            <w:r>
              <w:rPr>
                <w:sz w:val="16"/>
                <w:szCs w:val="16"/>
              </w:rPr>
              <w:t>N/A</w:t>
            </w:r>
          </w:p>
        </w:tc>
      </w:tr>
      <w:tr w:rsidR="007542A2" w14:paraId="6311DA3E" w14:textId="77777777">
        <w:trPr>
          <w:trHeight w:val="420"/>
        </w:trPr>
        <w:tc>
          <w:tcPr>
            <w:tcW w:w="3720" w:type="dxa"/>
            <w:vMerge/>
            <w:tcMar>
              <w:top w:w="100" w:type="dxa"/>
              <w:left w:w="100" w:type="dxa"/>
              <w:bottom w:w="100" w:type="dxa"/>
              <w:right w:w="100" w:type="dxa"/>
            </w:tcMar>
          </w:tcPr>
          <w:p w14:paraId="52170F10" w14:textId="77777777" w:rsidR="007542A2" w:rsidRDefault="007542A2">
            <w:pPr>
              <w:widowControl w:val="0"/>
              <w:spacing w:line="240" w:lineRule="auto"/>
            </w:pPr>
          </w:p>
        </w:tc>
        <w:tc>
          <w:tcPr>
            <w:tcW w:w="2220" w:type="dxa"/>
            <w:tcMar>
              <w:top w:w="100" w:type="dxa"/>
              <w:left w:w="100" w:type="dxa"/>
              <w:bottom w:w="100" w:type="dxa"/>
              <w:right w:w="100" w:type="dxa"/>
            </w:tcMar>
          </w:tcPr>
          <w:p w14:paraId="59A9C7DB"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6164FDB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A672C0D" w14:textId="77777777" w:rsidR="007542A2" w:rsidRDefault="004E0924">
            <w:pPr>
              <w:widowControl w:val="0"/>
              <w:spacing w:line="240" w:lineRule="auto"/>
            </w:pPr>
            <w:r>
              <w:rPr>
                <w:sz w:val="16"/>
                <w:szCs w:val="16"/>
              </w:rPr>
              <w:t>N/A</w:t>
            </w:r>
          </w:p>
        </w:tc>
      </w:tr>
      <w:tr w:rsidR="007542A2" w14:paraId="4AE2E79B" w14:textId="77777777">
        <w:tc>
          <w:tcPr>
            <w:tcW w:w="3720" w:type="dxa"/>
            <w:tcMar>
              <w:top w:w="100" w:type="dxa"/>
              <w:left w:w="100" w:type="dxa"/>
              <w:bottom w:w="100" w:type="dxa"/>
              <w:right w:w="100" w:type="dxa"/>
            </w:tcMar>
          </w:tcPr>
          <w:p w14:paraId="3EEE6F8A" w14:textId="77777777" w:rsidR="007542A2" w:rsidRDefault="004E0924">
            <w:pPr>
              <w:widowControl w:val="0"/>
              <w:spacing w:line="240" w:lineRule="auto"/>
            </w:pPr>
            <w:r>
              <w:rPr>
                <w:u w:val="single"/>
              </w:rPr>
              <w:t>titleForFilenames.php</w:t>
            </w:r>
          </w:p>
        </w:tc>
        <w:tc>
          <w:tcPr>
            <w:tcW w:w="2220" w:type="dxa"/>
            <w:tcMar>
              <w:top w:w="100" w:type="dxa"/>
              <w:left w:w="100" w:type="dxa"/>
              <w:bottom w:w="100" w:type="dxa"/>
              <w:right w:w="100" w:type="dxa"/>
            </w:tcMar>
          </w:tcPr>
          <w:p w14:paraId="5C39D401" w14:textId="77777777" w:rsidR="007542A2" w:rsidRDefault="004E0924">
            <w:pPr>
              <w:widowControl w:val="0"/>
              <w:spacing w:line="240" w:lineRule="auto"/>
            </w:pPr>
            <w:r>
              <w:rPr>
                <w:sz w:val="16"/>
                <w:szCs w:val="16"/>
              </w:rPr>
              <w:t>-</w:t>
            </w:r>
          </w:p>
        </w:tc>
        <w:tc>
          <w:tcPr>
            <w:tcW w:w="3750" w:type="dxa"/>
            <w:tcMar>
              <w:top w:w="100" w:type="dxa"/>
              <w:left w:w="100" w:type="dxa"/>
              <w:bottom w:w="100" w:type="dxa"/>
              <w:right w:w="100" w:type="dxa"/>
            </w:tcMar>
          </w:tcPr>
          <w:p w14:paraId="31870028" w14:textId="77777777" w:rsidR="007542A2" w:rsidRDefault="004E0924">
            <w:pPr>
              <w:widowControl w:val="0"/>
              <w:spacing w:line="240" w:lineRule="auto"/>
            </w:pPr>
            <w:r>
              <w:rPr>
                <w:sz w:val="16"/>
                <w:szCs w:val="16"/>
              </w:rPr>
              <w:t>-</w:t>
            </w:r>
          </w:p>
        </w:tc>
        <w:tc>
          <w:tcPr>
            <w:tcW w:w="3870" w:type="dxa"/>
            <w:tcMar>
              <w:top w:w="100" w:type="dxa"/>
              <w:left w:w="100" w:type="dxa"/>
              <w:bottom w:w="100" w:type="dxa"/>
              <w:right w:w="100" w:type="dxa"/>
            </w:tcMar>
          </w:tcPr>
          <w:p w14:paraId="231DD78C" w14:textId="77777777" w:rsidR="007542A2" w:rsidRDefault="004E0924">
            <w:pPr>
              <w:widowControl w:val="0"/>
              <w:spacing w:line="240" w:lineRule="auto"/>
            </w:pPr>
            <w:r>
              <w:rPr>
                <w:sz w:val="16"/>
                <w:szCs w:val="16"/>
              </w:rPr>
              <w:t>-</w:t>
            </w:r>
          </w:p>
        </w:tc>
      </w:tr>
      <w:tr w:rsidR="007542A2" w14:paraId="1B4A6196" w14:textId="77777777">
        <w:trPr>
          <w:trHeight w:val="420"/>
        </w:trPr>
        <w:tc>
          <w:tcPr>
            <w:tcW w:w="3720" w:type="dxa"/>
            <w:vMerge w:val="restart"/>
            <w:tcMar>
              <w:top w:w="100" w:type="dxa"/>
              <w:left w:w="100" w:type="dxa"/>
              <w:bottom w:w="100" w:type="dxa"/>
              <w:right w:w="100" w:type="dxa"/>
            </w:tcMar>
          </w:tcPr>
          <w:p w14:paraId="7DDC05AA" w14:textId="77777777" w:rsidR="007542A2" w:rsidRDefault="004E0924">
            <w:pPr>
              <w:widowControl w:val="0"/>
              <w:spacing w:line="240" w:lineRule="auto"/>
            </w:pPr>
            <w:r>
              <w:rPr>
                <w:sz w:val="16"/>
                <w:szCs w:val="16"/>
                <w:u w:val="single"/>
              </w:rPr>
              <w:t>titleForFilenames.php.1</w:t>
            </w:r>
          </w:p>
        </w:tc>
        <w:tc>
          <w:tcPr>
            <w:tcW w:w="2220" w:type="dxa"/>
            <w:tcMar>
              <w:top w:w="100" w:type="dxa"/>
              <w:left w:w="100" w:type="dxa"/>
              <w:bottom w:w="100" w:type="dxa"/>
              <w:right w:w="100" w:type="dxa"/>
            </w:tcMar>
          </w:tcPr>
          <w:p w14:paraId="7CD23B39" w14:textId="77777777" w:rsidR="007542A2" w:rsidRDefault="004E0924">
            <w:pPr>
              <w:widowControl w:val="0"/>
              <w:spacing w:line="240" w:lineRule="auto"/>
            </w:pPr>
            <w:r>
              <w:rPr>
                <w:sz w:val="16"/>
                <w:szCs w:val="16"/>
              </w:rPr>
              <w:t>All pages do have a title.</w:t>
            </w:r>
          </w:p>
        </w:tc>
        <w:tc>
          <w:tcPr>
            <w:tcW w:w="3750" w:type="dxa"/>
            <w:tcMar>
              <w:top w:w="100" w:type="dxa"/>
              <w:left w:w="100" w:type="dxa"/>
              <w:bottom w:w="100" w:type="dxa"/>
              <w:right w:w="100" w:type="dxa"/>
            </w:tcMar>
          </w:tcPr>
          <w:p w14:paraId="2836EC46" w14:textId="77777777" w:rsidR="007542A2" w:rsidRDefault="004E0924">
            <w:pPr>
              <w:widowControl w:val="0"/>
              <w:spacing w:line="240" w:lineRule="auto"/>
            </w:pPr>
            <w:r>
              <w:rPr>
                <w:sz w:val="16"/>
                <w:szCs w:val="16"/>
              </w:rPr>
              <w:t>Some pages didn’t have a title.</w:t>
            </w:r>
          </w:p>
        </w:tc>
        <w:tc>
          <w:tcPr>
            <w:tcW w:w="3870" w:type="dxa"/>
            <w:tcMar>
              <w:top w:w="100" w:type="dxa"/>
              <w:left w:w="100" w:type="dxa"/>
              <w:bottom w:w="100" w:type="dxa"/>
              <w:right w:w="100" w:type="dxa"/>
            </w:tcMar>
          </w:tcPr>
          <w:p w14:paraId="5E1308ED" w14:textId="77777777" w:rsidR="007542A2" w:rsidRDefault="004E0924">
            <w:pPr>
              <w:widowControl w:val="0"/>
              <w:spacing w:line="240" w:lineRule="auto"/>
            </w:pPr>
            <w:r>
              <w:rPr>
                <w:sz w:val="16"/>
                <w:szCs w:val="16"/>
              </w:rPr>
              <w:t>I added all of the titles to the array with the corresponding page name.</w:t>
            </w:r>
          </w:p>
        </w:tc>
      </w:tr>
      <w:tr w:rsidR="007542A2" w14:paraId="010164AC" w14:textId="77777777">
        <w:trPr>
          <w:trHeight w:val="420"/>
        </w:trPr>
        <w:tc>
          <w:tcPr>
            <w:tcW w:w="3720" w:type="dxa"/>
            <w:vMerge/>
            <w:tcMar>
              <w:top w:w="100" w:type="dxa"/>
              <w:left w:w="100" w:type="dxa"/>
              <w:bottom w:w="100" w:type="dxa"/>
              <w:right w:w="100" w:type="dxa"/>
            </w:tcMar>
          </w:tcPr>
          <w:p w14:paraId="0F8E8A24" w14:textId="77777777" w:rsidR="007542A2" w:rsidRDefault="007542A2">
            <w:pPr>
              <w:widowControl w:val="0"/>
              <w:spacing w:line="240" w:lineRule="auto"/>
            </w:pPr>
          </w:p>
        </w:tc>
        <w:tc>
          <w:tcPr>
            <w:tcW w:w="2220" w:type="dxa"/>
            <w:tcMar>
              <w:top w:w="100" w:type="dxa"/>
              <w:left w:w="100" w:type="dxa"/>
              <w:bottom w:w="100" w:type="dxa"/>
              <w:right w:w="100" w:type="dxa"/>
            </w:tcMar>
          </w:tcPr>
          <w:p w14:paraId="6A5647F7" w14:textId="77777777" w:rsidR="007542A2" w:rsidRDefault="004E0924">
            <w:pPr>
              <w:widowControl w:val="0"/>
              <w:spacing w:line="240" w:lineRule="auto"/>
            </w:pPr>
            <w:r>
              <w:rPr>
                <w:sz w:val="16"/>
                <w:szCs w:val="16"/>
              </w:rPr>
              <w:t>Either one of the titles are shown; not both.</w:t>
            </w:r>
          </w:p>
        </w:tc>
        <w:tc>
          <w:tcPr>
            <w:tcW w:w="3750" w:type="dxa"/>
            <w:tcMar>
              <w:top w:w="100" w:type="dxa"/>
              <w:left w:w="100" w:type="dxa"/>
              <w:bottom w:w="100" w:type="dxa"/>
              <w:right w:w="100" w:type="dxa"/>
            </w:tcMar>
          </w:tcPr>
          <w:p w14:paraId="0B13B41D" w14:textId="77777777" w:rsidR="007542A2" w:rsidRDefault="004E0924">
            <w:pPr>
              <w:widowControl w:val="0"/>
              <w:spacing w:line="240" w:lineRule="auto"/>
            </w:pPr>
            <w:r>
              <w:rPr>
                <w:sz w:val="16"/>
                <w:szCs w:val="16"/>
              </w:rPr>
              <w:t>Just the first title in the array was chosen.</w:t>
            </w:r>
          </w:p>
        </w:tc>
        <w:tc>
          <w:tcPr>
            <w:tcW w:w="3870" w:type="dxa"/>
            <w:tcMar>
              <w:top w:w="100" w:type="dxa"/>
              <w:left w:w="100" w:type="dxa"/>
              <w:bottom w:w="100" w:type="dxa"/>
              <w:right w:w="100" w:type="dxa"/>
            </w:tcMar>
          </w:tcPr>
          <w:p w14:paraId="0DF166CC" w14:textId="77777777" w:rsidR="007542A2" w:rsidRDefault="004E0924">
            <w:pPr>
              <w:widowControl w:val="0"/>
              <w:spacing w:line="240" w:lineRule="auto"/>
            </w:pPr>
            <w:r>
              <w:rPr>
                <w:sz w:val="16"/>
                <w:szCs w:val="16"/>
              </w:rPr>
              <w:t>Ensured that the array only contained one title for each page name.</w:t>
            </w:r>
          </w:p>
        </w:tc>
      </w:tr>
      <w:tr w:rsidR="007542A2" w14:paraId="453893CB" w14:textId="77777777">
        <w:trPr>
          <w:trHeight w:val="420"/>
        </w:trPr>
        <w:tc>
          <w:tcPr>
            <w:tcW w:w="3720" w:type="dxa"/>
            <w:vMerge/>
            <w:tcMar>
              <w:top w:w="100" w:type="dxa"/>
              <w:left w:w="100" w:type="dxa"/>
              <w:bottom w:w="100" w:type="dxa"/>
              <w:right w:w="100" w:type="dxa"/>
            </w:tcMar>
          </w:tcPr>
          <w:p w14:paraId="2D7FD5AE" w14:textId="77777777" w:rsidR="007542A2" w:rsidRDefault="007542A2">
            <w:pPr>
              <w:widowControl w:val="0"/>
              <w:spacing w:line="240" w:lineRule="auto"/>
            </w:pPr>
          </w:p>
        </w:tc>
        <w:tc>
          <w:tcPr>
            <w:tcW w:w="2220" w:type="dxa"/>
            <w:tcMar>
              <w:top w:w="100" w:type="dxa"/>
              <w:left w:w="100" w:type="dxa"/>
              <w:bottom w:w="100" w:type="dxa"/>
              <w:right w:w="100" w:type="dxa"/>
            </w:tcMar>
          </w:tcPr>
          <w:p w14:paraId="1C353AB9"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11A874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1C3F270" w14:textId="77777777" w:rsidR="007542A2" w:rsidRDefault="004E0924">
            <w:pPr>
              <w:widowControl w:val="0"/>
              <w:spacing w:line="240" w:lineRule="auto"/>
            </w:pPr>
            <w:r>
              <w:rPr>
                <w:sz w:val="16"/>
                <w:szCs w:val="16"/>
              </w:rPr>
              <w:t>N/A</w:t>
            </w:r>
          </w:p>
        </w:tc>
      </w:tr>
    </w:tbl>
    <w:p w14:paraId="268ABC2C" w14:textId="77777777" w:rsidR="007542A2" w:rsidRDefault="004E0924">
      <w:pPr>
        <w:pStyle w:val="Heading3"/>
        <w:contextualSpacing w:val="0"/>
      </w:pPr>
      <w:bookmarkStart w:id="326" w:name="h.rf1oruw7vnz8" w:colFirst="0" w:colLast="0"/>
      <w:bookmarkStart w:id="327" w:name="_Toc448908074"/>
      <w:bookmarkEnd w:id="326"/>
      <w:r>
        <w:lastRenderedPageBreak/>
        <w:t>Outcomes from Alpha: Included Files Testing</w:t>
      </w:r>
      <w:bookmarkEnd w:id="327"/>
    </w:p>
    <w:p w14:paraId="3361AD44" w14:textId="77777777" w:rsidR="007542A2" w:rsidRDefault="004E0924">
      <w:pPr>
        <w:pStyle w:val="Heading4"/>
        <w:contextualSpacing w:val="0"/>
      </w:pPr>
      <w:bookmarkStart w:id="328" w:name="h.azizel4nsxry" w:colFirst="0" w:colLast="0"/>
      <w:bookmarkEnd w:id="328"/>
      <w:r>
        <w:t>class.openDB.inc.php.createDB()</w:t>
      </w:r>
    </w:p>
    <w:tbl>
      <w:tblPr>
        <w:tblStyle w:val="afffb"/>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35AF4B4" w14:textId="77777777">
        <w:tc>
          <w:tcPr>
            <w:tcW w:w="13958" w:type="dxa"/>
            <w:tcMar>
              <w:top w:w="100" w:type="dxa"/>
              <w:left w:w="100" w:type="dxa"/>
              <w:bottom w:w="100" w:type="dxa"/>
              <w:right w:w="100" w:type="dxa"/>
            </w:tcMar>
          </w:tcPr>
          <w:p w14:paraId="4540D5E8" w14:textId="77777777" w:rsidR="007542A2" w:rsidRDefault="004E0924">
            <w:pPr>
              <w:widowControl w:val="0"/>
              <w:spacing w:line="240" w:lineRule="auto"/>
              <w:jc w:val="center"/>
            </w:pPr>
            <w:r>
              <w:rPr>
                <w:noProof/>
              </w:rPr>
              <w:drawing>
                <wp:inline distT="114300" distB="114300" distL="114300" distR="114300" wp14:anchorId="333CF77D" wp14:editId="44EF3E44">
                  <wp:extent cx="8139113" cy="4033937"/>
                  <wp:effectExtent l="0" t="0" r="0" b="0"/>
                  <wp:docPr id="2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2"/>
                          <a:srcRect/>
                          <a:stretch>
                            <a:fillRect/>
                          </a:stretch>
                        </pic:blipFill>
                        <pic:spPr>
                          <a:xfrm>
                            <a:off x="0" y="0"/>
                            <a:ext cx="8139113" cy="4033937"/>
                          </a:xfrm>
                          <a:prstGeom prst="rect">
                            <a:avLst/>
                          </a:prstGeom>
                          <a:ln/>
                        </pic:spPr>
                      </pic:pic>
                    </a:graphicData>
                  </a:graphic>
                </wp:inline>
              </w:drawing>
            </w:r>
          </w:p>
        </w:tc>
      </w:tr>
      <w:tr w:rsidR="007542A2" w14:paraId="1986406A" w14:textId="77777777">
        <w:tc>
          <w:tcPr>
            <w:tcW w:w="13958" w:type="dxa"/>
            <w:tcMar>
              <w:top w:w="100" w:type="dxa"/>
              <w:left w:w="100" w:type="dxa"/>
              <w:bottom w:w="100" w:type="dxa"/>
              <w:right w:w="100" w:type="dxa"/>
            </w:tcMar>
          </w:tcPr>
          <w:p w14:paraId="336A8BE9" w14:textId="77777777" w:rsidR="007542A2" w:rsidRDefault="004E0924">
            <w:pPr>
              <w:widowControl w:val="0"/>
              <w:spacing w:line="240" w:lineRule="auto"/>
              <w:jc w:val="center"/>
            </w:pPr>
            <w:r>
              <w:rPr>
                <w:i/>
              </w:rPr>
              <w:t>Demonstration that a database with any name can be created.</w:t>
            </w:r>
          </w:p>
        </w:tc>
      </w:tr>
    </w:tbl>
    <w:p w14:paraId="4E61E305" w14:textId="77777777" w:rsidR="007542A2" w:rsidRDefault="004E0924">
      <w:pPr>
        <w:pStyle w:val="Heading4"/>
        <w:contextualSpacing w:val="0"/>
      </w:pPr>
      <w:bookmarkStart w:id="329" w:name="h.4v38h53kkgn1" w:colFirst="0" w:colLast="0"/>
      <w:bookmarkEnd w:id="329"/>
      <w:r>
        <w:lastRenderedPageBreak/>
        <w:t>createTables.php.1</w:t>
      </w:r>
    </w:p>
    <w:p w14:paraId="1C4F1FB8" w14:textId="152AE04C" w:rsidR="007542A2" w:rsidRDefault="002403D7">
      <w:r>
        <w:t>As you can see</w:t>
      </w:r>
      <w:r w:rsidR="004E0924">
        <w:t xml:space="preserve"> in the test run from class.openDB.inc.php.createDB(), tables are created in the database successfully.</w:t>
      </w:r>
    </w:p>
    <w:p w14:paraId="228094B6" w14:textId="77777777" w:rsidR="007542A2" w:rsidRDefault="004E0924">
      <w:pPr>
        <w:pStyle w:val="Heading4"/>
        <w:contextualSpacing w:val="0"/>
      </w:pPr>
      <w:bookmarkStart w:id="330" w:name="h.v46ysen4i8b3" w:colFirst="0" w:colLast="0"/>
      <w:bookmarkEnd w:id="330"/>
      <w:r>
        <w:t>loginInformation.php.1</w:t>
      </w:r>
    </w:p>
    <w:p w14:paraId="39D5CCCE" w14:textId="77777777" w:rsidR="007542A2" w:rsidRDefault="004E0924">
      <w:r>
        <w:t>Please see menu.php.1 for login information for different types of users. Below is a screenshot of the login information when the user isn’t logged in.</w:t>
      </w:r>
    </w:p>
    <w:tbl>
      <w:tblPr>
        <w:tblStyle w:val="afffc"/>
        <w:tblW w:w="139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9DD9905" w14:textId="77777777">
        <w:trPr>
          <w:jc w:val="center"/>
        </w:trPr>
        <w:tc>
          <w:tcPr>
            <w:tcW w:w="13958" w:type="dxa"/>
            <w:tcMar>
              <w:top w:w="100" w:type="dxa"/>
              <w:left w:w="100" w:type="dxa"/>
              <w:bottom w:w="100" w:type="dxa"/>
              <w:right w:w="100" w:type="dxa"/>
            </w:tcMar>
          </w:tcPr>
          <w:p w14:paraId="5A1EC7A3" w14:textId="77777777" w:rsidR="007542A2" w:rsidRDefault="004E0924">
            <w:pPr>
              <w:widowControl w:val="0"/>
              <w:spacing w:line="240" w:lineRule="auto"/>
              <w:jc w:val="center"/>
            </w:pPr>
            <w:r>
              <w:rPr>
                <w:noProof/>
              </w:rPr>
              <w:drawing>
                <wp:inline distT="114300" distB="114300" distL="114300" distR="114300" wp14:anchorId="293497F6" wp14:editId="61B6895D">
                  <wp:extent cx="4648200" cy="1152525"/>
                  <wp:effectExtent l="0" t="0" r="0" b="0"/>
                  <wp:docPr id="5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63"/>
                          <a:srcRect/>
                          <a:stretch>
                            <a:fillRect/>
                          </a:stretch>
                        </pic:blipFill>
                        <pic:spPr>
                          <a:xfrm>
                            <a:off x="0" y="0"/>
                            <a:ext cx="4648200" cy="1152525"/>
                          </a:xfrm>
                          <a:prstGeom prst="rect">
                            <a:avLst/>
                          </a:prstGeom>
                          <a:ln/>
                        </pic:spPr>
                      </pic:pic>
                    </a:graphicData>
                  </a:graphic>
                </wp:inline>
              </w:drawing>
            </w:r>
          </w:p>
        </w:tc>
      </w:tr>
      <w:tr w:rsidR="007542A2" w14:paraId="57A707B2" w14:textId="77777777">
        <w:trPr>
          <w:jc w:val="center"/>
        </w:trPr>
        <w:tc>
          <w:tcPr>
            <w:tcW w:w="13958" w:type="dxa"/>
            <w:tcMar>
              <w:top w:w="100" w:type="dxa"/>
              <w:left w:w="100" w:type="dxa"/>
              <w:bottom w:w="100" w:type="dxa"/>
              <w:right w:w="100" w:type="dxa"/>
            </w:tcMar>
          </w:tcPr>
          <w:p w14:paraId="754448BA" w14:textId="77777777" w:rsidR="007542A2" w:rsidRDefault="004E0924">
            <w:pPr>
              <w:widowControl w:val="0"/>
              <w:spacing w:line="240" w:lineRule="auto"/>
              <w:jc w:val="center"/>
            </w:pPr>
            <w:r>
              <w:rPr>
                <w:i/>
              </w:rPr>
              <w:t>Showing that the login information doesn’t appear when the user isn’t logged in.</w:t>
            </w:r>
          </w:p>
        </w:tc>
      </w:tr>
    </w:tbl>
    <w:p w14:paraId="3DDF28E2" w14:textId="77777777" w:rsidR="007542A2" w:rsidRDefault="007542A2"/>
    <w:p w14:paraId="35302B30" w14:textId="77777777" w:rsidR="007542A2" w:rsidRDefault="004E0924">
      <w:pPr>
        <w:pStyle w:val="Heading4"/>
        <w:contextualSpacing w:val="0"/>
      </w:pPr>
      <w:bookmarkStart w:id="331" w:name="h.q1d5cnp9d3xi" w:colFirst="0" w:colLast="0"/>
      <w:bookmarkEnd w:id="331"/>
      <w:r>
        <w:t>menu.php.1</w:t>
      </w:r>
    </w:p>
    <w:p w14:paraId="13F5960D" w14:textId="77777777" w:rsidR="007542A2" w:rsidRDefault="004E0924">
      <w:r>
        <w:t>Here’s a demonstration to show that different menus are shown for each type of user logged in.</w:t>
      </w:r>
    </w:p>
    <w:tbl>
      <w:tblPr>
        <w:tblStyle w:val="afffd"/>
        <w:tblW w:w="139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0022FB25" w14:textId="77777777">
        <w:trPr>
          <w:jc w:val="center"/>
        </w:trPr>
        <w:tc>
          <w:tcPr>
            <w:tcW w:w="13958" w:type="dxa"/>
            <w:tcMar>
              <w:top w:w="100" w:type="dxa"/>
              <w:left w:w="100" w:type="dxa"/>
              <w:bottom w:w="100" w:type="dxa"/>
              <w:right w:w="100" w:type="dxa"/>
            </w:tcMar>
          </w:tcPr>
          <w:p w14:paraId="4F8A1A62" w14:textId="77777777" w:rsidR="007542A2" w:rsidRDefault="004E0924">
            <w:pPr>
              <w:widowControl w:val="0"/>
              <w:spacing w:line="240" w:lineRule="auto"/>
              <w:jc w:val="center"/>
            </w:pPr>
            <w:r>
              <w:rPr>
                <w:noProof/>
              </w:rPr>
              <w:drawing>
                <wp:inline distT="114300" distB="114300" distL="114300" distR="114300" wp14:anchorId="32C09C30" wp14:editId="2234AA64">
                  <wp:extent cx="7477125" cy="1362075"/>
                  <wp:effectExtent l="0" t="0" r="0" b="0"/>
                  <wp:docPr id="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4"/>
                          <a:srcRect/>
                          <a:stretch>
                            <a:fillRect/>
                          </a:stretch>
                        </pic:blipFill>
                        <pic:spPr>
                          <a:xfrm>
                            <a:off x="0" y="0"/>
                            <a:ext cx="7477125" cy="1362075"/>
                          </a:xfrm>
                          <a:prstGeom prst="rect">
                            <a:avLst/>
                          </a:prstGeom>
                          <a:ln/>
                        </pic:spPr>
                      </pic:pic>
                    </a:graphicData>
                  </a:graphic>
                </wp:inline>
              </w:drawing>
            </w:r>
          </w:p>
        </w:tc>
      </w:tr>
      <w:tr w:rsidR="007542A2" w14:paraId="5A23BE09" w14:textId="77777777">
        <w:trPr>
          <w:jc w:val="center"/>
        </w:trPr>
        <w:tc>
          <w:tcPr>
            <w:tcW w:w="13958" w:type="dxa"/>
            <w:tcMar>
              <w:top w:w="100" w:type="dxa"/>
              <w:left w:w="100" w:type="dxa"/>
              <w:bottom w:w="100" w:type="dxa"/>
              <w:right w:w="100" w:type="dxa"/>
            </w:tcMar>
          </w:tcPr>
          <w:p w14:paraId="5909703D" w14:textId="77777777" w:rsidR="007542A2" w:rsidRDefault="004E0924">
            <w:pPr>
              <w:widowControl w:val="0"/>
              <w:spacing w:line="240" w:lineRule="auto"/>
              <w:jc w:val="center"/>
            </w:pPr>
            <w:r>
              <w:rPr>
                <w:i/>
              </w:rPr>
              <w:t>The menu shown to students.</w:t>
            </w:r>
          </w:p>
        </w:tc>
      </w:tr>
      <w:tr w:rsidR="007542A2" w14:paraId="765296A4" w14:textId="77777777">
        <w:trPr>
          <w:jc w:val="center"/>
        </w:trPr>
        <w:tc>
          <w:tcPr>
            <w:tcW w:w="13958" w:type="dxa"/>
            <w:tcMar>
              <w:top w:w="100" w:type="dxa"/>
              <w:left w:w="100" w:type="dxa"/>
              <w:bottom w:w="100" w:type="dxa"/>
              <w:right w:w="100" w:type="dxa"/>
            </w:tcMar>
          </w:tcPr>
          <w:p w14:paraId="283E3A62" w14:textId="77777777" w:rsidR="007542A2" w:rsidRDefault="004E0924">
            <w:pPr>
              <w:widowControl w:val="0"/>
              <w:spacing w:line="240" w:lineRule="auto"/>
              <w:jc w:val="center"/>
            </w:pPr>
            <w:r>
              <w:rPr>
                <w:noProof/>
              </w:rPr>
              <w:lastRenderedPageBreak/>
              <w:drawing>
                <wp:inline distT="114300" distB="114300" distL="114300" distR="114300" wp14:anchorId="597986B5" wp14:editId="2631B96E">
                  <wp:extent cx="8296275" cy="1304925"/>
                  <wp:effectExtent l="0" t="0" r="0" b="0"/>
                  <wp:docPr id="5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5"/>
                          <a:srcRect/>
                          <a:stretch>
                            <a:fillRect/>
                          </a:stretch>
                        </pic:blipFill>
                        <pic:spPr>
                          <a:xfrm>
                            <a:off x="0" y="0"/>
                            <a:ext cx="8296275" cy="1304925"/>
                          </a:xfrm>
                          <a:prstGeom prst="rect">
                            <a:avLst/>
                          </a:prstGeom>
                          <a:ln/>
                        </pic:spPr>
                      </pic:pic>
                    </a:graphicData>
                  </a:graphic>
                </wp:inline>
              </w:drawing>
            </w:r>
          </w:p>
        </w:tc>
      </w:tr>
      <w:tr w:rsidR="007542A2" w14:paraId="56278CBE" w14:textId="77777777">
        <w:trPr>
          <w:jc w:val="center"/>
        </w:trPr>
        <w:tc>
          <w:tcPr>
            <w:tcW w:w="13958" w:type="dxa"/>
            <w:tcMar>
              <w:top w:w="100" w:type="dxa"/>
              <w:left w:w="100" w:type="dxa"/>
              <w:bottom w:w="100" w:type="dxa"/>
              <w:right w:w="100" w:type="dxa"/>
            </w:tcMar>
          </w:tcPr>
          <w:p w14:paraId="596A1800" w14:textId="77777777" w:rsidR="007542A2" w:rsidRDefault="004E0924">
            <w:pPr>
              <w:widowControl w:val="0"/>
              <w:spacing w:line="240" w:lineRule="auto"/>
              <w:jc w:val="center"/>
            </w:pPr>
            <w:r>
              <w:t>The menu shown to staff (or teachers) that are logged in.</w:t>
            </w:r>
          </w:p>
        </w:tc>
      </w:tr>
      <w:tr w:rsidR="007542A2" w14:paraId="6946A91D" w14:textId="77777777">
        <w:trPr>
          <w:jc w:val="center"/>
        </w:trPr>
        <w:tc>
          <w:tcPr>
            <w:tcW w:w="13958" w:type="dxa"/>
            <w:tcMar>
              <w:top w:w="100" w:type="dxa"/>
              <w:left w:w="100" w:type="dxa"/>
              <w:bottom w:w="100" w:type="dxa"/>
              <w:right w:w="100" w:type="dxa"/>
            </w:tcMar>
          </w:tcPr>
          <w:p w14:paraId="464F3F92" w14:textId="77777777" w:rsidR="007542A2" w:rsidRDefault="004E0924">
            <w:pPr>
              <w:widowControl w:val="0"/>
              <w:spacing w:line="240" w:lineRule="auto"/>
              <w:jc w:val="center"/>
            </w:pPr>
            <w:r>
              <w:rPr>
                <w:noProof/>
              </w:rPr>
              <w:drawing>
                <wp:inline distT="114300" distB="114300" distL="114300" distR="114300" wp14:anchorId="5CA3651C" wp14:editId="036ACD33">
                  <wp:extent cx="8705850" cy="1257300"/>
                  <wp:effectExtent l="0" t="0" r="0" b="0"/>
                  <wp:docPr id="4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6"/>
                          <a:srcRect/>
                          <a:stretch>
                            <a:fillRect/>
                          </a:stretch>
                        </pic:blipFill>
                        <pic:spPr>
                          <a:xfrm>
                            <a:off x="0" y="0"/>
                            <a:ext cx="8705850" cy="1257300"/>
                          </a:xfrm>
                          <a:prstGeom prst="rect">
                            <a:avLst/>
                          </a:prstGeom>
                          <a:ln/>
                        </pic:spPr>
                      </pic:pic>
                    </a:graphicData>
                  </a:graphic>
                </wp:inline>
              </w:drawing>
            </w:r>
          </w:p>
        </w:tc>
      </w:tr>
      <w:tr w:rsidR="007542A2" w14:paraId="6DF6AB22" w14:textId="77777777">
        <w:trPr>
          <w:jc w:val="center"/>
        </w:trPr>
        <w:tc>
          <w:tcPr>
            <w:tcW w:w="13958" w:type="dxa"/>
            <w:tcMar>
              <w:top w:w="100" w:type="dxa"/>
              <w:left w:w="100" w:type="dxa"/>
              <w:bottom w:w="100" w:type="dxa"/>
              <w:right w:w="100" w:type="dxa"/>
            </w:tcMar>
          </w:tcPr>
          <w:p w14:paraId="56D2BF03" w14:textId="77777777" w:rsidR="007542A2" w:rsidRDefault="004E0924">
            <w:pPr>
              <w:widowControl w:val="0"/>
              <w:spacing w:line="240" w:lineRule="auto"/>
              <w:jc w:val="center"/>
            </w:pPr>
            <w:r>
              <w:rPr>
                <w:i/>
              </w:rPr>
              <w:t>The menu shown to administrators that are logged in.</w:t>
            </w:r>
          </w:p>
        </w:tc>
      </w:tr>
    </w:tbl>
    <w:p w14:paraId="2B101769" w14:textId="77777777" w:rsidR="007542A2" w:rsidRDefault="007542A2"/>
    <w:p w14:paraId="235EEBE4" w14:textId="77777777" w:rsidR="007542A2" w:rsidRDefault="004E0924">
      <w:pPr>
        <w:pStyle w:val="Heading4"/>
        <w:contextualSpacing w:val="0"/>
      </w:pPr>
      <w:bookmarkStart w:id="332" w:name="h.bg503jhszudu" w:colFirst="0" w:colLast="0"/>
      <w:bookmarkEnd w:id="332"/>
      <w:r>
        <w:t>titleForFilenames.php.1</w:t>
      </w:r>
    </w:p>
    <w:p w14:paraId="0B8C4E04" w14:textId="43D931C5" w:rsidR="007542A2" w:rsidRDefault="004E0924">
      <w:r>
        <w:t xml:space="preserve">See the titleForFilenames.php section </w:t>
      </w:r>
      <w:r w:rsidR="00B43B96">
        <w:t>(</w:t>
      </w:r>
      <w:r w:rsidR="00053790">
        <w:t xml:space="preserve">section </w:t>
      </w:r>
      <w:hyperlink w:anchor="_titleForFilenames.php" w:history="1">
        <w:r w:rsidR="00B43B96" w:rsidRPr="00B43B96">
          <w:rPr>
            <w:rStyle w:val="Hyperlink"/>
          </w:rPr>
          <w:t>C.1.9</w:t>
        </w:r>
      </w:hyperlink>
      <w:r w:rsidR="00B43B96">
        <w:t>, page 12</w:t>
      </w:r>
      <w:r w:rsidR="00053790">
        <w:t>7</w:t>
      </w:r>
      <w:r w:rsidR="00B43B96">
        <w:t xml:space="preserve">) </w:t>
      </w:r>
      <w:r>
        <w:t>in the technical solution section for the amended code that contains all of the viewable pages on the site with their corresponding titles.</w:t>
      </w:r>
    </w:p>
    <w:p w14:paraId="2099AE2C" w14:textId="77777777" w:rsidR="007542A2" w:rsidRDefault="007542A2"/>
    <w:tbl>
      <w:tblPr>
        <w:tblStyle w:val="afffe"/>
        <w:tblW w:w="9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65"/>
      </w:tblGrid>
      <w:tr w:rsidR="007542A2" w14:paraId="2E933B58" w14:textId="77777777">
        <w:trPr>
          <w:jc w:val="center"/>
        </w:trPr>
        <w:tc>
          <w:tcPr>
            <w:tcW w:w="9765" w:type="dxa"/>
            <w:tcMar>
              <w:top w:w="100" w:type="dxa"/>
              <w:left w:w="100" w:type="dxa"/>
              <w:bottom w:w="100" w:type="dxa"/>
              <w:right w:w="100" w:type="dxa"/>
            </w:tcMar>
          </w:tcPr>
          <w:p w14:paraId="42BB82BC" w14:textId="77777777" w:rsidR="007542A2" w:rsidRDefault="004E0924">
            <w:pPr>
              <w:widowControl w:val="0"/>
              <w:spacing w:line="240" w:lineRule="auto"/>
              <w:jc w:val="center"/>
            </w:pPr>
            <w:r>
              <w:rPr>
                <w:noProof/>
              </w:rPr>
              <w:lastRenderedPageBreak/>
              <w:drawing>
                <wp:inline distT="114300" distB="114300" distL="114300" distR="114300" wp14:anchorId="334ED1D4" wp14:editId="71D4839C">
                  <wp:extent cx="5929313" cy="3327940"/>
                  <wp:effectExtent l="0" t="0" r="0" b="0"/>
                  <wp:docPr id="7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a:stretch>
                            <a:fillRect/>
                          </a:stretch>
                        </pic:blipFill>
                        <pic:spPr>
                          <a:xfrm>
                            <a:off x="0" y="0"/>
                            <a:ext cx="5929313" cy="3327940"/>
                          </a:xfrm>
                          <a:prstGeom prst="rect">
                            <a:avLst/>
                          </a:prstGeom>
                          <a:ln/>
                        </pic:spPr>
                      </pic:pic>
                    </a:graphicData>
                  </a:graphic>
                </wp:inline>
              </w:drawing>
            </w:r>
          </w:p>
        </w:tc>
      </w:tr>
      <w:tr w:rsidR="007542A2" w14:paraId="154E465B" w14:textId="77777777">
        <w:trPr>
          <w:jc w:val="center"/>
        </w:trPr>
        <w:tc>
          <w:tcPr>
            <w:tcW w:w="9765" w:type="dxa"/>
            <w:tcMar>
              <w:top w:w="100" w:type="dxa"/>
              <w:left w:w="100" w:type="dxa"/>
              <w:bottom w:w="100" w:type="dxa"/>
              <w:right w:w="100" w:type="dxa"/>
            </w:tcMar>
          </w:tcPr>
          <w:p w14:paraId="615858A9" w14:textId="77777777" w:rsidR="007542A2" w:rsidRDefault="004E0924">
            <w:pPr>
              <w:widowControl w:val="0"/>
              <w:spacing w:line="240" w:lineRule="auto"/>
              <w:jc w:val="center"/>
            </w:pPr>
            <w:r>
              <w:rPr>
                <w:i/>
              </w:rPr>
              <w:t>In the top left it can be seen that the correct title is shown on this example page, viewAllEvents.php.</w:t>
            </w:r>
          </w:p>
        </w:tc>
      </w:tr>
    </w:tbl>
    <w:p w14:paraId="76EDC74E" w14:textId="77777777" w:rsidR="007542A2" w:rsidRDefault="007542A2"/>
    <w:p w14:paraId="1B03E8A9" w14:textId="77777777" w:rsidR="007542A2" w:rsidRDefault="004E0924">
      <w:pPr>
        <w:pStyle w:val="Heading2"/>
        <w:contextualSpacing w:val="0"/>
      </w:pPr>
      <w:bookmarkStart w:id="333" w:name="h.76uik0uqvd9n" w:colFirst="0" w:colLast="0"/>
      <w:bookmarkStart w:id="334" w:name="_Toc448908075"/>
      <w:bookmarkEnd w:id="333"/>
      <w:r>
        <w:t>Alpha: Viewable Pages Testing</w:t>
      </w:r>
      <w:bookmarkEnd w:id="334"/>
    </w:p>
    <w:p w14:paraId="00014F79" w14:textId="77777777" w:rsidR="007542A2" w:rsidRDefault="004E0924">
      <w:pPr>
        <w:pStyle w:val="Heading3"/>
        <w:contextualSpacing w:val="0"/>
      </w:pPr>
      <w:bookmarkStart w:id="335" w:name="h.qysoa0rm4kbd" w:colFirst="0" w:colLast="0"/>
      <w:bookmarkStart w:id="336" w:name="_Toc448908076"/>
      <w:bookmarkEnd w:id="335"/>
      <w:r>
        <w:t>Alpha: Viewable Pages Testing Plan</w:t>
      </w:r>
      <w:bookmarkEnd w:id="336"/>
    </w:p>
    <w:tbl>
      <w:tblPr>
        <w:tblStyle w:val="affff"/>
        <w:tblW w:w="13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2220"/>
        <w:gridCol w:w="3750"/>
        <w:gridCol w:w="3870"/>
      </w:tblGrid>
      <w:tr w:rsidR="007542A2" w14:paraId="03273A6D" w14:textId="77777777">
        <w:tc>
          <w:tcPr>
            <w:tcW w:w="3720" w:type="dxa"/>
            <w:tcMar>
              <w:top w:w="100" w:type="dxa"/>
              <w:left w:w="100" w:type="dxa"/>
              <w:bottom w:w="100" w:type="dxa"/>
              <w:right w:w="100" w:type="dxa"/>
            </w:tcMar>
          </w:tcPr>
          <w:p w14:paraId="4D5291A6" w14:textId="77777777" w:rsidR="007542A2" w:rsidRDefault="004E0924">
            <w:pPr>
              <w:widowControl w:val="0"/>
              <w:spacing w:line="240" w:lineRule="auto"/>
            </w:pPr>
            <w:r>
              <w:rPr>
                <w:b/>
              </w:rPr>
              <w:t>Test ID</w:t>
            </w:r>
          </w:p>
        </w:tc>
        <w:tc>
          <w:tcPr>
            <w:tcW w:w="2220" w:type="dxa"/>
            <w:tcMar>
              <w:top w:w="100" w:type="dxa"/>
              <w:left w:w="100" w:type="dxa"/>
              <w:bottom w:w="100" w:type="dxa"/>
              <w:right w:w="100" w:type="dxa"/>
            </w:tcMar>
          </w:tcPr>
          <w:p w14:paraId="73AA6C16" w14:textId="77777777" w:rsidR="007542A2" w:rsidRDefault="004E0924">
            <w:pPr>
              <w:widowControl w:val="0"/>
              <w:spacing w:line="240" w:lineRule="auto"/>
            </w:pPr>
            <w:r>
              <w:rPr>
                <w:b/>
              </w:rPr>
              <w:t>Expected Outcome</w:t>
            </w:r>
          </w:p>
        </w:tc>
        <w:tc>
          <w:tcPr>
            <w:tcW w:w="3750" w:type="dxa"/>
            <w:tcMar>
              <w:top w:w="100" w:type="dxa"/>
              <w:left w:w="100" w:type="dxa"/>
              <w:bottom w:w="100" w:type="dxa"/>
              <w:right w:w="100" w:type="dxa"/>
            </w:tcMar>
          </w:tcPr>
          <w:p w14:paraId="6C018D70" w14:textId="77777777" w:rsidR="007542A2" w:rsidRDefault="004E0924">
            <w:pPr>
              <w:widowControl w:val="0"/>
              <w:spacing w:line="240" w:lineRule="auto"/>
            </w:pPr>
            <w:r>
              <w:rPr>
                <w:b/>
              </w:rPr>
              <w:t>Actual Outcome</w:t>
            </w:r>
          </w:p>
        </w:tc>
        <w:tc>
          <w:tcPr>
            <w:tcW w:w="3870" w:type="dxa"/>
            <w:tcMar>
              <w:top w:w="100" w:type="dxa"/>
              <w:left w:w="100" w:type="dxa"/>
              <w:bottom w:w="100" w:type="dxa"/>
              <w:right w:w="100" w:type="dxa"/>
            </w:tcMar>
          </w:tcPr>
          <w:p w14:paraId="129BEEDC" w14:textId="77777777" w:rsidR="007542A2" w:rsidRDefault="004E0924">
            <w:pPr>
              <w:widowControl w:val="0"/>
              <w:spacing w:line="240" w:lineRule="auto"/>
            </w:pPr>
            <w:r>
              <w:rPr>
                <w:b/>
              </w:rPr>
              <w:t>Comments and Corrective Actions</w:t>
            </w:r>
          </w:p>
        </w:tc>
      </w:tr>
      <w:tr w:rsidR="007542A2" w14:paraId="524FEF7D" w14:textId="77777777">
        <w:trPr>
          <w:trHeight w:val="460"/>
        </w:trPr>
        <w:tc>
          <w:tcPr>
            <w:tcW w:w="3720" w:type="dxa"/>
            <w:tcMar>
              <w:top w:w="100" w:type="dxa"/>
              <w:left w:w="100" w:type="dxa"/>
              <w:bottom w:w="100" w:type="dxa"/>
              <w:right w:w="100" w:type="dxa"/>
            </w:tcMar>
          </w:tcPr>
          <w:p w14:paraId="12F92C89" w14:textId="77777777" w:rsidR="007542A2" w:rsidRDefault="004E0924">
            <w:pPr>
              <w:widowControl w:val="0"/>
              <w:spacing w:line="240" w:lineRule="auto"/>
            </w:pPr>
            <w:r>
              <w:rPr>
                <w:u w:val="single"/>
              </w:rPr>
              <w:lastRenderedPageBreak/>
              <w:t>addEvent.php</w:t>
            </w:r>
          </w:p>
        </w:tc>
        <w:tc>
          <w:tcPr>
            <w:tcW w:w="2220" w:type="dxa"/>
            <w:tcMar>
              <w:top w:w="100" w:type="dxa"/>
              <w:left w:w="100" w:type="dxa"/>
              <w:bottom w:w="100" w:type="dxa"/>
              <w:right w:w="100" w:type="dxa"/>
            </w:tcMar>
          </w:tcPr>
          <w:p w14:paraId="7C2E3B71"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14AB4D53"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AC21297" w14:textId="77777777" w:rsidR="007542A2" w:rsidRDefault="004E0924">
            <w:pPr>
              <w:widowControl w:val="0"/>
              <w:spacing w:line="240" w:lineRule="auto"/>
            </w:pPr>
            <w:r>
              <w:t>-</w:t>
            </w:r>
          </w:p>
        </w:tc>
      </w:tr>
      <w:tr w:rsidR="007542A2" w14:paraId="2ED30F46" w14:textId="77777777">
        <w:trPr>
          <w:trHeight w:val="420"/>
        </w:trPr>
        <w:tc>
          <w:tcPr>
            <w:tcW w:w="3720" w:type="dxa"/>
            <w:vMerge w:val="restart"/>
            <w:tcMar>
              <w:top w:w="100" w:type="dxa"/>
              <w:left w:w="100" w:type="dxa"/>
              <w:bottom w:w="100" w:type="dxa"/>
              <w:right w:w="100" w:type="dxa"/>
            </w:tcMar>
          </w:tcPr>
          <w:p w14:paraId="5FA376EF" w14:textId="77777777" w:rsidR="007542A2" w:rsidRDefault="004E0924">
            <w:pPr>
              <w:widowControl w:val="0"/>
              <w:spacing w:line="240" w:lineRule="auto"/>
            </w:pPr>
            <w:r>
              <w:rPr>
                <w:sz w:val="16"/>
                <w:szCs w:val="16"/>
                <w:u w:val="single"/>
              </w:rPr>
              <w:t>addEvent.php.1</w:t>
            </w:r>
          </w:p>
        </w:tc>
        <w:tc>
          <w:tcPr>
            <w:tcW w:w="2220" w:type="dxa"/>
            <w:tcMar>
              <w:top w:w="100" w:type="dxa"/>
              <w:left w:w="100" w:type="dxa"/>
              <w:bottom w:w="100" w:type="dxa"/>
              <w:right w:w="100" w:type="dxa"/>
            </w:tcMar>
          </w:tcPr>
          <w:p w14:paraId="1D169794" w14:textId="77777777" w:rsidR="007542A2" w:rsidRDefault="004E0924">
            <w:pPr>
              <w:widowControl w:val="0"/>
              <w:spacing w:line="240" w:lineRule="auto"/>
            </w:pPr>
            <w:r>
              <w:rPr>
                <w:sz w:val="16"/>
                <w:szCs w:val="16"/>
              </w:rPr>
              <w:t>The user is taken to the correct page.</w:t>
            </w:r>
          </w:p>
        </w:tc>
        <w:tc>
          <w:tcPr>
            <w:tcW w:w="3750" w:type="dxa"/>
            <w:tcMar>
              <w:top w:w="100" w:type="dxa"/>
              <w:left w:w="100" w:type="dxa"/>
              <w:bottom w:w="100" w:type="dxa"/>
              <w:right w:w="100" w:type="dxa"/>
            </w:tcMar>
          </w:tcPr>
          <w:p w14:paraId="06C1B9B3" w14:textId="77777777" w:rsidR="007542A2" w:rsidRDefault="004E0924">
            <w:pPr>
              <w:widowControl w:val="0"/>
              <w:spacing w:line="240" w:lineRule="auto"/>
            </w:pPr>
            <w:r>
              <w:rPr>
                <w:sz w:val="16"/>
                <w:szCs w:val="16"/>
              </w:rPr>
              <w:t>The user is taken to the correct page.</w:t>
            </w:r>
          </w:p>
        </w:tc>
        <w:tc>
          <w:tcPr>
            <w:tcW w:w="3870" w:type="dxa"/>
            <w:tcMar>
              <w:top w:w="100" w:type="dxa"/>
              <w:left w:w="100" w:type="dxa"/>
              <w:bottom w:w="100" w:type="dxa"/>
              <w:right w:w="100" w:type="dxa"/>
            </w:tcMar>
          </w:tcPr>
          <w:p w14:paraId="50FDAC97" w14:textId="77777777" w:rsidR="007542A2" w:rsidRDefault="004E0924">
            <w:pPr>
              <w:widowControl w:val="0"/>
              <w:spacing w:line="240" w:lineRule="auto"/>
            </w:pPr>
            <w:r>
              <w:rPr>
                <w:sz w:val="16"/>
                <w:szCs w:val="16"/>
              </w:rPr>
              <w:t>No changes needed.</w:t>
            </w:r>
          </w:p>
        </w:tc>
      </w:tr>
      <w:tr w:rsidR="007542A2" w14:paraId="341D32FF" w14:textId="77777777">
        <w:trPr>
          <w:trHeight w:val="420"/>
        </w:trPr>
        <w:tc>
          <w:tcPr>
            <w:tcW w:w="3720" w:type="dxa"/>
            <w:vMerge/>
            <w:tcMar>
              <w:top w:w="100" w:type="dxa"/>
              <w:left w:w="100" w:type="dxa"/>
              <w:bottom w:w="100" w:type="dxa"/>
              <w:right w:w="100" w:type="dxa"/>
            </w:tcMar>
          </w:tcPr>
          <w:p w14:paraId="71FDB1EA" w14:textId="77777777" w:rsidR="007542A2" w:rsidRDefault="007542A2">
            <w:pPr>
              <w:widowControl w:val="0"/>
              <w:spacing w:line="240" w:lineRule="auto"/>
            </w:pPr>
          </w:p>
        </w:tc>
        <w:tc>
          <w:tcPr>
            <w:tcW w:w="2220" w:type="dxa"/>
            <w:tcMar>
              <w:top w:w="100" w:type="dxa"/>
              <w:left w:w="100" w:type="dxa"/>
              <w:bottom w:w="100" w:type="dxa"/>
              <w:right w:w="100" w:type="dxa"/>
            </w:tcMar>
          </w:tcPr>
          <w:p w14:paraId="2C9F54C5"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7783DFA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92824EC" w14:textId="77777777" w:rsidR="007542A2" w:rsidRDefault="004E0924">
            <w:pPr>
              <w:widowControl w:val="0"/>
              <w:spacing w:line="240" w:lineRule="auto"/>
            </w:pPr>
            <w:r>
              <w:rPr>
                <w:sz w:val="16"/>
                <w:szCs w:val="16"/>
              </w:rPr>
              <w:t>N/A</w:t>
            </w:r>
          </w:p>
        </w:tc>
      </w:tr>
      <w:tr w:rsidR="007542A2" w14:paraId="0DDF26C9" w14:textId="77777777">
        <w:trPr>
          <w:trHeight w:val="420"/>
        </w:trPr>
        <w:tc>
          <w:tcPr>
            <w:tcW w:w="3720" w:type="dxa"/>
            <w:vMerge/>
            <w:tcMar>
              <w:top w:w="100" w:type="dxa"/>
              <w:left w:w="100" w:type="dxa"/>
              <w:bottom w:w="100" w:type="dxa"/>
              <w:right w:w="100" w:type="dxa"/>
            </w:tcMar>
          </w:tcPr>
          <w:p w14:paraId="5F3A427E" w14:textId="77777777" w:rsidR="007542A2" w:rsidRDefault="007542A2">
            <w:pPr>
              <w:widowControl w:val="0"/>
              <w:spacing w:line="240" w:lineRule="auto"/>
            </w:pPr>
          </w:p>
        </w:tc>
        <w:tc>
          <w:tcPr>
            <w:tcW w:w="2220" w:type="dxa"/>
            <w:tcMar>
              <w:top w:w="100" w:type="dxa"/>
              <w:left w:w="100" w:type="dxa"/>
              <w:bottom w:w="100" w:type="dxa"/>
              <w:right w:w="100" w:type="dxa"/>
            </w:tcMar>
          </w:tcPr>
          <w:p w14:paraId="5915BE27"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22CCAF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B7335AD" w14:textId="77777777" w:rsidR="007542A2" w:rsidRDefault="004E0924">
            <w:pPr>
              <w:widowControl w:val="0"/>
              <w:spacing w:line="240" w:lineRule="auto"/>
            </w:pPr>
            <w:r>
              <w:rPr>
                <w:sz w:val="16"/>
                <w:szCs w:val="16"/>
              </w:rPr>
              <w:t>N/A</w:t>
            </w:r>
          </w:p>
        </w:tc>
      </w:tr>
      <w:tr w:rsidR="007542A2" w14:paraId="532377DA" w14:textId="77777777">
        <w:tc>
          <w:tcPr>
            <w:tcW w:w="3720" w:type="dxa"/>
            <w:tcMar>
              <w:top w:w="100" w:type="dxa"/>
              <w:left w:w="100" w:type="dxa"/>
              <w:bottom w:w="100" w:type="dxa"/>
              <w:right w:w="100" w:type="dxa"/>
            </w:tcMar>
          </w:tcPr>
          <w:p w14:paraId="44DFA717" w14:textId="77777777" w:rsidR="007542A2" w:rsidRDefault="004E0924">
            <w:pPr>
              <w:widowControl w:val="0"/>
              <w:spacing w:line="240" w:lineRule="auto"/>
            </w:pPr>
            <w:r>
              <w:rPr>
                <w:u w:val="single"/>
              </w:rPr>
              <w:t>addEventImport.php</w:t>
            </w:r>
          </w:p>
        </w:tc>
        <w:tc>
          <w:tcPr>
            <w:tcW w:w="2220" w:type="dxa"/>
            <w:tcMar>
              <w:top w:w="100" w:type="dxa"/>
              <w:left w:w="100" w:type="dxa"/>
              <w:bottom w:w="100" w:type="dxa"/>
              <w:right w:w="100" w:type="dxa"/>
            </w:tcMar>
          </w:tcPr>
          <w:p w14:paraId="5319EE6D"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24DCB9F8"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42D727ED" w14:textId="77777777" w:rsidR="007542A2" w:rsidRDefault="004E0924">
            <w:pPr>
              <w:widowControl w:val="0"/>
              <w:spacing w:line="240" w:lineRule="auto"/>
            </w:pPr>
            <w:r>
              <w:t>-</w:t>
            </w:r>
          </w:p>
        </w:tc>
      </w:tr>
      <w:tr w:rsidR="007542A2" w14:paraId="75DE6485" w14:textId="77777777">
        <w:trPr>
          <w:trHeight w:val="360"/>
        </w:trPr>
        <w:tc>
          <w:tcPr>
            <w:tcW w:w="3720" w:type="dxa"/>
            <w:vMerge w:val="restart"/>
            <w:tcMar>
              <w:top w:w="100" w:type="dxa"/>
              <w:left w:w="100" w:type="dxa"/>
              <w:bottom w:w="100" w:type="dxa"/>
              <w:right w:w="100" w:type="dxa"/>
            </w:tcMar>
          </w:tcPr>
          <w:p w14:paraId="12B9CE59" w14:textId="77777777" w:rsidR="007542A2" w:rsidRDefault="004E0924">
            <w:pPr>
              <w:widowControl w:val="0"/>
              <w:spacing w:line="240" w:lineRule="auto"/>
            </w:pPr>
            <w:r>
              <w:rPr>
                <w:sz w:val="16"/>
                <w:szCs w:val="16"/>
                <w:u w:val="single"/>
              </w:rPr>
              <w:t>addEventImport.php.1</w:t>
            </w:r>
          </w:p>
        </w:tc>
        <w:tc>
          <w:tcPr>
            <w:tcW w:w="2220" w:type="dxa"/>
            <w:tcMar>
              <w:top w:w="100" w:type="dxa"/>
              <w:left w:w="100" w:type="dxa"/>
              <w:bottom w:w="100" w:type="dxa"/>
              <w:right w:w="100" w:type="dxa"/>
            </w:tcMar>
          </w:tcPr>
          <w:p w14:paraId="7D2DF23D" w14:textId="77777777" w:rsidR="007542A2" w:rsidRDefault="004E0924">
            <w:pPr>
              <w:widowControl w:val="0"/>
              <w:spacing w:line="240" w:lineRule="auto"/>
            </w:pPr>
            <w:r>
              <w:rPr>
                <w:sz w:val="16"/>
                <w:szCs w:val="16"/>
              </w:rPr>
              <w:t>The events in the CSV file are imported correctly.</w:t>
            </w:r>
          </w:p>
        </w:tc>
        <w:tc>
          <w:tcPr>
            <w:tcW w:w="3750" w:type="dxa"/>
            <w:tcMar>
              <w:top w:w="100" w:type="dxa"/>
              <w:left w:w="100" w:type="dxa"/>
              <w:bottom w:w="100" w:type="dxa"/>
              <w:right w:w="100" w:type="dxa"/>
            </w:tcMar>
          </w:tcPr>
          <w:p w14:paraId="66B2FA0E" w14:textId="77777777" w:rsidR="007542A2" w:rsidRDefault="004E0924">
            <w:pPr>
              <w:widowControl w:val="0"/>
              <w:spacing w:line="240" w:lineRule="auto"/>
            </w:pPr>
            <w:r>
              <w:rPr>
                <w:sz w:val="16"/>
                <w:szCs w:val="16"/>
              </w:rPr>
              <w:t>The event imports successfully.</w:t>
            </w:r>
          </w:p>
        </w:tc>
        <w:tc>
          <w:tcPr>
            <w:tcW w:w="3870" w:type="dxa"/>
            <w:tcMar>
              <w:top w:w="100" w:type="dxa"/>
              <w:left w:w="100" w:type="dxa"/>
              <w:bottom w:w="100" w:type="dxa"/>
              <w:right w:w="100" w:type="dxa"/>
            </w:tcMar>
          </w:tcPr>
          <w:p w14:paraId="7B2FDA80" w14:textId="77777777" w:rsidR="007542A2" w:rsidRDefault="004E0924">
            <w:pPr>
              <w:widowControl w:val="0"/>
              <w:spacing w:line="240" w:lineRule="auto"/>
            </w:pPr>
            <w:r>
              <w:rPr>
                <w:sz w:val="16"/>
                <w:szCs w:val="16"/>
              </w:rPr>
              <w:t>No changes needed.</w:t>
            </w:r>
          </w:p>
        </w:tc>
      </w:tr>
      <w:tr w:rsidR="007542A2" w14:paraId="24CB68B5" w14:textId="77777777">
        <w:trPr>
          <w:trHeight w:val="360"/>
        </w:trPr>
        <w:tc>
          <w:tcPr>
            <w:tcW w:w="3720" w:type="dxa"/>
            <w:vMerge/>
            <w:tcMar>
              <w:top w:w="100" w:type="dxa"/>
              <w:left w:w="100" w:type="dxa"/>
              <w:bottom w:w="100" w:type="dxa"/>
              <w:right w:w="100" w:type="dxa"/>
            </w:tcMar>
          </w:tcPr>
          <w:p w14:paraId="6FC3449D" w14:textId="77777777" w:rsidR="007542A2" w:rsidRDefault="007542A2">
            <w:pPr>
              <w:widowControl w:val="0"/>
              <w:spacing w:line="240" w:lineRule="auto"/>
            </w:pPr>
          </w:p>
        </w:tc>
        <w:tc>
          <w:tcPr>
            <w:tcW w:w="2220" w:type="dxa"/>
            <w:tcMar>
              <w:top w:w="100" w:type="dxa"/>
              <w:left w:w="100" w:type="dxa"/>
              <w:bottom w:w="100" w:type="dxa"/>
              <w:right w:w="100" w:type="dxa"/>
            </w:tcMar>
          </w:tcPr>
          <w:p w14:paraId="312C3671" w14:textId="77777777" w:rsidR="007542A2" w:rsidRDefault="004E0924">
            <w:pPr>
              <w:widowControl w:val="0"/>
              <w:spacing w:line="240" w:lineRule="auto"/>
            </w:pPr>
            <w:r>
              <w:rPr>
                <w:sz w:val="16"/>
                <w:szCs w:val="16"/>
              </w:rPr>
              <w:t>An error message stating that the end date is before the start date is shown.</w:t>
            </w:r>
          </w:p>
        </w:tc>
        <w:tc>
          <w:tcPr>
            <w:tcW w:w="3750" w:type="dxa"/>
            <w:tcMar>
              <w:top w:w="100" w:type="dxa"/>
              <w:left w:w="100" w:type="dxa"/>
              <w:bottom w:w="100" w:type="dxa"/>
              <w:right w:w="100" w:type="dxa"/>
            </w:tcMar>
          </w:tcPr>
          <w:p w14:paraId="08316D30" w14:textId="77777777" w:rsidR="007542A2" w:rsidRDefault="004E0924">
            <w:pPr>
              <w:widowControl w:val="0"/>
              <w:spacing w:line="240" w:lineRule="auto"/>
            </w:pPr>
            <w:r>
              <w:rPr>
                <w:sz w:val="16"/>
                <w:szCs w:val="16"/>
              </w:rPr>
              <w:t>The event imports successfully for one week.</w:t>
            </w:r>
          </w:p>
        </w:tc>
        <w:tc>
          <w:tcPr>
            <w:tcW w:w="3870" w:type="dxa"/>
            <w:tcMar>
              <w:top w:w="100" w:type="dxa"/>
              <w:left w:w="100" w:type="dxa"/>
              <w:bottom w:w="100" w:type="dxa"/>
              <w:right w:w="100" w:type="dxa"/>
            </w:tcMar>
          </w:tcPr>
          <w:p w14:paraId="6B367FA2" w14:textId="77777777" w:rsidR="007542A2" w:rsidRDefault="004E0924">
            <w:pPr>
              <w:widowControl w:val="0"/>
              <w:spacing w:line="240" w:lineRule="auto"/>
            </w:pPr>
            <w:r>
              <w:rPr>
                <w:sz w:val="16"/>
                <w:szCs w:val="16"/>
              </w:rPr>
              <w:t>I needed to make a validation check to see if the end date was before the start date.</w:t>
            </w:r>
          </w:p>
        </w:tc>
      </w:tr>
      <w:tr w:rsidR="007542A2" w14:paraId="62838F04" w14:textId="77777777">
        <w:trPr>
          <w:trHeight w:val="360"/>
        </w:trPr>
        <w:tc>
          <w:tcPr>
            <w:tcW w:w="3720" w:type="dxa"/>
            <w:vMerge/>
            <w:tcMar>
              <w:top w:w="100" w:type="dxa"/>
              <w:left w:w="100" w:type="dxa"/>
              <w:bottom w:w="100" w:type="dxa"/>
              <w:right w:w="100" w:type="dxa"/>
            </w:tcMar>
          </w:tcPr>
          <w:p w14:paraId="2A7CAF2A" w14:textId="77777777" w:rsidR="007542A2" w:rsidRDefault="007542A2">
            <w:pPr>
              <w:widowControl w:val="0"/>
              <w:spacing w:line="240" w:lineRule="auto"/>
            </w:pPr>
          </w:p>
        </w:tc>
        <w:tc>
          <w:tcPr>
            <w:tcW w:w="2220" w:type="dxa"/>
            <w:tcMar>
              <w:top w:w="100" w:type="dxa"/>
              <w:left w:w="100" w:type="dxa"/>
              <w:bottom w:w="100" w:type="dxa"/>
              <w:right w:w="100" w:type="dxa"/>
            </w:tcMar>
          </w:tcPr>
          <w:p w14:paraId="0C5895B5"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D74041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6CEB1B1" w14:textId="77777777" w:rsidR="007542A2" w:rsidRDefault="004E0924">
            <w:pPr>
              <w:widowControl w:val="0"/>
              <w:spacing w:line="240" w:lineRule="auto"/>
            </w:pPr>
            <w:r>
              <w:rPr>
                <w:sz w:val="16"/>
                <w:szCs w:val="16"/>
              </w:rPr>
              <w:t>N/A</w:t>
            </w:r>
          </w:p>
        </w:tc>
      </w:tr>
      <w:tr w:rsidR="007542A2" w14:paraId="549308D5" w14:textId="77777777">
        <w:trPr>
          <w:trHeight w:val="360"/>
        </w:trPr>
        <w:tc>
          <w:tcPr>
            <w:tcW w:w="3720" w:type="dxa"/>
            <w:vMerge w:val="restart"/>
            <w:tcMar>
              <w:top w:w="100" w:type="dxa"/>
              <w:left w:w="100" w:type="dxa"/>
              <w:bottom w:w="100" w:type="dxa"/>
              <w:right w:w="100" w:type="dxa"/>
            </w:tcMar>
          </w:tcPr>
          <w:p w14:paraId="6C1283BD" w14:textId="77777777" w:rsidR="007542A2" w:rsidRDefault="004E0924">
            <w:pPr>
              <w:widowControl w:val="0"/>
              <w:spacing w:line="240" w:lineRule="auto"/>
            </w:pPr>
            <w:r>
              <w:rPr>
                <w:sz w:val="16"/>
                <w:szCs w:val="16"/>
                <w:u w:val="single"/>
              </w:rPr>
              <w:t>addEventImport.php.2</w:t>
            </w:r>
          </w:p>
        </w:tc>
        <w:tc>
          <w:tcPr>
            <w:tcW w:w="2220" w:type="dxa"/>
            <w:tcMar>
              <w:top w:w="100" w:type="dxa"/>
              <w:left w:w="100" w:type="dxa"/>
              <w:bottom w:w="100" w:type="dxa"/>
              <w:right w:w="100" w:type="dxa"/>
            </w:tcMar>
          </w:tcPr>
          <w:p w14:paraId="1D54CA18" w14:textId="77777777" w:rsidR="007542A2" w:rsidRDefault="004E0924">
            <w:pPr>
              <w:widowControl w:val="0"/>
              <w:spacing w:line="240" w:lineRule="auto"/>
            </w:pPr>
            <w:r>
              <w:rPr>
                <w:sz w:val="16"/>
                <w:szCs w:val="16"/>
              </w:rPr>
              <w:t>Events are imported for the dates between the two dates, even if there are holidays between those dates.</w:t>
            </w:r>
          </w:p>
        </w:tc>
        <w:tc>
          <w:tcPr>
            <w:tcW w:w="3750" w:type="dxa"/>
            <w:tcMar>
              <w:top w:w="100" w:type="dxa"/>
              <w:left w:w="100" w:type="dxa"/>
              <w:bottom w:w="100" w:type="dxa"/>
              <w:right w:w="100" w:type="dxa"/>
            </w:tcMar>
          </w:tcPr>
          <w:p w14:paraId="58D9CBDD" w14:textId="77777777" w:rsidR="007542A2" w:rsidRDefault="004E0924">
            <w:pPr>
              <w:widowControl w:val="0"/>
              <w:spacing w:line="240" w:lineRule="auto"/>
            </w:pPr>
            <w:r>
              <w:rPr>
                <w:sz w:val="16"/>
                <w:szCs w:val="16"/>
              </w:rPr>
              <w:t>Events inserted even when there were holidays set.</w:t>
            </w:r>
          </w:p>
        </w:tc>
        <w:tc>
          <w:tcPr>
            <w:tcW w:w="3870" w:type="dxa"/>
            <w:tcMar>
              <w:top w:w="100" w:type="dxa"/>
              <w:left w:w="100" w:type="dxa"/>
              <w:bottom w:w="100" w:type="dxa"/>
              <w:right w:w="100" w:type="dxa"/>
            </w:tcMar>
          </w:tcPr>
          <w:p w14:paraId="366ED2A0" w14:textId="7E573C83" w:rsidR="007542A2" w:rsidRDefault="004E0924" w:rsidP="00053790">
            <w:pPr>
              <w:widowControl w:val="0"/>
              <w:spacing w:line="240" w:lineRule="auto"/>
            </w:pPr>
            <w:r>
              <w:rPr>
                <w:sz w:val="16"/>
                <w:szCs w:val="16"/>
              </w:rPr>
              <w:t>I had to alter the algorithm for the import to make sure that the events didn’t insert when there were holidays. See the outcomes below in the next section</w:t>
            </w:r>
            <w:r w:rsidR="00E02C95">
              <w:rPr>
                <w:sz w:val="16"/>
                <w:szCs w:val="16"/>
              </w:rPr>
              <w:t xml:space="preserve"> (</w:t>
            </w:r>
            <w:r w:rsidR="00053790">
              <w:rPr>
                <w:sz w:val="16"/>
                <w:szCs w:val="16"/>
              </w:rPr>
              <w:t xml:space="preserve">section </w:t>
            </w:r>
            <w:hyperlink w:anchor="_Outcomes_from_Alpha:" w:history="1">
              <w:r w:rsidR="00E02C95" w:rsidRPr="00E02C95">
                <w:rPr>
                  <w:rStyle w:val="Hyperlink"/>
                  <w:sz w:val="16"/>
                  <w:szCs w:val="16"/>
                </w:rPr>
                <w:t>D.2.2</w:t>
              </w:r>
            </w:hyperlink>
            <w:r w:rsidR="00E02C95">
              <w:rPr>
                <w:sz w:val="16"/>
                <w:szCs w:val="16"/>
              </w:rPr>
              <w:t>, page 25</w:t>
            </w:r>
            <w:r w:rsidR="00053790">
              <w:rPr>
                <w:sz w:val="16"/>
                <w:szCs w:val="16"/>
              </w:rPr>
              <w:t>5</w:t>
            </w:r>
            <w:r w:rsidR="00E02C95">
              <w:rPr>
                <w:sz w:val="16"/>
                <w:szCs w:val="16"/>
              </w:rPr>
              <w:t>)</w:t>
            </w:r>
            <w:r>
              <w:rPr>
                <w:sz w:val="16"/>
                <w:szCs w:val="16"/>
              </w:rPr>
              <w:t>.</w:t>
            </w:r>
          </w:p>
        </w:tc>
      </w:tr>
      <w:tr w:rsidR="007542A2" w14:paraId="07CC630F" w14:textId="77777777">
        <w:trPr>
          <w:trHeight w:val="360"/>
        </w:trPr>
        <w:tc>
          <w:tcPr>
            <w:tcW w:w="3720" w:type="dxa"/>
            <w:vMerge/>
            <w:tcMar>
              <w:top w:w="100" w:type="dxa"/>
              <w:left w:w="100" w:type="dxa"/>
              <w:bottom w:w="100" w:type="dxa"/>
              <w:right w:w="100" w:type="dxa"/>
            </w:tcMar>
          </w:tcPr>
          <w:p w14:paraId="27C6C2E0" w14:textId="77777777" w:rsidR="007542A2" w:rsidRDefault="007542A2">
            <w:pPr>
              <w:widowControl w:val="0"/>
              <w:spacing w:line="240" w:lineRule="auto"/>
            </w:pPr>
          </w:p>
        </w:tc>
        <w:tc>
          <w:tcPr>
            <w:tcW w:w="2220" w:type="dxa"/>
            <w:tcMar>
              <w:top w:w="100" w:type="dxa"/>
              <w:left w:w="100" w:type="dxa"/>
              <w:bottom w:w="100" w:type="dxa"/>
              <w:right w:w="100" w:type="dxa"/>
            </w:tcMar>
          </w:tcPr>
          <w:p w14:paraId="0F2EC9A5" w14:textId="77777777" w:rsidR="007542A2" w:rsidRDefault="004E0924">
            <w:pPr>
              <w:widowControl w:val="0"/>
              <w:spacing w:line="240" w:lineRule="auto"/>
            </w:pPr>
            <w:r>
              <w:rPr>
                <w:sz w:val="16"/>
                <w:szCs w:val="16"/>
              </w:rPr>
              <w:t>An error message stating that the end date is before the start date is shown.</w:t>
            </w:r>
          </w:p>
        </w:tc>
        <w:tc>
          <w:tcPr>
            <w:tcW w:w="3750" w:type="dxa"/>
            <w:tcMar>
              <w:top w:w="100" w:type="dxa"/>
              <w:left w:w="100" w:type="dxa"/>
              <w:bottom w:w="100" w:type="dxa"/>
              <w:right w:w="100" w:type="dxa"/>
            </w:tcMar>
          </w:tcPr>
          <w:p w14:paraId="10FA703F" w14:textId="77777777" w:rsidR="007542A2" w:rsidRDefault="004E0924">
            <w:pPr>
              <w:widowControl w:val="0"/>
              <w:spacing w:line="240" w:lineRule="auto"/>
            </w:pPr>
            <w:r>
              <w:rPr>
                <w:sz w:val="16"/>
                <w:szCs w:val="16"/>
              </w:rPr>
              <w:t>With the changes made in the previous test, a relevant error message was shown.</w:t>
            </w:r>
          </w:p>
        </w:tc>
        <w:tc>
          <w:tcPr>
            <w:tcW w:w="3870" w:type="dxa"/>
            <w:tcMar>
              <w:top w:w="100" w:type="dxa"/>
              <w:left w:w="100" w:type="dxa"/>
              <w:bottom w:w="100" w:type="dxa"/>
              <w:right w:w="100" w:type="dxa"/>
            </w:tcMar>
          </w:tcPr>
          <w:p w14:paraId="72B0E84A" w14:textId="77777777" w:rsidR="007542A2" w:rsidRDefault="004E0924">
            <w:pPr>
              <w:widowControl w:val="0"/>
              <w:spacing w:line="240" w:lineRule="auto"/>
            </w:pPr>
            <w:r>
              <w:rPr>
                <w:sz w:val="16"/>
                <w:szCs w:val="16"/>
              </w:rPr>
              <w:t>Changes made as above.</w:t>
            </w:r>
          </w:p>
        </w:tc>
      </w:tr>
      <w:tr w:rsidR="007542A2" w14:paraId="5F83FE69" w14:textId="77777777">
        <w:trPr>
          <w:trHeight w:val="360"/>
        </w:trPr>
        <w:tc>
          <w:tcPr>
            <w:tcW w:w="3720" w:type="dxa"/>
            <w:vMerge/>
            <w:tcMar>
              <w:top w:w="100" w:type="dxa"/>
              <w:left w:w="100" w:type="dxa"/>
              <w:bottom w:w="100" w:type="dxa"/>
              <w:right w:w="100" w:type="dxa"/>
            </w:tcMar>
          </w:tcPr>
          <w:p w14:paraId="4700F9CF" w14:textId="77777777" w:rsidR="007542A2" w:rsidRDefault="007542A2">
            <w:pPr>
              <w:widowControl w:val="0"/>
              <w:spacing w:line="240" w:lineRule="auto"/>
            </w:pPr>
          </w:p>
        </w:tc>
        <w:tc>
          <w:tcPr>
            <w:tcW w:w="2220" w:type="dxa"/>
            <w:tcMar>
              <w:top w:w="100" w:type="dxa"/>
              <w:left w:w="100" w:type="dxa"/>
              <w:bottom w:w="100" w:type="dxa"/>
              <w:right w:w="100" w:type="dxa"/>
            </w:tcMar>
          </w:tcPr>
          <w:p w14:paraId="0B7C5F5B" w14:textId="77777777" w:rsidR="007542A2" w:rsidRDefault="004E0924">
            <w:pPr>
              <w:widowControl w:val="0"/>
              <w:spacing w:line="240" w:lineRule="auto"/>
            </w:pPr>
            <w:r>
              <w:rPr>
                <w:sz w:val="16"/>
                <w:szCs w:val="16"/>
              </w:rPr>
              <w:t>The events are inserted for that single day.</w:t>
            </w:r>
          </w:p>
        </w:tc>
        <w:tc>
          <w:tcPr>
            <w:tcW w:w="3750" w:type="dxa"/>
            <w:tcMar>
              <w:top w:w="100" w:type="dxa"/>
              <w:left w:w="100" w:type="dxa"/>
              <w:bottom w:w="100" w:type="dxa"/>
              <w:right w:w="100" w:type="dxa"/>
            </w:tcMar>
          </w:tcPr>
          <w:p w14:paraId="3D62E1C7" w14:textId="77777777" w:rsidR="007542A2" w:rsidRDefault="004E0924">
            <w:pPr>
              <w:widowControl w:val="0"/>
              <w:spacing w:line="240" w:lineRule="auto"/>
            </w:pPr>
            <w:r>
              <w:rPr>
                <w:sz w:val="16"/>
                <w:szCs w:val="16"/>
              </w:rPr>
              <w:t>The events are inserted for a week after the insert date.</w:t>
            </w:r>
          </w:p>
        </w:tc>
        <w:tc>
          <w:tcPr>
            <w:tcW w:w="3870" w:type="dxa"/>
            <w:tcMar>
              <w:top w:w="100" w:type="dxa"/>
              <w:left w:w="100" w:type="dxa"/>
              <w:bottom w:w="100" w:type="dxa"/>
              <w:right w:w="100" w:type="dxa"/>
            </w:tcMar>
          </w:tcPr>
          <w:p w14:paraId="157C6038" w14:textId="77777777" w:rsidR="007542A2" w:rsidRDefault="004E0924">
            <w:pPr>
              <w:widowControl w:val="0"/>
              <w:spacing w:line="240" w:lineRule="auto"/>
            </w:pPr>
            <w:r>
              <w:rPr>
                <w:sz w:val="16"/>
                <w:szCs w:val="16"/>
              </w:rPr>
              <w:t>I NEED TO ADD TO THIS</w:t>
            </w:r>
          </w:p>
        </w:tc>
      </w:tr>
      <w:tr w:rsidR="007542A2" w14:paraId="5A699A2F" w14:textId="77777777">
        <w:tc>
          <w:tcPr>
            <w:tcW w:w="3720" w:type="dxa"/>
            <w:tcMar>
              <w:top w:w="100" w:type="dxa"/>
              <w:left w:w="100" w:type="dxa"/>
              <w:bottom w:w="100" w:type="dxa"/>
              <w:right w:w="100" w:type="dxa"/>
            </w:tcMar>
          </w:tcPr>
          <w:p w14:paraId="65C3F994" w14:textId="77777777" w:rsidR="007542A2" w:rsidRDefault="004E0924">
            <w:pPr>
              <w:widowControl w:val="0"/>
              <w:spacing w:line="240" w:lineRule="auto"/>
            </w:pPr>
            <w:r>
              <w:rPr>
                <w:u w:val="single"/>
              </w:rPr>
              <w:t>addEventSingle.php</w:t>
            </w:r>
          </w:p>
        </w:tc>
        <w:tc>
          <w:tcPr>
            <w:tcW w:w="2220" w:type="dxa"/>
            <w:tcMar>
              <w:top w:w="100" w:type="dxa"/>
              <w:left w:w="100" w:type="dxa"/>
              <w:bottom w:w="100" w:type="dxa"/>
              <w:right w:w="100" w:type="dxa"/>
            </w:tcMar>
          </w:tcPr>
          <w:p w14:paraId="2A4A9123"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9AEB48C"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E51279E" w14:textId="77777777" w:rsidR="007542A2" w:rsidRDefault="004E0924">
            <w:pPr>
              <w:widowControl w:val="0"/>
              <w:spacing w:line="240" w:lineRule="auto"/>
            </w:pPr>
            <w:r>
              <w:t>-</w:t>
            </w:r>
          </w:p>
        </w:tc>
      </w:tr>
      <w:tr w:rsidR="007542A2" w14:paraId="0A56DE83" w14:textId="77777777">
        <w:trPr>
          <w:trHeight w:val="360"/>
        </w:trPr>
        <w:tc>
          <w:tcPr>
            <w:tcW w:w="3720" w:type="dxa"/>
            <w:vMerge w:val="restart"/>
            <w:tcMar>
              <w:top w:w="100" w:type="dxa"/>
              <w:left w:w="100" w:type="dxa"/>
              <w:bottom w:w="100" w:type="dxa"/>
              <w:right w:w="100" w:type="dxa"/>
            </w:tcMar>
          </w:tcPr>
          <w:p w14:paraId="204CE959" w14:textId="77777777" w:rsidR="007542A2" w:rsidRDefault="004E0924">
            <w:pPr>
              <w:widowControl w:val="0"/>
              <w:spacing w:line="240" w:lineRule="auto"/>
            </w:pPr>
            <w:r>
              <w:rPr>
                <w:sz w:val="16"/>
                <w:szCs w:val="16"/>
                <w:u w:val="single"/>
              </w:rPr>
              <w:lastRenderedPageBreak/>
              <w:t>addEventSingle.php.1</w:t>
            </w:r>
          </w:p>
        </w:tc>
        <w:tc>
          <w:tcPr>
            <w:tcW w:w="2220" w:type="dxa"/>
            <w:tcMar>
              <w:top w:w="100" w:type="dxa"/>
              <w:left w:w="100" w:type="dxa"/>
              <w:bottom w:w="100" w:type="dxa"/>
              <w:right w:w="100" w:type="dxa"/>
            </w:tcMar>
          </w:tcPr>
          <w:p w14:paraId="41A0C0DE" w14:textId="77777777" w:rsidR="007542A2" w:rsidRDefault="004E0924">
            <w:pPr>
              <w:widowControl w:val="0"/>
              <w:spacing w:line="240" w:lineRule="auto"/>
            </w:pPr>
            <w:r>
              <w:rPr>
                <w:sz w:val="16"/>
                <w:szCs w:val="16"/>
              </w:rPr>
              <w:t>The single event is inserted.</w:t>
            </w:r>
          </w:p>
        </w:tc>
        <w:tc>
          <w:tcPr>
            <w:tcW w:w="3750" w:type="dxa"/>
            <w:tcMar>
              <w:top w:w="100" w:type="dxa"/>
              <w:left w:w="100" w:type="dxa"/>
              <w:bottom w:w="100" w:type="dxa"/>
              <w:right w:w="100" w:type="dxa"/>
            </w:tcMar>
          </w:tcPr>
          <w:p w14:paraId="4F13CDB4" w14:textId="77777777" w:rsidR="007542A2" w:rsidRDefault="004E0924">
            <w:pPr>
              <w:widowControl w:val="0"/>
              <w:spacing w:line="240" w:lineRule="auto"/>
            </w:pPr>
            <w:r>
              <w:rPr>
                <w:sz w:val="16"/>
                <w:szCs w:val="16"/>
              </w:rPr>
              <w:t>The single event is inserted without an issue.</w:t>
            </w:r>
          </w:p>
        </w:tc>
        <w:tc>
          <w:tcPr>
            <w:tcW w:w="3870" w:type="dxa"/>
            <w:tcMar>
              <w:top w:w="100" w:type="dxa"/>
              <w:left w:w="100" w:type="dxa"/>
              <w:bottom w:w="100" w:type="dxa"/>
              <w:right w:w="100" w:type="dxa"/>
            </w:tcMar>
          </w:tcPr>
          <w:p w14:paraId="45C7500D" w14:textId="77777777" w:rsidR="007542A2" w:rsidRDefault="004E0924">
            <w:pPr>
              <w:widowControl w:val="0"/>
              <w:spacing w:line="240" w:lineRule="auto"/>
            </w:pPr>
            <w:r>
              <w:rPr>
                <w:sz w:val="16"/>
                <w:szCs w:val="16"/>
              </w:rPr>
              <w:t>No changes needed.</w:t>
            </w:r>
          </w:p>
        </w:tc>
      </w:tr>
      <w:tr w:rsidR="007542A2" w14:paraId="0E02B1E3" w14:textId="77777777">
        <w:trPr>
          <w:trHeight w:val="360"/>
        </w:trPr>
        <w:tc>
          <w:tcPr>
            <w:tcW w:w="3720" w:type="dxa"/>
            <w:vMerge/>
            <w:tcMar>
              <w:top w:w="100" w:type="dxa"/>
              <w:left w:w="100" w:type="dxa"/>
              <w:bottom w:w="100" w:type="dxa"/>
              <w:right w:w="100" w:type="dxa"/>
            </w:tcMar>
          </w:tcPr>
          <w:p w14:paraId="41A30E9F" w14:textId="77777777" w:rsidR="007542A2" w:rsidRDefault="007542A2">
            <w:pPr>
              <w:widowControl w:val="0"/>
              <w:spacing w:line="240" w:lineRule="auto"/>
            </w:pPr>
          </w:p>
        </w:tc>
        <w:tc>
          <w:tcPr>
            <w:tcW w:w="2220" w:type="dxa"/>
            <w:tcMar>
              <w:top w:w="100" w:type="dxa"/>
              <w:left w:w="100" w:type="dxa"/>
              <w:bottom w:w="100" w:type="dxa"/>
              <w:right w:w="100" w:type="dxa"/>
            </w:tcMar>
          </w:tcPr>
          <w:p w14:paraId="2774CB18" w14:textId="77777777" w:rsidR="007542A2" w:rsidRDefault="004E0924">
            <w:pPr>
              <w:widowControl w:val="0"/>
              <w:spacing w:line="240" w:lineRule="auto"/>
            </w:pPr>
            <w:r>
              <w:rPr>
                <w:sz w:val="16"/>
                <w:szCs w:val="16"/>
              </w:rPr>
              <w:t>An error message telling the user which fields haven’t been completed.</w:t>
            </w:r>
          </w:p>
        </w:tc>
        <w:tc>
          <w:tcPr>
            <w:tcW w:w="3750" w:type="dxa"/>
            <w:tcMar>
              <w:top w:w="100" w:type="dxa"/>
              <w:left w:w="100" w:type="dxa"/>
              <w:bottom w:w="100" w:type="dxa"/>
              <w:right w:w="100" w:type="dxa"/>
            </w:tcMar>
          </w:tcPr>
          <w:p w14:paraId="46A02FAF" w14:textId="77777777" w:rsidR="007542A2" w:rsidRDefault="004E0924">
            <w:pPr>
              <w:widowControl w:val="0"/>
              <w:spacing w:line="240" w:lineRule="auto"/>
            </w:pPr>
            <w:r>
              <w:rPr>
                <w:sz w:val="16"/>
                <w:szCs w:val="16"/>
              </w:rPr>
              <w:t>Appropriate error messages for shown for each blank field.</w:t>
            </w:r>
          </w:p>
        </w:tc>
        <w:tc>
          <w:tcPr>
            <w:tcW w:w="3870" w:type="dxa"/>
            <w:tcMar>
              <w:top w:w="100" w:type="dxa"/>
              <w:left w:w="100" w:type="dxa"/>
              <w:bottom w:w="100" w:type="dxa"/>
              <w:right w:w="100" w:type="dxa"/>
            </w:tcMar>
          </w:tcPr>
          <w:p w14:paraId="0A522FDC" w14:textId="77777777" w:rsidR="007542A2" w:rsidRDefault="004E0924">
            <w:pPr>
              <w:widowControl w:val="0"/>
              <w:spacing w:line="240" w:lineRule="auto"/>
            </w:pPr>
            <w:r>
              <w:rPr>
                <w:sz w:val="16"/>
                <w:szCs w:val="16"/>
              </w:rPr>
              <w:t>No changes needed.</w:t>
            </w:r>
          </w:p>
        </w:tc>
      </w:tr>
      <w:tr w:rsidR="007542A2" w14:paraId="6E5A5BED" w14:textId="77777777">
        <w:trPr>
          <w:trHeight w:val="360"/>
        </w:trPr>
        <w:tc>
          <w:tcPr>
            <w:tcW w:w="3720" w:type="dxa"/>
            <w:vMerge/>
            <w:tcMar>
              <w:top w:w="100" w:type="dxa"/>
              <w:left w:w="100" w:type="dxa"/>
              <w:bottom w:w="100" w:type="dxa"/>
              <w:right w:w="100" w:type="dxa"/>
            </w:tcMar>
          </w:tcPr>
          <w:p w14:paraId="186F1654" w14:textId="77777777" w:rsidR="007542A2" w:rsidRDefault="007542A2">
            <w:pPr>
              <w:widowControl w:val="0"/>
              <w:spacing w:line="240" w:lineRule="auto"/>
            </w:pPr>
          </w:p>
        </w:tc>
        <w:tc>
          <w:tcPr>
            <w:tcW w:w="2220" w:type="dxa"/>
            <w:tcMar>
              <w:top w:w="100" w:type="dxa"/>
              <w:left w:w="100" w:type="dxa"/>
              <w:bottom w:w="100" w:type="dxa"/>
              <w:right w:w="100" w:type="dxa"/>
            </w:tcMar>
          </w:tcPr>
          <w:p w14:paraId="78B84537"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504451BB"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8004B6C" w14:textId="77777777" w:rsidR="007542A2" w:rsidRDefault="004E0924">
            <w:pPr>
              <w:widowControl w:val="0"/>
              <w:spacing w:line="240" w:lineRule="auto"/>
            </w:pPr>
            <w:r>
              <w:rPr>
                <w:sz w:val="16"/>
                <w:szCs w:val="16"/>
              </w:rPr>
              <w:t>N/A</w:t>
            </w:r>
          </w:p>
        </w:tc>
      </w:tr>
      <w:tr w:rsidR="007542A2" w14:paraId="18F5F4C0" w14:textId="77777777">
        <w:trPr>
          <w:trHeight w:val="360"/>
        </w:trPr>
        <w:tc>
          <w:tcPr>
            <w:tcW w:w="3720" w:type="dxa"/>
            <w:vMerge w:val="restart"/>
            <w:tcMar>
              <w:top w:w="100" w:type="dxa"/>
              <w:left w:w="100" w:type="dxa"/>
              <w:bottom w:w="100" w:type="dxa"/>
              <w:right w:w="100" w:type="dxa"/>
            </w:tcMar>
          </w:tcPr>
          <w:p w14:paraId="1B85904E" w14:textId="77777777" w:rsidR="007542A2" w:rsidRDefault="004E0924">
            <w:pPr>
              <w:widowControl w:val="0"/>
              <w:spacing w:line="240" w:lineRule="auto"/>
            </w:pPr>
            <w:r>
              <w:rPr>
                <w:sz w:val="16"/>
                <w:szCs w:val="16"/>
                <w:u w:val="single"/>
              </w:rPr>
              <w:t>addEventSingle.php.2</w:t>
            </w:r>
          </w:p>
        </w:tc>
        <w:tc>
          <w:tcPr>
            <w:tcW w:w="2220" w:type="dxa"/>
            <w:tcMar>
              <w:top w:w="100" w:type="dxa"/>
              <w:left w:w="100" w:type="dxa"/>
              <w:bottom w:w="100" w:type="dxa"/>
              <w:right w:w="100" w:type="dxa"/>
            </w:tcMar>
          </w:tcPr>
          <w:p w14:paraId="6DFDC7E4" w14:textId="77777777" w:rsidR="007542A2" w:rsidRDefault="004E0924">
            <w:pPr>
              <w:widowControl w:val="0"/>
              <w:spacing w:line="240" w:lineRule="auto"/>
            </w:pPr>
            <w:r>
              <w:rPr>
                <w:sz w:val="16"/>
                <w:szCs w:val="16"/>
              </w:rPr>
              <w:t>The event is inserted without an issue.</w:t>
            </w:r>
          </w:p>
        </w:tc>
        <w:tc>
          <w:tcPr>
            <w:tcW w:w="3750" w:type="dxa"/>
            <w:tcMar>
              <w:top w:w="100" w:type="dxa"/>
              <w:left w:w="100" w:type="dxa"/>
              <w:bottom w:w="100" w:type="dxa"/>
              <w:right w:w="100" w:type="dxa"/>
            </w:tcMar>
          </w:tcPr>
          <w:p w14:paraId="3BEA6193" w14:textId="77777777" w:rsidR="007542A2" w:rsidRDefault="004E0924">
            <w:pPr>
              <w:widowControl w:val="0"/>
              <w:spacing w:line="240" w:lineRule="auto"/>
            </w:pPr>
            <w:r>
              <w:rPr>
                <w:sz w:val="16"/>
                <w:szCs w:val="16"/>
              </w:rPr>
              <w:t>The event didn’t inserted correctly when a teacher tried to add an event.</w:t>
            </w:r>
          </w:p>
        </w:tc>
        <w:tc>
          <w:tcPr>
            <w:tcW w:w="3870" w:type="dxa"/>
            <w:tcMar>
              <w:top w:w="100" w:type="dxa"/>
              <w:left w:w="100" w:type="dxa"/>
              <w:bottom w:w="100" w:type="dxa"/>
              <w:right w:w="100" w:type="dxa"/>
            </w:tcMar>
          </w:tcPr>
          <w:p w14:paraId="29AE2609" w14:textId="77777777" w:rsidR="007542A2" w:rsidRDefault="004E0924">
            <w:pPr>
              <w:widowControl w:val="0"/>
              <w:spacing w:line="240" w:lineRule="auto"/>
            </w:pPr>
            <w:r>
              <w:rPr>
                <w:sz w:val="16"/>
                <w:szCs w:val="16"/>
              </w:rPr>
              <w:t>I had to add a separate hidden field for when teachers are restricted to only adding events for themselves.</w:t>
            </w:r>
          </w:p>
        </w:tc>
      </w:tr>
      <w:tr w:rsidR="007542A2" w14:paraId="550A6C5D" w14:textId="77777777">
        <w:trPr>
          <w:trHeight w:val="360"/>
        </w:trPr>
        <w:tc>
          <w:tcPr>
            <w:tcW w:w="3720" w:type="dxa"/>
            <w:vMerge/>
            <w:tcMar>
              <w:top w:w="100" w:type="dxa"/>
              <w:left w:w="100" w:type="dxa"/>
              <w:bottom w:w="100" w:type="dxa"/>
              <w:right w:w="100" w:type="dxa"/>
            </w:tcMar>
          </w:tcPr>
          <w:p w14:paraId="2EBB162F" w14:textId="77777777" w:rsidR="007542A2" w:rsidRDefault="007542A2">
            <w:pPr>
              <w:widowControl w:val="0"/>
              <w:spacing w:line="240" w:lineRule="auto"/>
            </w:pPr>
          </w:p>
        </w:tc>
        <w:tc>
          <w:tcPr>
            <w:tcW w:w="2220" w:type="dxa"/>
            <w:tcMar>
              <w:top w:w="100" w:type="dxa"/>
              <w:left w:w="100" w:type="dxa"/>
              <w:bottom w:w="100" w:type="dxa"/>
              <w:right w:w="100" w:type="dxa"/>
            </w:tcMar>
          </w:tcPr>
          <w:p w14:paraId="5A4ED7E6" w14:textId="77777777" w:rsidR="007542A2" w:rsidRDefault="004E0924">
            <w:pPr>
              <w:widowControl w:val="0"/>
              <w:spacing w:line="240" w:lineRule="auto"/>
            </w:pPr>
            <w:r>
              <w:rPr>
                <w:sz w:val="16"/>
                <w:szCs w:val="16"/>
              </w:rPr>
              <w:t>An error message telling the user which fields haven’t been completed.</w:t>
            </w:r>
          </w:p>
        </w:tc>
        <w:tc>
          <w:tcPr>
            <w:tcW w:w="3750" w:type="dxa"/>
            <w:tcMar>
              <w:top w:w="100" w:type="dxa"/>
              <w:left w:w="100" w:type="dxa"/>
              <w:bottom w:w="100" w:type="dxa"/>
              <w:right w:w="100" w:type="dxa"/>
            </w:tcMar>
          </w:tcPr>
          <w:p w14:paraId="1DBD6FB1" w14:textId="77777777" w:rsidR="007542A2" w:rsidRDefault="004E0924">
            <w:pPr>
              <w:widowControl w:val="0"/>
              <w:spacing w:line="240" w:lineRule="auto"/>
            </w:pPr>
            <w:r>
              <w:rPr>
                <w:sz w:val="16"/>
                <w:szCs w:val="16"/>
              </w:rPr>
              <w:t>The correct error messages were given.</w:t>
            </w:r>
          </w:p>
        </w:tc>
        <w:tc>
          <w:tcPr>
            <w:tcW w:w="3870" w:type="dxa"/>
            <w:tcMar>
              <w:top w:w="100" w:type="dxa"/>
              <w:left w:w="100" w:type="dxa"/>
              <w:bottom w:w="100" w:type="dxa"/>
              <w:right w:w="100" w:type="dxa"/>
            </w:tcMar>
          </w:tcPr>
          <w:p w14:paraId="0772AAAD" w14:textId="77777777" w:rsidR="007542A2" w:rsidRDefault="004E0924">
            <w:pPr>
              <w:widowControl w:val="0"/>
              <w:spacing w:line="240" w:lineRule="auto"/>
            </w:pPr>
            <w:r>
              <w:rPr>
                <w:sz w:val="16"/>
                <w:szCs w:val="16"/>
              </w:rPr>
              <w:t>No changes needed.</w:t>
            </w:r>
          </w:p>
        </w:tc>
      </w:tr>
      <w:tr w:rsidR="007542A2" w14:paraId="0524B50E" w14:textId="77777777">
        <w:trPr>
          <w:trHeight w:val="360"/>
        </w:trPr>
        <w:tc>
          <w:tcPr>
            <w:tcW w:w="3720" w:type="dxa"/>
            <w:vMerge/>
            <w:tcMar>
              <w:top w:w="100" w:type="dxa"/>
              <w:left w:w="100" w:type="dxa"/>
              <w:bottom w:w="100" w:type="dxa"/>
              <w:right w:w="100" w:type="dxa"/>
            </w:tcMar>
          </w:tcPr>
          <w:p w14:paraId="0BEC0A7F" w14:textId="77777777" w:rsidR="007542A2" w:rsidRDefault="007542A2">
            <w:pPr>
              <w:widowControl w:val="0"/>
              <w:spacing w:line="240" w:lineRule="auto"/>
            </w:pPr>
          </w:p>
        </w:tc>
        <w:tc>
          <w:tcPr>
            <w:tcW w:w="2220" w:type="dxa"/>
            <w:tcMar>
              <w:top w:w="100" w:type="dxa"/>
              <w:left w:w="100" w:type="dxa"/>
              <w:bottom w:w="100" w:type="dxa"/>
              <w:right w:w="100" w:type="dxa"/>
            </w:tcMar>
          </w:tcPr>
          <w:p w14:paraId="795B7463"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48CFA64"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F6EB50D" w14:textId="77777777" w:rsidR="007542A2" w:rsidRDefault="004E0924">
            <w:pPr>
              <w:widowControl w:val="0"/>
              <w:spacing w:line="240" w:lineRule="auto"/>
            </w:pPr>
            <w:r>
              <w:rPr>
                <w:sz w:val="16"/>
                <w:szCs w:val="16"/>
              </w:rPr>
              <w:t>N/A</w:t>
            </w:r>
          </w:p>
        </w:tc>
      </w:tr>
      <w:tr w:rsidR="007542A2" w14:paraId="345B0188" w14:textId="77777777">
        <w:tc>
          <w:tcPr>
            <w:tcW w:w="3720" w:type="dxa"/>
            <w:tcMar>
              <w:top w:w="100" w:type="dxa"/>
              <w:left w:w="100" w:type="dxa"/>
              <w:bottom w:w="100" w:type="dxa"/>
              <w:right w:w="100" w:type="dxa"/>
            </w:tcMar>
          </w:tcPr>
          <w:p w14:paraId="6C427AFA" w14:textId="77777777" w:rsidR="007542A2" w:rsidRDefault="004E0924">
            <w:pPr>
              <w:widowControl w:val="0"/>
              <w:spacing w:line="240" w:lineRule="auto"/>
            </w:pPr>
            <w:r>
              <w:rPr>
                <w:u w:val="single"/>
              </w:rPr>
              <w:t>addHolidaySingle.php</w:t>
            </w:r>
          </w:p>
        </w:tc>
        <w:tc>
          <w:tcPr>
            <w:tcW w:w="2220" w:type="dxa"/>
            <w:tcMar>
              <w:top w:w="100" w:type="dxa"/>
              <w:left w:w="100" w:type="dxa"/>
              <w:bottom w:w="100" w:type="dxa"/>
              <w:right w:w="100" w:type="dxa"/>
            </w:tcMar>
          </w:tcPr>
          <w:p w14:paraId="4D74BF0F"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12D26E34"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DDA8CDF" w14:textId="77777777" w:rsidR="007542A2" w:rsidRDefault="004E0924">
            <w:pPr>
              <w:widowControl w:val="0"/>
              <w:spacing w:line="240" w:lineRule="auto"/>
            </w:pPr>
            <w:r>
              <w:t>-</w:t>
            </w:r>
          </w:p>
        </w:tc>
      </w:tr>
      <w:tr w:rsidR="007542A2" w14:paraId="3911F7C0" w14:textId="77777777">
        <w:trPr>
          <w:trHeight w:val="420"/>
        </w:trPr>
        <w:tc>
          <w:tcPr>
            <w:tcW w:w="3720" w:type="dxa"/>
            <w:vMerge w:val="restart"/>
            <w:tcMar>
              <w:top w:w="100" w:type="dxa"/>
              <w:left w:w="100" w:type="dxa"/>
              <w:bottom w:w="100" w:type="dxa"/>
              <w:right w:w="100" w:type="dxa"/>
            </w:tcMar>
          </w:tcPr>
          <w:p w14:paraId="225692ED" w14:textId="77777777" w:rsidR="007542A2" w:rsidRDefault="004E0924">
            <w:pPr>
              <w:widowControl w:val="0"/>
              <w:spacing w:line="240" w:lineRule="auto"/>
            </w:pPr>
            <w:r>
              <w:rPr>
                <w:sz w:val="16"/>
                <w:szCs w:val="16"/>
                <w:u w:val="single"/>
              </w:rPr>
              <w:t>addHolidaySingle.php.1</w:t>
            </w:r>
          </w:p>
        </w:tc>
        <w:tc>
          <w:tcPr>
            <w:tcW w:w="2220" w:type="dxa"/>
            <w:tcMar>
              <w:top w:w="100" w:type="dxa"/>
              <w:left w:w="100" w:type="dxa"/>
              <w:bottom w:w="100" w:type="dxa"/>
              <w:right w:w="100" w:type="dxa"/>
            </w:tcMar>
          </w:tcPr>
          <w:p w14:paraId="6E4F63BD" w14:textId="77777777" w:rsidR="007542A2" w:rsidRDefault="004E0924">
            <w:pPr>
              <w:widowControl w:val="0"/>
              <w:spacing w:line="240" w:lineRule="auto"/>
            </w:pPr>
            <w:r>
              <w:rPr>
                <w:sz w:val="16"/>
                <w:szCs w:val="16"/>
              </w:rPr>
              <w:t>The holiday is inserted without an issue.</w:t>
            </w:r>
          </w:p>
        </w:tc>
        <w:tc>
          <w:tcPr>
            <w:tcW w:w="3750" w:type="dxa"/>
            <w:tcMar>
              <w:top w:w="100" w:type="dxa"/>
              <w:left w:w="100" w:type="dxa"/>
              <w:bottom w:w="100" w:type="dxa"/>
              <w:right w:w="100" w:type="dxa"/>
            </w:tcMar>
          </w:tcPr>
          <w:p w14:paraId="76B23B19" w14:textId="77777777" w:rsidR="007542A2" w:rsidRDefault="004E0924">
            <w:pPr>
              <w:widowControl w:val="0"/>
              <w:spacing w:line="240" w:lineRule="auto"/>
            </w:pPr>
            <w:r>
              <w:rPr>
                <w:sz w:val="16"/>
                <w:szCs w:val="16"/>
              </w:rPr>
              <w:t>The holiday was inserted.</w:t>
            </w:r>
          </w:p>
        </w:tc>
        <w:tc>
          <w:tcPr>
            <w:tcW w:w="3870" w:type="dxa"/>
            <w:tcMar>
              <w:top w:w="100" w:type="dxa"/>
              <w:left w:w="100" w:type="dxa"/>
              <w:bottom w:w="100" w:type="dxa"/>
              <w:right w:w="100" w:type="dxa"/>
            </w:tcMar>
          </w:tcPr>
          <w:p w14:paraId="2E922E96" w14:textId="77777777" w:rsidR="007542A2" w:rsidRDefault="004E0924">
            <w:pPr>
              <w:widowControl w:val="0"/>
              <w:spacing w:line="240" w:lineRule="auto"/>
            </w:pPr>
            <w:r>
              <w:rPr>
                <w:sz w:val="16"/>
                <w:szCs w:val="16"/>
              </w:rPr>
              <w:t>No changes needed.</w:t>
            </w:r>
          </w:p>
        </w:tc>
      </w:tr>
      <w:tr w:rsidR="007542A2" w14:paraId="6C144614" w14:textId="77777777">
        <w:trPr>
          <w:trHeight w:val="420"/>
        </w:trPr>
        <w:tc>
          <w:tcPr>
            <w:tcW w:w="3720" w:type="dxa"/>
            <w:vMerge/>
            <w:tcMar>
              <w:top w:w="100" w:type="dxa"/>
              <w:left w:w="100" w:type="dxa"/>
              <w:bottom w:w="100" w:type="dxa"/>
              <w:right w:w="100" w:type="dxa"/>
            </w:tcMar>
          </w:tcPr>
          <w:p w14:paraId="015A50A1" w14:textId="77777777" w:rsidR="007542A2" w:rsidRDefault="007542A2">
            <w:pPr>
              <w:widowControl w:val="0"/>
              <w:spacing w:line="240" w:lineRule="auto"/>
            </w:pPr>
          </w:p>
        </w:tc>
        <w:tc>
          <w:tcPr>
            <w:tcW w:w="2220" w:type="dxa"/>
            <w:tcMar>
              <w:top w:w="100" w:type="dxa"/>
              <w:left w:w="100" w:type="dxa"/>
              <w:bottom w:w="100" w:type="dxa"/>
              <w:right w:w="100" w:type="dxa"/>
            </w:tcMar>
          </w:tcPr>
          <w:p w14:paraId="00D3D5BB" w14:textId="77777777" w:rsidR="007542A2" w:rsidRDefault="004E0924">
            <w:pPr>
              <w:widowControl w:val="0"/>
              <w:spacing w:line="240" w:lineRule="auto"/>
            </w:pPr>
            <w:r>
              <w:rPr>
                <w:sz w:val="16"/>
                <w:szCs w:val="16"/>
              </w:rPr>
              <w:t>An error message stating that the end date is before the start date is shown.</w:t>
            </w:r>
          </w:p>
        </w:tc>
        <w:tc>
          <w:tcPr>
            <w:tcW w:w="3750" w:type="dxa"/>
            <w:tcMar>
              <w:top w:w="100" w:type="dxa"/>
              <w:left w:w="100" w:type="dxa"/>
              <w:bottom w:w="100" w:type="dxa"/>
              <w:right w:w="100" w:type="dxa"/>
            </w:tcMar>
          </w:tcPr>
          <w:p w14:paraId="59BB24F9" w14:textId="77777777" w:rsidR="007542A2" w:rsidRDefault="004E0924">
            <w:pPr>
              <w:widowControl w:val="0"/>
              <w:spacing w:line="240" w:lineRule="auto"/>
            </w:pPr>
            <w:r>
              <w:rPr>
                <w:sz w:val="16"/>
                <w:szCs w:val="16"/>
              </w:rPr>
              <w:t>An error message was shown.</w:t>
            </w:r>
          </w:p>
        </w:tc>
        <w:tc>
          <w:tcPr>
            <w:tcW w:w="3870" w:type="dxa"/>
            <w:tcMar>
              <w:top w:w="100" w:type="dxa"/>
              <w:left w:w="100" w:type="dxa"/>
              <w:bottom w:w="100" w:type="dxa"/>
              <w:right w:w="100" w:type="dxa"/>
            </w:tcMar>
          </w:tcPr>
          <w:p w14:paraId="7B865914" w14:textId="77777777" w:rsidR="007542A2" w:rsidRDefault="004E0924">
            <w:pPr>
              <w:widowControl w:val="0"/>
              <w:spacing w:line="240" w:lineRule="auto"/>
            </w:pPr>
            <w:r>
              <w:rPr>
                <w:sz w:val="16"/>
                <w:szCs w:val="16"/>
              </w:rPr>
              <w:t>No changes needed.</w:t>
            </w:r>
          </w:p>
        </w:tc>
      </w:tr>
      <w:tr w:rsidR="007542A2" w14:paraId="790141A1" w14:textId="77777777">
        <w:trPr>
          <w:trHeight w:val="420"/>
        </w:trPr>
        <w:tc>
          <w:tcPr>
            <w:tcW w:w="3720" w:type="dxa"/>
            <w:vMerge/>
            <w:tcMar>
              <w:top w:w="100" w:type="dxa"/>
              <w:left w:w="100" w:type="dxa"/>
              <w:bottom w:w="100" w:type="dxa"/>
              <w:right w:w="100" w:type="dxa"/>
            </w:tcMar>
          </w:tcPr>
          <w:p w14:paraId="60D16A2B" w14:textId="77777777" w:rsidR="007542A2" w:rsidRDefault="007542A2">
            <w:pPr>
              <w:widowControl w:val="0"/>
              <w:spacing w:line="240" w:lineRule="auto"/>
            </w:pPr>
          </w:p>
        </w:tc>
        <w:tc>
          <w:tcPr>
            <w:tcW w:w="2220" w:type="dxa"/>
            <w:tcMar>
              <w:top w:w="100" w:type="dxa"/>
              <w:left w:w="100" w:type="dxa"/>
              <w:bottom w:w="100" w:type="dxa"/>
              <w:right w:w="100" w:type="dxa"/>
            </w:tcMar>
          </w:tcPr>
          <w:p w14:paraId="5CE2EC08" w14:textId="77777777" w:rsidR="007542A2" w:rsidRDefault="004E0924">
            <w:pPr>
              <w:widowControl w:val="0"/>
              <w:spacing w:line="240" w:lineRule="auto"/>
            </w:pPr>
            <w:r>
              <w:rPr>
                <w:sz w:val="16"/>
                <w:szCs w:val="16"/>
              </w:rPr>
              <w:t>A single day holiday is added.</w:t>
            </w:r>
          </w:p>
        </w:tc>
        <w:tc>
          <w:tcPr>
            <w:tcW w:w="3750" w:type="dxa"/>
            <w:tcMar>
              <w:top w:w="100" w:type="dxa"/>
              <w:left w:w="100" w:type="dxa"/>
              <w:bottom w:w="100" w:type="dxa"/>
              <w:right w:w="100" w:type="dxa"/>
            </w:tcMar>
          </w:tcPr>
          <w:p w14:paraId="0885C4C7" w14:textId="77777777" w:rsidR="007542A2" w:rsidRDefault="004E0924">
            <w:pPr>
              <w:widowControl w:val="0"/>
              <w:spacing w:line="240" w:lineRule="auto"/>
            </w:pPr>
            <w:r>
              <w:rPr>
                <w:sz w:val="16"/>
                <w:szCs w:val="16"/>
              </w:rPr>
              <w:t>A single dated holiday was added.</w:t>
            </w:r>
          </w:p>
        </w:tc>
        <w:tc>
          <w:tcPr>
            <w:tcW w:w="3870" w:type="dxa"/>
            <w:tcMar>
              <w:top w:w="100" w:type="dxa"/>
              <w:left w:w="100" w:type="dxa"/>
              <w:bottom w:w="100" w:type="dxa"/>
              <w:right w:w="100" w:type="dxa"/>
            </w:tcMar>
          </w:tcPr>
          <w:p w14:paraId="0EDABFEB" w14:textId="77777777" w:rsidR="007542A2" w:rsidRDefault="004E0924">
            <w:pPr>
              <w:widowControl w:val="0"/>
              <w:spacing w:line="240" w:lineRule="auto"/>
            </w:pPr>
            <w:r>
              <w:rPr>
                <w:sz w:val="16"/>
                <w:szCs w:val="16"/>
              </w:rPr>
              <w:t>No changes needed.</w:t>
            </w:r>
          </w:p>
        </w:tc>
      </w:tr>
      <w:tr w:rsidR="007542A2" w14:paraId="456A196D" w14:textId="77777777">
        <w:tc>
          <w:tcPr>
            <w:tcW w:w="3720" w:type="dxa"/>
            <w:tcMar>
              <w:top w:w="100" w:type="dxa"/>
              <w:left w:w="100" w:type="dxa"/>
              <w:bottom w:w="100" w:type="dxa"/>
              <w:right w:w="100" w:type="dxa"/>
            </w:tcMar>
          </w:tcPr>
          <w:p w14:paraId="403FC496" w14:textId="77777777" w:rsidR="007542A2" w:rsidRDefault="004E0924">
            <w:pPr>
              <w:widowControl w:val="0"/>
              <w:spacing w:line="240" w:lineRule="auto"/>
            </w:pPr>
            <w:r>
              <w:rPr>
                <w:u w:val="single"/>
              </w:rPr>
              <w:t>addRoomImport.php</w:t>
            </w:r>
          </w:p>
        </w:tc>
        <w:tc>
          <w:tcPr>
            <w:tcW w:w="2220" w:type="dxa"/>
            <w:tcMar>
              <w:top w:w="100" w:type="dxa"/>
              <w:left w:w="100" w:type="dxa"/>
              <w:bottom w:w="100" w:type="dxa"/>
              <w:right w:w="100" w:type="dxa"/>
            </w:tcMar>
          </w:tcPr>
          <w:p w14:paraId="69657526"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44C17A8"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634749B" w14:textId="77777777" w:rsidR="007542A2" w:rsidRDefault="004E0924">
            <w:pPr>
              <w:widowControl w:val="0"/>
              <w:spacing w:line="240" w:lineRule="auto"/>
            </w:pPr>
            <w:r>
              <w:t>-</w:t>
            </w:r>
          </w:p>
        </w:tc>
      </w:tr>
      <w:tr w:rsidR="007542A2" w14:paraId="7DFAB09D" w14:textId="77777777">
        <w:trPr>
          <w:trHeight w:val="420"/>
        </w:trPr>
        <w:tc>
          <w:tcPr>
            <w:tcW w:w="3720" w:type="dxa"/>
            <w:vMerge w:val="restart"/>
            <w:tcMar>
              <w:top w:w="100" w:type="dxa"/>
              <w:left w:w="100" w:type="dxa"/>
              <w:bottom w:w="100" w:type="dxa"/>
              <w:right w:w="100" w:type="dxa"/>
            </w:tcMar>
          </w:tcPr>
          <w:p w14:paraId="125E5081" w14:textId="77777777" w:rsidR="007542A2" w:rsidRDefault="004E0924">
            <w:pPr>
              <w:widowControl w:val="0"/>
              <w:spacing w:line="240" w:lineRule="auto"/>
            </w:pPr>
            <w:r>
              <w:rPr>
                <w:sz w:val="16"/>
                <w:szCs w:val="16"/>
                <w:u w:val="single"/>
              </w:rPr>
              <w:t>addRoomImport.php.1</w:t>
            </w:r>
          </w:p>
        </w:tc>
        <w:tc>
          <w:tcPr>
            <w:tcW w:w="2220" w:type="dxa"/>
            <w:tcMar>
              <w:top w:w="100" w:type="dxa"/>
              <w:left w:w="100" w:type="dxa"/>
              <w:bottom w:w="100" w:type="dxa"/>
              <w:right w:w="100" w:type="dxa"/>
            </w:tcMar>
          </w:tcPr>
          <w:p w14:paraId="4743198A" w14:textId="77777777" w:rsidR="007542A2" w:rsidRDefault="004E0924">
            <w:pPr>
              <w:widowControl w:val="0"/>
              <w:spacing w:line="240" w:lineRule="auto"/>
            </w:pPr>
            <w:r>
              <w:rPr>
                <w:sz w:val="16"/>
                <w:szCs w:val="16"/>
              </w:rPr>
              <w:t>The rooms contained in the CSV file are inserted into the database table.</w:t>
            </w:r>
          </w:p>
        </w:tc>
        <w:tc>
          <w:tcPr>
            <w:tcW w:w="3750" w:type="dxa"/>
            <w:tcMar>
              <w:top w:w="100" w:type="dxa"/>
              <w:left w:w="100" w:type="dxa"/>
              <w:bottom w:w="100" w:type="dxa"/>
              <w:right w:w="100" w:type="dxa"/>
            </w:tcMar>
          </w:tcPr>
          <w:p w14:paraId="74379135" w14:textId="77777777" w:rsidR="007542A2" w:rsidRDefault="004E0924">
            <w:pPr>
              <w:widowControl w:val="0"/>
              <w:spacing w:line="240" w:lineRule="auto"/>
            </w:pPr>
            <w:r>
              <w:rPr>
                <w:sz w:val="16"/>
                <w:szCs w:val="16"/>
              </w:rPr>
              <w:t>The correct rooms were added to the database table.</w:t>
            </w:r>
          </w:p>
        </w:tc>
        <w:tc>
          <w:tcPr>
            <w:tcW w:w="3870" w:type="dxa"/>
            <w:tcMar>
              <w:top w:w="100" w:type="dxa"/>
              <w:left w:w="100" w:type="dxa"/>
              <w:bottom w:w="100" w:type="dxa"/>
              <w:right w:w="100" w:type="dxa"/>
            </w:tcMar>
          </w:tcPr>
          <w:p w14:paraId="12CA8270" w14:textId="77777777" w:rsidR="007542A2" w:rsidRDefault="004E0924">
            <w:pPr>
              <w:widowControl w:val="0"/>
              <w:spacing w:line="240" w:lineRule="auto"/>
            </w:pPr>
            <w:r>
              <w:rPr>
                <w:sz w:val="16"/>
                <w:szCs w:val="16"/>
              </w:rPr>
              <w:t>No changes needed.</w:t>
            </w:r>
          </w:p>
        </w:tc>
      </w:tr>
      <w:tr w:rsidR="007542A2" w14:paraId="293A1AD0" w14:textId="77777777">
        <w:trPr>
          <w:trHeight w:val="420"/>
        </w:trPr>
        <w:tc>
          <w:tcPr>
            <w:tcW w:w="3720" w:type="dxa"/>
            <w:vMerge/>
            <w:tcMar>
              <w:top w:w="100" w:type="dxa"/>
              <w:left w:w="100" w:type="dxa"/>
              <w:bottom w:w="100" w:type="dxa"/>
              <w:right w:w="100" w:type="dxa"/>
            </w:tcMar>
          </w:tcPr>
          <w:p w14:paraId="15568481" w14:textId="77777777" w:rsidR="007542A2" w:rsidRDefault="007542A2">
            <w:pPr>
              <w:widowControl w:val="0"/>
              <w:spacing w:line="240" w:lineRule="auto"/>
            </w:pPr>
          </w:p>
        </w:tc>
        <w:tc>
          <w:tcPr>
            <w:tcW w:w="2220" w:type="dxa"/>
            <w:tcMar>
              <w:top w:w="100" w:type="dxa"/>
              <w:left w:w="100" w:type="dxa"/>
              <w:bottom w:w="100" w:type="dxa"/>
              <w:right w:w="100" w:type="dxa"/>
            </w:tcMar>
          </w:tcPr>
          <w:p w14:paraId="3325F9F1" w14:textId="25763093" w:rsidR="007542A2" w:rsidRDefault="004E0924">
            <w:pPr>
              <w:widowControl w:val="0"/>
              <w:spacing w:line="240" w:lineRule="auto"/>
            </w:pPr>
            <w:r>
              <w:rPr>
                <w:sz w:val="16"/>
                <w:szCs w:val="16"/>
              </w:rPr>
              <w:t xml:space="preserve">The form will ask for a CSV file to </w:t>
            </w:r>
            <w:r w:rsidR="001C3FB0">
              <w:rPr>
                <w:sz w:val="16"/>
                <w:szCs w:val="16"/>
              </w:rPr>
              <w:t>upload</w:t>
            </w:r>
            <w:r>
              <w:rPr>
                <w:sz w:val="16"/>
                <w:szCs w:val="16"/>
              </w:rPr>
              <w:t>.</w:t>
            </w:r>
          </w:p>
        </w:tc>
        <w:tc>
          <w:tcPr>
            <w:tcW w:w="3750" w:type="dxa"/>
            <w:tcMar>
              <w:top w:w="100" w:type="dxa"/>
              <w:left w:w="100" w:type="dxa"/>
              <w:bottom w:w="100" w:type="dxa"/>
              <w:right w:w="100" w:type="dxa"/>
            </w:tcMar>
          </w:tcPr>
          <w:p w14:paraId="52F26B6A" w14:textId="77777777" w:rsidR="007542A2" w:rsidRDefault="004E0924">
            <w:pPr>
              <w:widowControl w:val="0"/>
              <w:spacing w:line="240" w:lineRule="auto"/>
            </w:pPr>
            <w:r>
              <w:rPr>
                <w:sz w:val="16"/>
                <w:szCs w:val="16"/>
              </w:rPr>
              <w:t>An appropriate error message was shown.</w:t>
            </w:r>
          </w:p>
        </w:tc>
        <w:tc>
          <w:tcPr>
            <w:tcW w:w="3870" w:type="dxa"/>
            <w:tcMar>
              <w:top w:w="100" w:type="dxa"/>
              <w:left w:w="100" w:type="dxa"/>
              <w:bottom w:w="100" w:type="dxa"/>
              <w:right w:w="100" w:type="dxa"/>
            </w:tcMar>
          </w:tcPr>
          <w:p w14:paraId="390FABAF" w14:textId="77777777" w:rsidR="007542A2" w:rsidRDefault="004E0924">
            <w:pPr>
              <w:widowControl w:val="0"/>
              <w:spacing w:line="240" w:lineRule="auto"/>
            </w:pPr>
            <w:r>
              <w:rPr>
                <w:sz w:val="16"/>
                <w:szCs w:val="16"/>
              </w:rPr>
              <w:t>No changes needed.</w:t>
            </w:r>
          </w:p>
        </w:tc>
      </w:tr>
      <w:tr w:rsidR="007542A2" w14:paraId="5D7A259B" w14:textId="77777777">
        <w:trPr>
          <w:trHeight w:val="420"/>
        </w:trPr>
        <w:tc>
          <w:tcPr>
            <w:tcW w:w="3720" w:type="dxa"/>
            <w:vMerge/>
            <w:tcMar>
              <w:top w:w="100" w:type="dxa"/>
              <w:left w:w="100" w:type="dxa"/>
              <w:bottom w:w="100" w:type="dxa"/>
              <w:right w:w="100" w:type="dxa"/>
            </w:tcMar>
          </w:tcPr>
          <w:p w14:paraId="352366EB" w14:textId="77777777" w:rsidR="007542A2" w:rsidRDefault="007542A2">
            <w:pPr>
              <w:widowControl w:val="0"/>
              <w:spacing w:line="240" w:lineRule="auto"/>
            </w:pPr>
          </w:p>
        </w:tc>
        <w:tc>
          <w:tcPr>
            <w:tcW w:w="2220" w:type="dxa"/>
            <w:tcMar>
              <w:top w:w="100" w:type="dxa"/>
              <w:left w:w="100" w:type="dxa"/>
              <w:bottom w:w="100" w:type="dxa"/>
              <w:right w:w="100" w:type="dxa"/>
            </w:tcMar>
          </w:tcPr>
          <w:p w14:paraId="2A30188B" w14:textId="77777777" w:rsidR="007542A2" w:rsidRDefault="004E0924">
            <w:pPr>
              <w:widowControl w:val="0"/>
              <w:spacing w:line="240" w:lineRule="auto"/>
            </w:pPr>
            <w:r>
              <w:rPr>
                <w:sz w:val="16"/>
                <w:szCs w:val="16"/>
              </w:rPr>
              <w:t>The single room contained in the CSV file is inserted into the database table.</w:t>
            </w:r>
          </w:p>
        </w:tc>
        <w:tc>
          <w:tcPr>
            <w:tcW w:w="3750" w:type="dxa"/>
            <w:tcMar>
              <w:top w:w="100" w:type="dxa"/>
              <w:left w:w="100" w:type="dxa"/>
              <w:bottom w:w="100" w:type="dxa"/>
              <w:right w:w="100" w:type="dxa"/>
            </w:tcMar>
          </w:tcPr>
          <w:p w14:paraId="122A57CD" w14:textId="77777777" w:rsidR="007542A2" w:rsidRDefault="004E0924">
            <w:pPr>
              <w:widowControl w:val="0"/>
              <w:spacing w:line="240" w:lineRule="auto"/>
            </w:pPr>
            <w:r>
              <w:rPr>
                <w:sz w:val="16"/>
                <w:szCs w:val="16"/>
              </w:rPr>
              <w:t>A single room inserts without an issue.</w:t>
            </w:r>
          </w:p>
        </w:tc>
        <w:tc>
          <w:tcPr>
            <w:tcW w:w="3870" w:type="dxa"/>
            <w:tcMar>
              <w:top w:w="100" w:type="dxa"/>
              <w:left w:w="100" w:type="dxa"/>
              <w:bottom w:w="100" w:type="dxa"/>
              <w:right w:w="100" w:type="dxa"/>
            </w:tcMar>
          </w:tcPr>
          <w:p w14:paraId="7D771C00" w14:textId="77777777" w:rsidR="007542A2" w:rsidRDefault="004E0924">
            <w:pPr>
              <w:widowControl w:val="0"/>
              <w:spacing w:line="240" w:lineRule="auto"/>
            </w:pPr>
            <w:r>
              <w:rPr>
                <w:sz w:val="16"/>
                <w:szCs w:val="16"/>
              </w:rPr>
              <w:t>No changes needed.</w:t>
            </w:r>
          </w:p>
        </w:tc>
      </w:tr>
      <w:tr w:rsidR="007542A2" w14:paraId="02BEE8C0" w14:textId="77777777">
        <w:tc>
          <w:tcPr>
            <w:tcW w:w="3720" w:type="dxa"/>
            <w:tcMar>
              <w:top w:w="100" w:type="dxa"/>
              <w:left w:w="100" w:type="dxa"/>
              <w:bottom w:w="100" w:type="dxa"/>
              <w:right w:w="100" w:type="dxa"/>
            </w:tcMar>
          </w:tcPr>
          <w:p w14:paraId="3201A405" w14:textId="77777777" w:rsidR="007542A2" w:rsidRDefault="004E0924">
            <w:pPr>
              <w:widowControl w:val="0"/>
              <w:spacing w:line="240" w:lineRule="auto"/>
            </w:pPr>
            <w:r>
              <w:rPr>
                <w:u w:val="single"/>
              </w:rPr>
              <w:t>addRoomSingle.php</w:t>
            </w:r>
          </w:p>
        </w:tc>
        <w:tc>
          <w:tcPr>
            <w:tcW w:w="2220" w:type="dxa"/>
            <w:tcMar>
              <w:top w:w="100" w:type="dxa"/>
              <w:left w:w="100" w:type="dxa"/>
              <w:bottom w:w="100" w:type="dxa"/>
              <w:right w:w="100" w:type="dxa"/>
            </w:tcMar>
          </w:tcPr>
          <w:p w14:paraId="03FE1F33"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6FF90AA"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55D98E2" w14:textId="77777777" w:rsidR="007542A2" w:rsidRDefault="004E0924">
            <w:pPr>
              <w:widowControl w:val="0"/>
              <w:spacing w:line="240" w:lineRule="auto"/>
            </w:pPr>
            <w:r>
              <w:t>-</w:t>
            </w:r>
          </w:p>
        </w:tc>
      </w:tr>
      <w:tr w:rsidR="007542A2" w14:paraId="7F3AF888" w14:textId="77777777">
        <w:trPr>
          <w:trHeight w:val="420"/>
        </w:trPr>
        <w:tc>
          <w:tcPr>
            <w:tcW w:w="3720" w:type="dxa"/>
            <w:vMerge w:val="restart"/>
            <w:tcMar>
              <w:top w:w="100" w:type="dxa"/>
              <w:left w:w="100" w:type="dxa"/>
              <w:bottom w:w="100" w:type="dxa"/>
              <w:right w:w="100" w:type="dxa"/>
            </w:tcMar>
          </w:tcPr>
          <w:p w14:paraId="70F3CEA3" w14:textId="77777777" w:rsidR="007542A2" w:rsidRDefault="004E0924">
            <w:pPr>
              <w:widowControl w:val="0"/>
              <w:spacing w:line="240" w:lineRule="auto"/>
            </w:pPr>
            <w:r>
              <w:rPr>
                <w:sz w:val="16"/>
                <w:szCs w:val="16"/>
                <w:u w:val="single"/>
              </w:rPr>
              <w:t>addRoomSingle.php.1</w:t>
            </w:r>
          </w:p>
        </w:tc>
        <w:tc>
          <w:tcPr>
            <w:tcW w:w="2220" w:type="dxa"/>
            <w:tcMar>
              <w:top w:w="100" w:type="dxa"/>
              <w:left w:w="100" w:type="dxa"/>
              <w:bottom w:w="100" w:type="dxa"/>
              <w:right w:w="100" w:type="dxa"/>
            </w:tcMar>
          </w:tcPr>
          <w:p w14:paraId="544B2898" w14:textId="77777777" w:rsidR="007542A2" w:rsidRDefault="004E0924">
            <w:pPr>
              <w:widowControl w:val="0"/>
              <w:spacing w:line="240" w:lineRule="auto"/>
            </w:pPr>
            <w:r>
              <w:rPr>
                <w:sz w:val="16"/>
                <w:szCs w:val="16"/>
              </w:rPr>
              <w:t>The room is inserted into the database table.</w:t>
            </w:r>
          </w:p>
        </w:tc>
        <w:tc>
          <w:tcPr>
            <w:tcW w:w="3750" w:type="dxa"/>
            <w:tcMar>
              <w:top w:w="100" w:type="dxa"/>
              <w:left w:w="100" w:type="dxa"/>
              <w:bottom w:w="100" w:type="dxa"/>
              <w:right w:w="100" w:type="dxa"/>
            </w:tcMar>
          </w:tcPr>
          <w:p w14:paraId="626136D8" w14:textId="77777777" w:rsidR="007542A2" w:rsidRDefault="004E0924">
            <w:pPr>
              <w:widowControl w:val="0"/>
              <w:spacing w:line="240" w:lineRule="auto"/>
            </w:pPr>
            <w:r>
              <w:rPr>
                <w:sz w:val="16"/>
                <w:szCs w:val="16"/>
              </w:rPr>
              <w:t>The room inserts into the database correctly.</w:t>
            </w:r>
          </w:p>
        </w:tc>
        <w:tc>
          <w:tcPr>
            <w:tcW w:w="3870" w:type="dxa"/>
            <w:tcMar>
              <w:top w:w="100" w:type="dxa"/>
              <w:left w:w="100" w:type="dxa"/>
              <w:bottom w:w="100" w:type="dxa"/>
              <w:right w:w="100" w:type="dxa"/>
            </w:tcMar>
          </w:tcPr>
          <w:p w14:paraId="4681DE53" w14:textId="77777777" w:rsidR="007542A2" w:rsidRDefault="004E0924">
            <w:pPr>
              <w:widowControl w:val="0"/>
              <w:spacing w:line="240" w:lineRule="auto"/>
            </w:pPr>
            <w:r>
              <w:rPr>
                <w:sz w:val="16"/>
                <w:szCs w:val="16"/>
              </w:rPr>
              <w:t>No changes needed.</w:t>
            </w:r>
          </w:p>
        </w:tc>
      </w:tr>
      <w:tr w:rsidR="007542A2" w14:paraId="4958767D" w14:textId="77777777">
        <w:trPr>
          <w:trHeight w:val="420"/>
        </w:trPr>
        <w:tc>
          <w:tcPr>
            <w:tcW w:w="3720" w:type="dxa"/>
            <w:vMerge/>
            <w:tcMar>
              <w:top w:w="100" w:type="dxa"/>
              <w:left w:w="100" w:type="dxa"/>
              <w:bottom w:w="100" w:type="dxa"/>
              <w:right w:w="100" w:type="dxa"/>
            </w:tcMar>
          </w:tcPr>
          <w:p w14:paraId="145D6635" w14:textId="77777777" w:rsidR="007542A2" w:rsidRDefault="007542A2">
            <w:pPr>
              <w:widowControl w:val="0"/>
              <w:spacing w:line="240" w:lineRule="auto"/>
            </w:pPr>
          </w:p>
        </w:tc>
        <w:tc>
          <w:tcPr>
            <w:tcW w:w="2220" w:type="dxa"/>
            <w:tcMar>
              <w:top w:w="100" w:type="dxa"/>
              <w:left w:w="100" w:type="dxa"/>
              <w:bottom w:w="100" w:type="dxa"/>
              <w:right w:w="100" w:type="dxa"/>
            </w:tcMar>
          </w:tcPr>
          <w:p w14:paraId="5E26A8D6" w14:textId="1311D243" w:rsidR="007542A2" w:rsidRDefault="004E0924">
            <w:pPr>
              <w:widowControl w:val="0"/>
              <w:spacing w:line="240" w:lineRule="auto"/>
            </w:pPr>
            <w:r>
              <w:rPr>
                <w:sz w:val="16"/>
                <w:szCs w:val="16"/>
              </w:rPr>
              <w:t>The te</w:t>
            </w:r>
            <w:r w:rsidR="001721EA">
              <w:rPr>
                <w:sz w:val="16"/>
                <w:szCs w:val="16"/>
              </w:rPr>
              <w:t>xt isn’t allowed to be entered.</w:t>
            </w:r>
          </w:p>
        </w:tc>
        <w:tc>
          <w:tcPr>
            <w:tcW w:w="3750" w:type="dxa"/>
            <w:tcMar>
              <w:top w:w="100" w:type="dxa"/>
              <w:left w:w="100" w:type="dxa"/>
              <w:bottom w:w="100" w:type="dxa"/>
              <w:right w:w="100" w:type="dxa"/>
            </w:tcMar>
          </w:tcPr>
          <w:p w14:paraId="0C2812AE" w14:textId="77777777" w:rsidR="007542A2" w:rsidRDefault="004E0924">
            <w:pPr>
              <w:widowControl w:val="0"/>
              <w:spacing w:line="240" w:lineRule="auto"/>
            </w:pPr>
            <w:r>
              <w:rPr>
                <w:sz w:val="16"/>
                <w:szCs w:val="16"/>
              </w:rPr>
              <w:t>Non-numeric data was allowed to be entered.</w:t>
            </w:r>
          </w:p>
        </w:tc>
        <w:tc>
          <w:tcPr>
            <w:tcW w:w="3870" w:type="dxa"/>
            <w:tcMar>
              <w:top w:w="100" w:type="dxa"/>
              <w:left w:w="100" w:type="dxa"/>
              <w:bottom w:w="100" w:type="dxa"/>
              <w:right w:w="100" w:type="dxa"/>
            </w:tcMar>
          </w:tcPr>
          <w:p w14:paraId="78615721" w14:textId="77777777" w:rsidR="007542A2" w:rsidRDefault="004E0924">
            <w:pPr>
              <w:widowControl w:val="0"/>
              <w:spacing w:line="240" w:lineRule="auto"/>
            </w:pPr>
            <w:r>
              <w:rPr>
                <w:sz w:val="16"/>
                <w:szCs w:val="16"/>
              </w:rPr>
              <w:t>I changed the field type parameter from type=”text” to type=”number”.</w:t>
            </w:r>
          </w:p>
        </w:tc>
      </w:tr>
      <w:tr w:rsidR="007542A2" w14:paraId="034B76B8" w14:textId="77777777">
        <w:trPr>
          <w:trHeight w:val="420"/>
        </w:trPr>
        <w:tc>
          <w:tcPr>
            <w:tcW w:w="3720" w:type="dxa"/>
            <w:vMerge/>
            <w:tcMar>
              <w:top w:w="100" w:type="dxa"/>
              <w:left w:w="100" w:type="dxa"/>
              <w:bottom w:w="100" w:type="dxa"/>
              <w:right w:w="100" w:type="dxa"/>
            </w:tcMar>
          </w:tcPr>
          <w:p w14:paraId="61C669A8" w14:textId="77777777" w:rsidR="007542A2" w:rsidRDefault="007542A2">
            <w:pPr>
              <w:widowControl w:val="0"/>
              <w:spacing w:line="240" w:lineRule="auto"/>
            </w:pPr>
          </w:p>
        </w:tc>
        <w:tc>
          <w:tcPr>
            <w:tcW w:w="2220" w:type="dxa"/>
            <w:tcMar>
              <w:top w:w="100" w:type="dxa"/>
              <w:left w:w="100" w:type="dxa"/>
              <w:bottom w:w="100" w:type="dxa"/>
              <w:right w:w="100" w:type="dxa"/>
            </w:tcMar>
          </w:tcPr>
          <w:p w14:paraId="13D0407B" w14:textId="77777777" w:rsidR="007542A2" w:rsidRDefault="004E0924">
            <w:pPr>
              <w:widowControl w:val="0"/>
              <w:spacing w:line="240" w:lineRule="auto"/>
            </w:pPr>
            <w:r>
              <w:rPr>
                <w:sz w:val="16"/>
                <w:szCs w:val="16"/>
              </w:rPr>
              <w:t>The room will be inserted with a capacity of 0.</w:t>
            </w:r>
          </w:p>
        </w:tc>
        <w:tc>
          <w:tcPr>
            <w:tcW w:w="3750" w:type="dxa"/>
            <w:tcMar>
              <w:top w:w="100" w:type="dxa"/>
              <w:left w:w="100" w:type="dxa"/>
              <w:bottom w:w="100" w:type="dxa"/>
              <w:right w:w="100" w:type="dxa"/>
            </w:tcMar>
          </w:tcPr>
          <w:p w14:paraId="3746581F" w14:textId="77777777" w:rsidR="007542A2" w:rsidRDefault="004E0924">
            <w:pPr>
              <w:widowControl w:val="0"/>
              <w:spacing w:line="240" w:lineRule="auto"/>
            </w:pPr>
            <w:r>
              <w:rPr>
                <w:sz w:val="16"/>
                <w:szCs w:val="16"/>
              </w:rPr>
              <w:t>The capacity inserted successfully.</w:t>
            </w:r>
          </w:p>
        </w:tc>
        <w:tc>
          <w:tcPr>
            <w:tcW w:w="3870" w:type="dxa"/>
            <w:tcMar>
              <w:top w:w="100" w:type="dxa"/>
              <w:left w:w="100" w:type="dxa"/>
              <w:bottom w:w="100" w:type="dxa"/>
              <w:right w:w="100" w:type="dxa"/>
            </w:tcMar>
          </w:tcPr>
          <w:p w14:paraId="20AF61E6" w14:textId="77777777" w:rsidR="007542A2" w:rsidRDefault="004E0924">
            <w:pPr>
              <w:widowControl w:val="0"/>
              <w:spacing w:line="240" w:lineRule="auto"/>
            </w:pPr>
            <w:r>
              <w:rPr>
                <w:sz w:val="16"/>
                <w:szCs w:val="16"/>
              </w:rPr>
              <w:t>No changes needed.</w:t>
            </w:r>
          </w:p>
        </w:tc>
      </w:tr>
      <w:tr w:rsidR="007542A2" w14:paraId="2C209DC7" w14:textId="77777777">
        <w:tc>
          <w:tcPr>
            <w:tcW w:w="3720" w:type="dxa"/>
            <w:tcMar>
              <w:top w:w="100" w:type="dxa"/>
              <w:left w:w="100" w:type="dxa"/>
              <w:bottom w:w="100" w:type="dxa"/>
              <w:right w:w="100" w:type="dxa"/>
            </w:tcMar>
          </w:tcPr>
          <w:p w14:paraId="0116333C" w14:textId="77777777" w:rsidR="007542A2" w:rsidRDefault="004E0924">
            <w:pPr>
              <w:widowControl w:val="0"/>
              <w:spacing w:line="240" w:lineRule="auto"/>
            </w:pPr>
            <w:r>
              <w:rPr>
                <w:u w:val="single"/>
              </w:rPr>
              <w:t>addUserImport.php</w:t>
            </w:r>
          </w:p>
        </w:tc>
        <w:tc>
          <w:tcPr>
            <w:tcW w:w="2220" w:type="dxa"/>
            <w:tcMar>
              <w:top w:w="100" w:type="dxa"/>
              <w:left w:w="100" w:type="dxa"/>
              <w:bottom w:w="100" w:type="dxa"/>
              <w:right w:w="100" w:type="dxa"/>
            </w:tcMar>
          </w:tcPr>
          <w:p w14:paraId="4BB835BA"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74F2027E"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03569862" w14:textId="77777777" w:rsidR="007542A2" w:rsidRDefault="004E0924">
            <w:pPr>
              <w:widowControl w:val="0"/>
              <w:spacing w:line="240" w:lineRule="auto"/>
            </w:pPr>
            <w:r>
              <w:t>-</w:t>
            </w:r>
          </w:p>
        </w:tc>
      </w:tr>
      <w:tr w:rsidR="007542A2" w14:paraId="41AE090B" w14:textId="77777777">
        <w:trPr>
          <w:trHeight w:val="420"/>
        </w:trPr>
        <w:tc>
          <w:tcPr>
            <w:tcW w:w="3720" w:type="dxa"/>
            <w:vMerge w:val="restart"/>
            <w:tcMar>
              <w:top w:w="100" w:type="dxa"/>
              <w:left w:w="100" w:type="dxa"/>
              <w:bottom w:w="100" w:type="dxa"/>
              <w:right w:w="100" w:type="dxa"/>
            </w:tcMar>
          </w:tcPr>
          <w:p w14:paraId="7A519B47" w14:textId="77777777" w:rsidR="007542A2" w:rsidRDefault="004E0924">
            <w:pPr>
              <w:widowControl w:val="0"/>
              <w:spacing w:line="240" w:lineRule="auto"/>
            </w:pPr>
            <w:r>
              <w:rPr>
                <w:sz w:val="16"/>
                <w:szCs w:val="16"/>
                <w:u w:val="single"/>
              </w:rPr>
              <w:t>addUserImport.php.1</w:t>
            </w:r>
          </w:p>
        </w:tc>
        <w:tc>
          <w:tcPr>
            <w:tcW w:w="2220" w:type="dxa"/>
            <w:tcMar>
              <w:top w:w="100" w:type="dxa"/>
              <w:left w:w="100" w:type="dxa"/>
              <w:bottom w:w="100" w:type="dxa"/>
              <w:right w:w="100" w:type="dxa"/>
            </w:tcMar>
          </w:tcPr>
          <w:p w14:paraId="27BEF7A5" w14:textId="77777777" w:rsidR="007542A2" w:rsidRDefault="004E0924">
            <w:pPr>
              <w:widowControl w:val="0"/>
              <w:spacing w:line="240" w:lineRule="auto"/>
            </w:pPr>
            <w:r>
              <w:rPr>
                <w:sz w:val="16"/>
                <w:szCs w:val="16"/>
              </w:rPr>
              <w:t>The users contained in the CSV file are uploaded.</w:t>
            </w:r>
          </w:p>
        </w:tc>
        <w:tc>
          <w:tcPr>
            <w:tcW w:w="3750" w:type="dxa"/>
            <w:tcMar>
              <w:top w:w="100" w:type="dxa"/>
              <w:left w:w="100" w:type="dxa"/>
              <w:bottom w:w="100" w:type="dxa"/>
              <w:right w:w="100" w:type="dxa"/>
            </w:tcMar>
          </w:tcPr>
          <w:p w14:paraId="642F2A5D" w14:textId="77777777" w:rsidR="007542A2" w:rsidRDefault="004E0924">
            <w:pPr>
              <w:widowControl w:val="0"/>
              <w:spacing w:line="240" w:lineRule="auto"/>
            </w:pPr>
            <w:r>
              <w:rPr>
                <w:sz w:val="16"/>
                <w:szCs w:val="16"/>
              </w:rPr>
              <w:t>The users are inserted without an issue.</w:t>
            </w:r>
          </w:p>
        </w:tc>
        <w:tc>
          <w:tcPr>
            <w:tcW w:w="3870" w:type="dxa"/>
            <w:tcMar>
              <w:top w:w="100" w:type="dxa"/>
              <w:left w:w="100" w:type="dxa"/>
              <w:bottom w:w="100" w:type="dxa"/>
              <w:right w:w="100" w:type="dxa"/>
            </w:tcMar>
          </w:tcPr>
          <w:p w14:paraId="00791F2F" w14:textId="77777777" w:rsidR="007542A2" w:rsidRDefault="004E0924">
            <w:pPr>
              <w:widowControl w:val="0"/>
              <w:spacing w:line="240" w:lineRule="auto"/>
            </w:pPr>
            <w:r>
              <w:rPr>
                <w:sz w:val="16"/>
                <w:szCs w:val="16"/>
              </w:rPr>
              <w:t>No changes needed.</w:t>
            </w:r>
          </w:p>
        </w:tc>
      </w:tr>
      <w:tr w:rsidR="007542A2" w14:paraId="0FFB0236" w14:textId="77777777">
        <w:trPr>
          <w:trHeight w:val="420"/>
        </w:trPr>
        <w:tc>
          <w:tcPr>
            <w:tcW w:w="3720" w:type="dxa"/>
            <w:vMerge/>
            <w:tcMar>
              <w:top w:w="100" w:type="dxa"/>
              <w:left w:w="100" w:type="dxa"/>
              <w:bottom w:w="100" w:type="dxa"/>
              <w:right w:w="100" w:type="dxa"/>
            </w:tcMar>
          </w:tcPr>
          <w:p w14:paraId="4C9DC2F6" w14:textId="77777777" w:rsidR="007542A2" w:rsidRDefault="007542A2">
            <w:pPr>
              <w:widowControl w:val="0"/>
              <w:spacing w:line="240" w:lineRule="auto"/>
            </w:pPr>
          </w:p>
        </w:tc>
        <w:tc>
          <w:tcPr>
            <w:tcW w:w="2220" w:type="dxa"/>
            <w:tcMar>
              <w:top w:w="100" w:type="dxa"/>
              <w:left w:w="100" w:type="dxa"/>
              <w:bottom w:w="100" w:type="dxa"/>
              <w:right w:w="100" w:type="dxa"/>
            </w:tcMar>
          </w:tcPr>
          <w:p w14:paraId="5B4D461C" w14:textId="5DB6DF3B" w:rsidR="007542A2" w:rsidRDefault="004E0924">
            <w:pPr>
              <w:widowControl w:val="0"/>
              <w:spacing w:line="240" w:lineRule="auto"/>
            </w:pPr>
            <w:r>
              <w:rPr>
                <w:sz w:val="16"/>
                <w:szCs w:val="16"/>
              </w:rPr>
              <w:t xml:space="preserve">The form will ask for a CSV file to </w:t>
            </w:r>
            <w:r w:rsidR="001C3FB0">
              <w:rPr>
                <w:sz w:val="16"/>
                <w:szCs w:val="16"/>
              </w:rPr>
              <w:t>upload</w:t>
            </w:r>
            <w:r>
              <w:rPr>
                <w:sz w:val="16"/>
                <w:szCs w:val="16"/>
              </w:rPr>
              <w:t>.</w:t>
            </w:r>
          </w:p>
        </w:tc>
        <w:tc>
          <w:tcPr>
            <w:tcW w:w="3750" w:type="dxa"/>
            <w:tcMar>
              <w:top w:w="100" w:type="dxa"/>
              <w:left w:w="100" w:type="dxa"/>
              <w:bottom w:w="100" w:type="dxa"/>
              <w:right w:w="100" w:type="dxa"/>
            </w:tcMar>
          </w:tcPr>
          <w:p w14:paraId="3E878BD8" w14:textId="77777777" w:rsidR="007542A2" w:rsidRDefault="004E0924">
            <w:pPr>
              <w:widowControl w:val="0"/>
              <w:spacing w:line="240" w:lineRule="auto"/>
            </w:pPr>
            <w:r>
              <w:rPr>
                <w:sz w:val="16"/>
                <w:szCs w:val="16"/>
              </w:rPr>
              <w:t>An error message appears</w:t>
            </w:r>
          </w:p>
        </w:tc>
        <w:tc>
          <w:tcPr>
            <w:tcW w:w="3870" w:type="dxa"/>
            <w:tcMar>
              <w:top w:w="100" w:type="dxa"/>
              <w:left w:w="100" w:type="dxa"/>
              <w:bottom w:w="100" w:type="dxa"/>
              <w:right w:w="100" w:type="dxa"/>
            </w:tcMar>
          </w:tcPr>
          <w:p w14:paraId="710CB7FB" w14:textId="77777777" w:rsidR="007542A2" w:rsidRDefault="004E0924">
            <w:pPr>
              <w:widowControl w:val="0"/>
              <w:spacing w:line="240" w:lineRule="auto"/>
            </w:pPr>
            <w:r>
              <w:rPr>
                <w:sz w:val="16"/>
                <w:szCs w:val="16"/>
              </w:rPr>
              <w:t>No changes needed.</w:t>
            </w:r>
          </w:p>
        </w:tc>
      </w:tr>
      <w:tr w:rsidR="007542A2" w14:paraId="1567B7B9" w14:textId="77777777">
        <w:trPr>
          <w:trHeight w:val="420"/>
        </w:trPr>
        <w:tc>
          <w:tcPr>
            <w:tcW w:w="3720" w:type="dxa"/>
            <w:vMerge/>
            <w:tcMar>
              <w:top w:w="100" w:type="dxa"/>
              <w:left w:w="100" w:type="dxa"/>
              <w:bottom w:w="100" w:type="dxa"/>
              <w:right w:w="100" w:type="dxa"/>
            </w:tcMar>
          </w:tcPr>
          <w:p w14:paraId="2B9085FE" w14:textId="77777777" w:rsidR="007542A2" w:rsidRDefault="007542A2">
            <w:pPr>
              <w:widowControl w:val="0"/>
              <w:spacing w:line="240" w:lineRule="auto"/>
            </w:pPr>
          </w:p>
        </w:tc>
        <w:tc>
          <w:tcPr>
            <w:tcW w:w="2220" w:type="dxa"/>
            <w:tcMar>
              <w:top w:w="100" w:type="dxa"/>
              <w:left w:w="100" w:type="dxa"/>
              <w:bottom w:w="100" w:type="dxa"/>
              <w:right w:w="100" w:type="dxa"/>
            </w:tcMar>
          </w:tcPr>
          <w:p w14:paraId="627139D6" w14:textId="77777777" w:rsidR="007542A2" w:rsidRDefault="004E0924">
            <w:pPr>
              <w:widowControl w:val="0"/>
              <w:spacing w:line="240" w:lineRule="auto"/>
            </w:pPr>
            <w:r>
              <w:rPr>
                <w:sz w:val="16"/>
                <w:szCs w:val="16"/>
              </w:rPr>
              <w:t>The single user contained in the CSV file is inserted into the database table.</w:t>
            </w:r>
          </w:p>
        </w:tc>
        <w:tc>
          <w:tcPr>
            <w:tcW w:w="3750" w:type="dxa"/>
            <w:tcMar>
              <w:top w:w="100" w:type="dxa"/>
              <w:left w:w="100" w:type="dxa"/>
              <w:bottom w:w="100" w:type="dxa"/>
              <w:right w:w="100" w:type="dxa"/>
            </w:tcMar>
          </w:tcPr>
          <w:p w14:paraId="2CC4BB68" w14:textId="77777777" w:rsidR="007542A2" w:rsidRDefault="004E0924">
            <w:pPr>
              <w:widowControl w:val="0"/>
              <w:spacing w:line="240" w:lineRule="auto"/>
            </w:pPr>
            <w:r>
              <w:rPr>
                <w:sz w:val="16"/>
                <w:szCs w:val="16"/>
              </w:rPr>
              <w:t>The user is inserted without an issue.</w:t>
            </w:r>
          </w:p>
        </w:tc>
        <w:tc>
          <w:tcPr>
            <w:tcW w:w="3870" w:type="dxa"/>
            <w:tcMar>
              <w:top w:w="100" w:type="dxa"/>
              <w:left w:w="100" w:type="dxa"/>
              <w:bottom w:w="100" w:type="dxa"/>
              <w:right w:w="100" w:type="dxa"/>
            </w:tcMar>
          </w:tcPr>
          <w:p w14:paraId="12565781" w14:textId="77777777" w:rsidR="007542A2" w:rsidRDefault="004E0924">
            <w:pPr>
              <w:widowControl w:val="0"/>
              <w:spacing w:line="240" w:lineRule="auto"/>
            </w:pPr>
            <w:r>
              <w:rPr>
                <w:sz w:val="16"/>
                <w:szCs w:val="16"/>
              </w:rPr>
              <w:t>No changes needed.</w:t>
            </w:r>
          </w:p>
        </w:tc>
      </w:tr>
      <w:tr w:rsidR="007542A2" w14:paraId="530B272C" w14:textId="77777777">
        <w:tc>
          <w:tcPr>
            <w:tcW w:w="3720" w:type="dxa"/>
            <w:tcMar>
              <w:top w:w="100" w:type="dxa"/>
              <w:left w:w="100" w:type="dxa"/>
              <w:bottom w:w="100" w:type="dxa"/>
              <w:right w:w="100" w:type="dxa"/>
            </w:tcMar>
          </w:tcPr>
          <w:p w14:paraId="46FFEF1A" w14:textId="77777777" w:rsidR="007542A2" w:rsidRDefault="004E0924">
            <w:pPr>
              <w:widowControl w:val="0"/>
              <w:spacing w:line="240" w:lineRule="auto"/>
            </w:pPr>
            <w:r>
              <w:rPr>
                <w:u w:val="single"/>
              </w:rPr>
              <w:t>addUserSingle.php</w:t>
            </w:r>
          </w:p>
        </w:tc>
        <w:tc>
          <w:tcPr>
            <w:tcW w:w="2220" w:type="dxa"/>
            <w:tcMar>
              <w:top w:w="100" w:type="dxa"/>
              <w:left w:w="100" w:type="dxa"/>
              <w:bottom w:w="100" w:type="dxa"/>
              <w:right w:w="100" w:type="dxa"/>
            </w:tcMar>
          </w:tcPr>
          <w:p w14:paraId="63848971"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6E999B73"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15ED7E18" w14:textId="77777777" w:rsidR="007542A2" w:rsidRDefault="004E0924">
            <w:pPr>
              <w:widowControl w:val="0"/>
              <w:spacing w:line="240" w:lineRule="auto"/>
            </w:pPr>
            <w:r>
              <w:t>-</w:t>
            </w:r>
          </w:p>
        </w:tc>
      </w:tr>
      <w:tr w:rsidR="007542A2" w14:paraId="0E141CFE" w14:textId="77777777">
        <w:trPr>
          <w:trHeight w:val="420"/>
        </w:trPr>
        <w:tc>
          <w:tcPr>
            <w:tcW w:w="3720" w:type="dxa"/>
            <w:vMerge w:val="restart"/>
            <w:tcMar>
              <w:top w:w="100" w:type="dxa"/>
              <w:left w:w="100" w:type="dxa"/>
              <w:bottom w:w="100" w:type="dxa"/>
              <w:right w:w="100" w:type="dxa"/>
            </w:tcMar>
          </w:tcPr>
          <w:p w14:paraId="6DEAB59F" w14:textId="77777777" w:rsidR="007542A2" w:rsidRDefault="004E0924">
            <w:pPr>
              <w:widowControl w:val="0"/>
              <w:spacing w:line="240" w:lineRule="auto"/>
            </w:pPr>
            <w:r>
              <w:rPr>
                <w:sz w:val="16"/>
                <w:szCs w:val="16"/>
                <w:u w:val="single"/>
              </w:rPr>
              <w:t>addUserSingle.php.1</w:t>
            </w:r>
          </w:p>
        </w:tc>
        <w:tc>
          <w:tcPr>
            <w:tcW w:w="2220" w:type="dxa"/>
            <w:tcMar>
              <w:top w:w="100" w:type="dxa"/>
              <w:left w:w="100" w:type="dxa"/>
              <w:bottom w:w="100" w:type="dxa"/>
              <w:right w:w="100" w:type="dxa"/>
            </w:tcMar>
          </w:tcPr>
          <w:p w14:paraId="60469184" w14:textId="77777777" w:rsidR="007542A2" w:rsidRDefault="004E0924">
            <w:pPr>
              <w:widowControl w:val="0"/>
              <w:spacing w:line="240" w:lineRule="auto"/>
            </w:pPr>
            <w:r>
              <w:rPr>
                <w:sz w:val="16"/>
                <w:szCs w:val="16"/>
              </w:rPr>
              <w:t>The user is inserted into the database table with a hash on the user ID and the password provided in both password fields.</w:t>
            </w:r>
          </w:p>
        </w:tc>
        <w:tc>
          <w:tcPr>
            <w:tcW w:w="3750" w:type="dxa"/>
            <w:tcMar>
              <w:top w:w="100" w:type="dxa"/>
              <w:left w:w="100" w:type="dxa"/>
              <w:bottom w:w="100" w:type="dxa"/>
              <w:right w:w="100" w:type="dxa"/>
            </w:tcMar>
          </w:tcPr>
          <w:p w14:paraId="0E495F6E" w14:textId="77777777" w:rsidR="007542A2" w:rsidRDefault="004E0924">
            <w:pPr>
              <w:widowControl w:val="0"/>
              <w:spacing w:line="240" w:lineRule="auto"/>
            </w:pPr>
            <w:r>
              <w:rPr>
                <w:sz w:val="16"/>
                <w:szCs w:val="16"/>
              </w:rPr>
              <w:t>The hash is generated correctly and is inserted with the remainder of the recorder’s details.</w:t>
            </w:r>
          </w:p>
        </w:tc>
        <w:tc>
          <w:tcPr>
            <w:tcW w:w="3870" w:type="dxa"/>
            <w:tcMar>
              <w:top w:w="100" w:type="dxa"/>
              <w:left w:w="100" w:type="dxa"/>
              <w:bottom w:w="100" w:type="dxa"/>
              <w:right w:w="100" w:type="dxa"/>
            </w:tcMar>
          </w:tcPr>
          <w:p w14:paraId="2FDEB6B5" w14:textId="77777777" w:rsidR="007542A2" w:rsidRDefault="004E0924">
            <w:pPr>
              <w:widowControl w:val="0"/>
              <w:spacing w:line="240" w:lineRule="auto"/>
            </w:pPr>
            <w:r>
              <w:rPr>
                <w:sz w:val="16"/>
                <w:szCs w:val="16"/>
              </w:rPr>
              <w:t>No changes needed.</w:t>
            </w:r>
          </w:p>
        </w:tc>
      </w:tr>
      <w:tr w:rsidR="007542A2" w14:paraId="255C3DFD" w14:textId="77777777">
        <w:trPr>
          <w:trHeight w:val="420"/>
        </w:trPr>
        <w:tc>
          <w:tcPr>
            <w:tcW w:w="3720" w:type="dxa"/>
            <w:vMerge/>
            <w:tcMar>
              <w:top w:w="100" w:type="dxa"/>
              <w:left w:w="100" w:type="dxa"/>
              <w:bottom w:w="100" w:type="dxa"/>
              <w:right w:w="100" w:type="dxa"/>
            </w:tcMar>
          </w:tcPr>
          <w:p w14:paraId="34A8EA95" w14:textId="77777777" w:rsidR="007542A2" w:rsidRDefault="007542A2">
            <w:pPr>
              <w:widowControl w:val="0"/>
              <w:spacing w:line="240" w:lineRule="auto"/>
            </w:pPr>
          </w:p>
        </w:tc>
        <w:tc>
          <w:tcPr>
            <w:tcW w:w="2220" w:type="dxa"/>
            <w:tcMar>
              <w:top w:w="100" w:type="dxa"/>
              <w:left w:w="100" w:type="dxa"/>
              <w:bottom w:w="100" w:type="dxa"/>
              <w:right w:w="100" w:type="dxa"/>
            </w:tcMar>
          </w:tcPr>
          <w:p w14:paraId="4F3C1358" w14:textId="77777777" w:rsidR="007542A2" w:rsidRDefault="004E0924">
            <w:pPr>
              <w:widowControl w:val="0"/>
              <w:spacing w:line="240" w:lineRule="auto"/>
            </w:pPr>
            <w:r>
              <w:rPr>
                <w:sz w:val="16"/>
                <w:szCs w:val="16"/>
              </w:rPr>
              <w:t>An error message stating that the passwords are different is shown.</w:t>
            </w:r>
          </w:p>
        </w:tc>
        <w:tc>
          <w:tcPr>
            <w:tcW w:w="3750" w:type="dxa"/>
            <w:tcMar>
              <w:top w:w="100" w:type="dxa"/>
              <w:left w:w="100" w:type="dxa"/>
              <w:bottom w:w="100" w:type="dxa"/>
              <w:right w:w="100" w:type="dxa"/>
            </w:tcMar>
          </w:tcPr>
          <w:p w14:paraId="4EBF002B" w14:textId="77777777" w:rsidR="007542A2" w:rsidRDefault="004E0924">
            <w:pPr>
              <w:widowControl w:val="0"/>
              <w:spacing w:line="240" w:lineRule="auto"/>
            </w:pPr>
            <w:r>
              <w:rPr>
                <w:sz w:val="16"/>
                <w:szCs w:val="16"/>
              </w:rPr>
              <w:t>An error message is shown.</w:t>
            </w:r>
          </w:p>
        </w:tc>
        <w:tc>
          <w:tcPr>
            <w:tcW w:w="3870" w:type="dxa"/>
            <w:tcMar>
              <w:top w:w="100" w:type="dxa"/>
              <w:left w:w="100" w:type="dxa"/>
              <w:bottom w:w="100" w:type="dxa"/>
              <w:right w:w="100" w:type="dxa"/>
            </w:tcMar>
          </w:tcPr>
          <w:p w14:paraId="10764C5D" w14:textId="77777777" w:rsidR="007542A2" w:rsidRDefault="004E0924">
            <w:pPr>
              <w:widowControl w:val="0"/>
              <w:spacing w:line="240" w:lineRule="auto"/>
            </w:pPr>
            <w:r>
              <w:rPr>
                <w:sz w:val="16"/>
                <w:szCs w:val="16"/>
              </w:rPr>
              <w:t>No changes needed.</w:t>
            </w:r>
          </w:p>
        </w:tc>
      </w:tr>
      <w:tr w:rsidR="007542A2" w14:paraId="65FA287E" w14:textId="77777777">
        <w:trPr>
          <w:trHeight w:val="420"/>
        </w:trPr>
        <w:tc>
          <w:tcPr>
            <w:tcW w:w="3720" w:type="dxa"/>
            <w:vMerge/>
            <w:tcMar>
              <w:top w:w="100" w:type="dxa"/>
              <w:left w:w="100" w:type="dxa"/>
              <w:bottom w:w="100" w:type="dxa"/>
              <w:right w:w="100" w:type="dxa"/>
            </w:tcMar>
          </w:tcPr>
          <w:p w14:paraId="5EC2E135" w14:textId="77777777" w:rsidR="007542A2" w:rsidRDefault="007542A2">
            <w:pPr>
              <w:widowControl w:val="0"/>
              <w:spacing w:line="240" w:lineRule="auto"/>
            </w:pPr>
          </w:p>
        </w:tc>
        <w:tc>
          <w:tcPr>
            <w:tcW w:w="2220" w:type="dxa"/>
            <w:tcMar>
              <w:top w:w="100" w:type="dxa"/>
              <w:left w:w="100" w:type="dxa"/>
              <w:bottom w:w="100" w:type="dxa"/>
              <w:right w:w="100" w:type="dxa"/>
            </w:tcMar>
          </w:tcPr>
          <w:p w14:paraId="7546A756" w14:textId="77777777" w:rsidR="007542A2" w:rsidRDefault="004E0924">
            <w:pPr>
              <w:widowControl w:val="0"/>
              <w:spacing w:line="240" w:lineRule="auto"/>
            </w:pPr>
            <w:r>
              <w:rPr>
                <w:sz w:val="16"/>
                <w:szCs w:val="16"/>
              </w:rPr>
              <w:t>The user is inserted into the database with the password specified, as long as the password has a maximum length of 32 characters.</w:t>
            </w:r>
          </w:p>
        </w:tc>
        <w:tc>
          <w:tcPr>
            <w:tcW w:w="3750" w:type="dxa"/>
            <w:tcMar>
              <w:top w:w="100" w:type="dxa"/>
              <w:left w:w="100" w:type="dxa"/>
              <w:bottom w:w="100" w:type="dxa"/>
              <w:right w:w="100" w:type="dxa"/>
            </w:tcMar>
          </w:tcPr>
          <w:p w14:paraId="328E7C76" w14:textId="77777777" w:rsidR="007542A2" w:rsidRDefault="004E0924">
            <w:pPr>
              <w:widowControl w:val="0"/>
              <w:spacing w:line="240" w:lineRule="auto"/>
            </w:pPr>
            <w:r>
              <w:rPr>
                <w:sz w:val="16"/>
                <w:szCs w:val="16"/>
              </w:rPr>
              <w:t>Passwords of 1 or 32 characters are hashed without a problem.</w:t>
            </w:r>
          </w:p>
        </w:tc>
        <w:tc>
          <w:tcPr>
            <w:tcW w:w="3870" w:type="dxa"/>
            <w:tcMar>
              <w:top w:w="100" w:type="dxa"/>
              <w:left w:w="100" w:type="dxa"/>
              <w:bottom w:w="100" w:type="dxa"/>
              <w:right w:w="100" w:type="dxa"/>
            </w:tcMar>
          </w:tcPr>
          <w:p w14:paraId="1F499C34" w14:textId="77777777" w:rsidR="007542A2" w:rsidRDefault="004E0924">
            <w:pPr>
              <w:widowControl w:val="0"/>
              <w:spacing w:line="240" w:lineRule="auto"/>
            </w:pPr>
            <w:r>
              <w:rPr>
                <w:sz w:val="16"/>
                <w:szCs w:val="16"/>
              </w:rPr>
              <w:t>No changes needed.</w:t>
            </w:r>
          </w:p>
        </w:tc>
      </w:tr>
      <w:tr w:rsidR="007542A2" w14:paraId="14F9AD5F" w14:textId="77777777">
        <w:tc>
          <w:tcPr>
            <w:tcW w:w="3720" w:type="dxa"/>
            <w:tcMar>
              <w:top w:w="100" w:type="dxa"/>
              <w:left w:w="100" w:type="dxa"/>
              <w:bottom w:w="100" w:type="dxa"/>
              <w:right w:w="100" w:type="dxa"/>
            </w:tcMar>
          </w:tcPr>
          <w:p w14:paraId="48F04D0E" w14:textId="77777777" w:rsidR="007542A2" w:rsidRDefault="004E0924">
            <w:pPr>
              <w:widowControl w:val="0"/>
              <w:spacing w:line="240" w:lineRule="auto"/>
            </w:pPr>
            <w:r>
              <w:rPr>
                <w:u w:val="single"/>
              </w:rPr>
              <w:t>adminPanel.php</w:t>
            </w:r>
          </w:p>
        </w:tc>
        <w:tc>
          <w:tcPr>
            <w:tcW w:w="2220" w:type="dxa"/>
            <w:tcMar>
              <w:top w:w="100" w:type="dxa"/>
              <w:left w:w="100" w:type="dxa"/>
              <w:bottom w:w="100" w:type="dxa"/>
              <w:right w:w="100" w:type="dxa"/>
            </w:tcMar>
          </w:tcPr>
          <w:p w14:paraId="45C8DF69"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62FAA5E"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DA7AF37" w14:textId="77777777" w:rsidR="007542A2" w:rsidRDefault="004E0924">
            <w:pPr>
              <w:widowControl w:val="0"/>
              <w:spacing w:line="240" w:lineRule="auto"/>
            </w:pPr>
            <w:r>
              <w:t>-</w:t>
            </w:r>
          </w:p>
        </w:tc>
      </w:tr>
      <w:tr w:rsidR="007542A2" w14:paraId="2C42343D" w14:textId="77777777">
        <w:trPr>
          <w:trHeight w:val="420"/>
        </w:trPr>
        <w:tc>
          <w:tcPr>
            <w:tcW w:w="3720" w:type="dxa"/>
            <w:vMerge w:val="restart"/>
            <w:tcMar>
              <w:top w:w="100" w:type="dxa"/>
              <w:left w:w="100" w:type="dxa"/>
              <w:bottom w:w="100" w:type="dxa"/>
              <w:right w:w="100" w:type="dxa"/>
            </w:tcMar>
          </w:tcPr>
          <w:p w14:paraId="497CC790" w14:textId="77777777" w:rsidR="007542A2" w:rsidRDefault="004E0924">
            <w:pPr>
              <w:widowControl w:val="0"/>
              <w:spacing w:line="240" w:lineRule="auto"/>
            </w:pPr>
            <w:r>
              <w:rPr>
                <w:sz w:val="16"/>
                <w:szCs w:val="16"/>
                <w:u w:val="single"/>
              </w:rPr>
              <w:t>adminPanel.php.1</w:t>
            </w:r>
          </w:p>
        </w:tc>
        <w:tc>
          <w:tcPr>
            <w:tcW w:w="2220" w:type="dxa"/>
            <w:tcMar>
              <w:top w:w="100" w:type="dxa"/>
              <w:left w:w="100" w:type="dxa"/>
              <w:bottom w:w="100" w:type="dxa"/>
              <w:right w:w="100" w:type="dxa"/>
            </w:tcMar>
          </w:tcPr>
          <w:p w14:paraId="5300C60A" w14:textId="77777777" w:rsidR="007542A2" w:rsidRDefault="004E0924">
            <w:pPr>
              <w:widowControl w:val="0"/>
              <w:spacing w:line="240" w:lineRule="auto"/>
            </w:pPr>
            <w:r>
              <w:rPr>
                <w:sz w:val="16"/>
                <w:szCs w:val="16"/>
              </w:rPr>
              <w:t>The user is taken to the page described by the hyperlink’s text.</w:t>
            </w:r>
          </w:p>
        </w:tc>
        <w:tc>
          <w:tcPr>
            <w:tcW w:w="3750" w:type="dxa"/>
            <w:tcMar>
              <w:top w:w="100" w:type="dxa"/>
              <w:left w:w="100" w:type="dxa"/>
              <w:bottom w:w="100" w:type="dxa"/>
              <w:right w:w="100" w:type="dxa"/>
            </w:tcMar>
          </w:tcPr>
          <w:p w14:paraId="5FBA4898" w14:textId="77777777" w:rsidR="007542A2" w:rsidRDefault="004E0924">
            <w:pPr>
              <w:widowControl w:val="0"/>
              <w:spacing w:line="240" w:lineRule="auto"/>
            </w:pPr>
            <w:r>
              <w:rPr>
                <w:sz w:val="16"/>
                <w:szCs w:val="16"/>
              </w:rPr>
              <w:t>The user is taken to the correct page.</w:t>
            </w:r>
          </w:p>
        </w:tc>
        <w:tc>
          <w:tcPr>
            <w:tcW w:w="3870" w:type="dxa"/>
            <w:tcMar>
              <w:top w:w="100" w:type="dxa"/>
              <w:left w:w="100" w:type="dxa"/>
              <w:bottom w:w="100" w:type="dxa"/>
              <w:right w:w="100" w:type="dxa"/>
            </w:tcMar>
          </w:tcPr>
          <w:p w14:paraId="087FDCB1" w14:textId="77777777" w:rsidR="007542A2" w:rsidRDefault="004E0924">
            <w:pPr>
              <w:widowControl w:val="0"/>
              <w:spacing w:line="240" w:lineRule="auto"/>
            </w:pPr>
            <w:r>
              <w:rPr>
                <w:sz w:val="16"/>
                <w:szCs w:val="16"/>
              </w:rPr>
              <w:t>No changes needed.</w:t>
            </w:r>
          </w:p>
        </w:tc>
      </w:tr>
      <w:tr w:rsidR="007542A2" w14:paraId="3723FB7A" w14:textId="77777777">
        <w:trPr>
          <w:trHeight w:val="420"/>
        </w:trPr>
        <w:tc>
          <w:tcPr>
            <w:tcW w:w="3720" w:type="dxa"/>
            <w:vMerge/>
            <w:tcMar>
              <w:top w:w="100" w:type="dxa"/>
              <w:left w:w="100" w:type="dxa"/>
              <w:bottom w:w="100" w:type="dxa"/>
              <w:right w:w="100" w:type="dxa"/>
            </w:tcMar>
          </w:tcPr>
          <w:p w14:paraId="02DADC02" w14:textId="77777777" w:rsidR="007542A2" w:rsidRDefault="007542A2">
            <w:pPr>
              <w:widowControl w:val="0"/>
              <w:spacing w:line="240" w:lineRule="auto"/>
            </w:pPr>
          </w:p>
        </w:tc>
        <w:tc>
          <w:tcPr>
            <w:tcW w:w="2220" w:type="dxa"/>
            <w:tcMar>
              <w:top w:w="100" w:type="dxa"/>
              <w:left w:w="100" w:type="dxa"/>
              <w:bottom w:w="100" w:type="dxa"/>
              <w:right w:w="100" w:type="dxa"/>
            </w:tcMar>
          </w:tcPr>
          <w:p w14:paraId="2136F605"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5488E79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32AAC62" w14:textId="77777777" w:rsidR="007542A2" w:rsidRDefault="004E0924">
            <w:pPr>
              <w:widowControl w:val="0"/>
              <w:spacing w:line="240" w:lineRule="auto"/>
            </w:pPr>
            <w:r>
              <w:rPr>
                <w:sz w:val="16"/>
                <w:szCs w:val="16"/>
              </w:rPr>
              <w:t>N/A</w:t>
            </w:r>
          </w:p>
        </w:tc>
      </w:tr>
      <w:tr w:rsidR="007542A2" w14:paraId="24613810" w14:textId="77777777">
        <w:trPr>
          <w:trHeight w:val="420"/>
        </w:trPr>
        <w:tc>
          <w:tcPr>
            <w:tcW w:w="3720" w:type="dxa"/>
            <w:vMerge/>
            <w:tcMar>
              <w:top w:w="100" w:type="dxa"/>
              <w:left w:w="100" w:type="dxa"/>
              <w:bottom w:w="100" w:type="dxa"/>
              <w:right w:w="100" w:type="dxa"/>
            </w:tcMar>
          </w:tcPr>
          <w:p w14:paraId="7A7342EB" w14:textId="77777777" w:rsidR="007542A2" w:rsidRDefault="007542A2">
            <w:pPr>
              <w:widowControl w:val="0"/>
              <w:spacing w:line="240" w:lineRule="auto"/>
            </w:pPr>
          </w:p>
        </w:tc>
        <w:tc>
          <w:tcPr>
            <w:tcW w:w="2220" w:type="dxa"/>
            <w:tcMar>
              <w:top w:w="100" w:type="dxa"/>
              <w:left w:w="100" w:type="dxa"/>
              <w:bottom w:w="100" w:type="dxa"/>
              <w:right w:w="100" w:type="dxa"/>
            </w:tcMar>
          </w:tcPr>
          <w:p w14:paraId="32DB3C24"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F9EF3D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FFD52E0" w14:textId="77777777" w:rsidR="007542A2" w:rsidRDefault="004E0924">
            <w:pPr>
              <w:widowControl w:val="0"/>
              <w:spacing w:line="240" w:lineRule="auto"/>
            </w:pPr>
            <w:r>
              <w:rPr>
                <w:sz w:val="16"/>
                <w:szCs w:val="16"/>
              </w:rPr>
              <w:t>N/A</w:t>
            </w:r>
          </w:p>
        </w:tc>
      </w:tr>
      <w:tr w:rsidR="007542A2" w14:paraId="4FFE8B71" w14:textId="77777777">
        <w:tc>
          <w:tcPr>
            <w:tcW w:w="3720" w:type="dxa"/>
            <w:tcMar>
              <w:top w:w="100" w:type="dxa"/>
              <w:left w:w="100" w:type="dxa"/>
              <w:bottom w:w="100" w:type="dxa"/>
              <w:right w:w="100" w:type="dxa"/>
            </w:tcMar>
          </w:tcPr>
          <w:p w14:paraId="40B08BBD" w14:textId="77777777" w:rsidR="007542A2" w:rsidRDefault="004E0924">
            <w:pPr>
              <w:widowControl w:val="0"/>
              <w:spacing w:line="240" w:lineRule="auto"/>
            </w:pPr>
            <w:r>
              <w:rPr>
                <w:u w:val="single"/>
              </w:rPr>
              <w:t>editEventSingle.php</w:t>
            </w:r>
          </w:p>
        </w:tc>
        <w:tc>
          <w:tcPr>
            <w:tcW w:w="2220" w:type="dxa"/>
            <w:tcMar>
              <w:top w:w="100" w:type="dxa"/>
              <w:left w:w="100" w:type="dxa"/>
              <w:bottom w:w="100" w:type="dxa"/>
              <w:right w:w="100" w:type="dxa"/>
            </w:tcMar>
          </w:tcPr>
          <w:p w14:paraId="4FEDA7E7"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6B4F2561"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659D99F" w14:textId="77777777" w:rsidR="007542A2" w:rsidRDefault="004E0924">
            <w:pPr>
              <w:widowControl w:val="0"/>
              <w:spacing w:line="240" w:lineRule="auto"/>
            </w:pPr>
            <w:r>
              <w:t>-</w:t>
            </w:r>
          </w:p>
        </w:tc>
      </w:tr>
      <w:tr w:rsidR="007542A2" w14:paraId="7FF9366C" w14:textId="77777777">
        <w:trPr>
          <w:trHeight w:val="420"/>
        </w:trPr>
        <w:tc>
          <w:tcPr>
            <w:tcW w:w="3720" w:type="dxa"/>
            <w:vMerge w:val="restart"/>
            <w:tcMar>
              <w:top w:w="100" w:type="dxa"/>
              <w:left w:w="100" w:type="dxa"/>
              <w:bottom w:w="100" w:type="dxa"/>
              <w:right w:w="100" w:type="dxa"/>
            </w:tcMar>
          </w:tcPr>
          <w:p w14:paraId="7338505B" w14:textId="77777777" w:rsidR="007542A2" w:rsidRDefault="004E0924">
            <w:pPr>
              <w:widowControl w:val="0"/>
              <w:spacing w:line="240" w:lineRule="auto"/>
            </w:pPr>
            <w:r>
              <w:rPr>
                <w:sz w:val="16"/>
                <w:szCs w:val="16"/>
                <w:u w:val="single"/>
              </w:rPr>
              <w:t>editEventSingle.php.1</w:t>
            </w:r>
          </w:p>
        </w:tc>
        <w:tc>
          <w:tcPr>
            <w:tcW w:w="2220" w:type="dxa"/>
            <w:tcMar>
              <w:top w:w="100" w:type="dxa"/>
              <w:left w:w="100" w:type="dxa"/>
              <w:bottom w:w="100" w:type="dxa"/>
              <w:right w:w="100" w:type="dxa"/>
            </w:tcMar>
          </w:tcPr>
          <w:p w14:paraId="526F98E3" w14:textId="77777777" w:rsidR="007542A2" w:rsidRDefault="004E0924">
            <w:pPr>
              <w:widowControl w:val="0"/>
              <w:spacing w:line="240" w:lineRule="auto"/>
            </w:pPr>
            <w:r>
              <w:rPr>
                <w:sz w:val="16"/>
                <w:szCs w:val="16"/>
              </w:rPr>
              <w:t>The correct fields are already completed.</w:t>
            </w:r>
          </w:p>
        </w:tc>
        <w:tc>
          <w:tcPr>
            <w:tcW w:w="3750" w:type="dxa"/>
            <w:tcMar>
              <w:top w:w="100" w:type="dxa"/>
              <w:left w:w="100" w:type="dxa"/>
              <w:bottom w:w="100" w:type="dxa"/>
              <w:right w:w="100" w:type="dxa"/>
            </w:tcMar>
          </w:tcPr>
          <w:p w14:paraId="1E49109D" w14:textId="77777777" w:rsidR="007542A2" w:rsidRDefault="004E0924">
            <w:pPr>
              <w:widowControl w:val="0"/>
              <w:spacing w:line="240" w:lineRule="auto"/>
            </w:pPr>
            <w:r>
              <w:rPr>
                <w:sz w:val="16"/>
                <w:szCs w:val="16"/>
              </w:rPr>
              <w:t>The fields are already completed, ready for editing.</w:t>
            </w:r>
          </w:p>
        </w:tc>
        <w:tc>
          <w:tcPr>
            <w:tcW w:w="3870" w:type="dxa"/>
            <w:tcMar>
              <w:top w:w="100" w:type="dxa"/>
              <w:left w:w="100" w:type="dxa"/>
              <w:bottom w:w="100" w:type="dxa"/>
              <w:right w:w="100" w:type="dxa"/>
            </w:tcMar>
          </w:tcPr>
          <w:p w14:paraId="740F09D5" w14:textId="77777777" w:rsidR="007542A2" w:rsidRDefault="004E0924">
            <w:pPr>
              <w:widowControl w:val="0"/>
              <w:spacing w:line="240" w:lineRule="auto"/>
            </w:pPr>
            <w:r>
              <w:rPr>
                <w:sz w:val="16"/>
                <w:szCs w:val="16"/>
              </w:rPr>
              <w:t>No changes needed.</w:t>
            </w:r>
          </w:p>
        </w:tc>
      </w:tr>
      <w:tr w:rsidR="007542A2" w14:paraId="4A16E54B" w14:textId="77777777">
        <w:trPr>
          <w:trHeight w:val="420"/>
        </w:trPr>
        <w:tc>
          <w:tcPr>
            <w:tcW w:w="3720" w:type="dxa"/>
            <w:vMerge/>
            <w:tcMar>
              <w:top w:w="100" w:type="dxa"/>
              <w:left w:w="100" w:type="dxa"/>
              <w:bottom w:w="100" w:type="dxa"/>
              <w:right w:w="100" w:type="dxa"/>
            </w:tcMar>
          </w:tcPr>
          <w:p w14:paraId="16A9CBCB" w14:textId="77777777" w:rsidR="007542A2" w:rsidRDefault="007542A2">
            <w:pPr>
              <w:widowControl w:val="0"/>
              <w:spacing w:line="240" w:lineRule="auto"/>
            </w:pPr>
          </w:p>
        </w:tc>
        <w:tc>
          <w:tcPr>
            <w:tcW w:w="2220" w:type="dxa"/>
            <w:tcMar>
              <w:top w:w="100" w:type="dxa"/>
              <w:left w:w="100" w:type="dxa"/>
              <w:bottom w:w="100" w:type="dxa"/>
              <w:right w:w="100" w:type="dxa"/>
            </w:tcMar>
          </w:tcPr>
          <w:p w14:paraId="0AFBD648" w14:textId="77777777" w:rsidR="007542A2" w:rsidRDefault="004E0924">
            <w:pPr>
              <w:widowControl w:val="0"/>
              <w:spacing w:line="240" w:lineRule="auto"/>
            </w:pPr>
            <w:r>
              <w:rPr>
                <w:sz w:val="16"/>
                <w:szCs w:val="16"/>
              </w:rPr>
              <w:t>No fields are completed (unless the wrong event ID actually exists as an event ID).</w:t>
            </w:r>
          </w:p>
        </w:tc>
        <w:tc>
          <w:tcPr>
            <w:tcW w:w="3750" w:type="dxa"/>
            <w:tcMar>
              <w:top w:w="100" w:type="dxa"/>
              <w:left w:w="100" w:type="dxa"/>
              <w:bottom w:w="100" w:type="dxa"/>
              <w:right w:w="100" w:type="dxa"/>
            </w:tcMar>
          </w:tcPr>
          <w:p w14:paraId="7A585016" w14:textId="77777777" w:rsidR="007542A2" w:rsidRDefault="004E0924">
            <w:pPr>
              <w:widowControl w:val="0"/>
              <w:spacing w:line="240" w:lineRule="auto"/>
            </w:pPr>
            <w:r>
              <w:rPr>
                <w:sz w:val="16"/>
                <w:szCs w:val="16"/>
              </w:rPr>
              <w:t>The wrong data is only shown if the wrong ID actually exists.</w:t>
            </w:r>
          </w:p>
        </w:tc>
        <w:tc>
          <w:tcPr>
            <w:tcW w:w="3870" w:type="dxa"/>
            <w:tcMar>
              <w:top w:w="100" w:type="dxa"/>
              <w:left w:w="100" w:type="dxa"/>
              <w:bottom w:w="100" w:type="dxa"/>
              <w:right w:w="100" w:type="dxa"/>
            </w:tcMar>
          </w:tcPr>
          <w:p w14:paraId="29054438" w14:textId="77777777" w:rsidR="007542A2" w:rsidRDefault="004E0924">
            <w:pPr>
              <w:widowControl w:val="0"/>
              <w:spacing w:line="240" w:lineRule="auto"/>
            </w:pPr>
            <w:r>
              <w:rPr>
                <w:sz w:val="16"/>
                <w:szCs w:val="16"/>
              </w:rPr>
              <w:t>No changes needed.</w:t>
            </w:r>
          </w:p>
        </w:tc>
      </w:tr>
      <w:tr w:rsidR="007542A2" w14:paraId="22FB045F" w14:textId="77777777">
        <w:trPr>
          <w:trHeight w:val="420"/>
        </w:trPr>
        <w:tc>
          <w:tcPr>
            <w:tcW w:w="3720" w:type="dxa"/>
            <w:vMerge/>
            <w:tcMar>
              <w:top w:w="100" w:type="dxa"/>
              <w:left w:w="100" w:type="dxa"/>
              <w:bottom w:w="100" w:type="dxa"/>
              <w:right w:w="100" w:type="dxa"/>
            </w:tcMar>
          </w:tcPr>
          <w:p w14:paraId="6B675CFD" w14:textId="77777777" w:rsidR="007542A2" w:rsidRDefault="007542A2">
            <w:pPr>
              <w:widowControl w:val="0"/>
              <w:spacing w:line="240" w:lineRule="auto"/>
            </w:pPr>
          </w:p>
        </w:tc>
        <w:tc>
          <w:tcPr>
            <w:tcW w:w="2220" w:type="dxa"/>
            <w:tcMar>
              <w:top w:w="100" w:type="dxa"/>
              <w:left w:w="100" w:type="dxa"/>
              <w:bottom w:w="100" w:type="dxa"/>
              <w:right w:w="100" w:type="dxa"/>
            </w:tcMar>
          </w:tcPr>
          <w:p w14:paraId="77674194"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F4BCBB7"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9D31C8D" w14:textId="77777777" w:rsidR="007542A2" w:rsidRDefault="004E0924">
            <w:pPr>
              <w:widowControl w:val="0"/>
              <w:spacing w:line="240" w:lineRule="auto"/>
            </w:pPr>
            <w:r>
              <w:rPr>
                <w:sz w:val="16"/>
                <w:szCs w:val="16"/>
              </w:rPr>
              <w:t>N/A</w:t>
            </w:r>
          </w:p>
        </w:tc>
      </w:tr>
      <w:tr w:rsidR="007542A2" w14:paraId="5C7BDD22" w14:textId="77777777">
        <w:tc>
          <w:tcPr>
            <w:tcW w:w="3720" w:type="dxa"/>
            <w:tcMar>
              <w:top w:w="100" w:type="dxa"/>
              <w:left w:w="100" w:type="dxa"/>
              <w:bottom w:w="100" w:type="dxa"/>
              <w:right w:w="100" w:type="dxa"/>
            </w:tcMar>
          </w:tcPr>
          <w:p w14:paraId="12E37E5E" w14:textId="77777777" w:rsidR="007542A2" w:rsidRDefault="004E0924">
            <w:pPr>
              <w:widowControl w:val="0"/>
              <w:spacing w:line="240" w:lineRule="auto"/>
            </w:pPr>
            <w:r>
              <w:rPr>
                <w:u w:val="single"/>
              </w:rPr>
              <w:t>editRoomSingle.php</w:t>
            </w:r>
          </w:p>
        </w:tc>
        <w:tc>
          <w:tcPr>
            <w:tcW w:w="2220" w:type="dxa"/>
            <w:tcMar>
              <w:top w:w="100" w:type="dxa"/>
              <w:left w:w="100" w:type="dxa"/>
              <w:bottom w:w="100" w:type="dxa"/>
              <w:right w:w="100" w:type="dxa"/>
            </w:tcMar>
          </w:tcPr>
          <w:p w14:paraId="3C73850F"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36C47108"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29311EEB" w14:textId="77777777" w:rsidR="007542A2" w:rsidRDefault="004E0924">
            <w:pPr>
              <w:widowControl w:val="0"/>
              <w:spacing w:line="240" w:lineRule="auto"/>
            </w:pPr>
            <w:r>
              <w:t>-</w:t>
            </w:r>
          </w:p>
        </w:tc>
      </w:tr>
      <w:tr w:rsidR="007542A2" w14:paraId="575C868E" w14:textId="77777777">
        <w:trPr>
          <w:trHeight w:val="420"/>
        </w:trPr>
        <w:tc>
          <w:tcPr>
            <w:tcW w:w="3720" w:type="dxa"/>
            <w:vMerge w:val="restart"/>
            <w:tcMar>
              <w:top w:w="100" w:type="dxa"/>
              <w:left w:w="100" w:type="dxa"/>
              <w:bottom w:w="100" w:type="dxa"/>
              <w:right w:w="100" w:type="dxa"/>
            </w:tcMar>
          </w:tcPr>
          <w:p w14:paraId="16DF514C" w14:textId="77777777" w:rsidR="007542A2" w:rsidRDefault="004E0924">
            <w:pPr>
              <w:widowControl w:val="0"/>
              <w:spacing w:line="240" w:lineRule="auto"/>
            </w:pPr>
            <w:r>
              <w:rPr>
                <w:sz w:val="16"/>
                <w:szCs w:val="16"/>
                <w:u w:val="single"/>
              </w:rPr>
              <w:lastRenderedPageBreak/>
              <w:t>editRoomSingle.php.1</w:t>
            </w:r>
          </w:p>
        </w:tc>
        <w:tc>
          <w:tcPr>
            <w:tcW w:w="2220" w:type="dxa"/>
            <w:tcMar>
              <w:top w:w="100" w:type="dxa"/>
              <w:left w:w="100" w:type="dxa"/>
              <w:bottom w:w="100" w:type="dxa"/>
              <w:right w:w="100" w:type="dxa"/>
            </w:tcMar>
          </w:tcPr>
          <w:p w14:paraId="103E9253" w14:textId="77777777" w:rsidR="007542A2" w:rsidRDefault="004E0924">
            <w:pPr>
              <w:widowControl w:val="0"/>
              <w:spacing w:line="240" w:lineRule="auto"/>
            </w:pPr>
            <w:r>
              <w:rPr>
                <w:sz w:val="16"/>
                <w:szCs w:val="16"/>
              </w:rPr>
              <w:t>The correct details are filled in for the user.</w:t>
            </w:r>
          </w:p>
        </w:tc>
        <w:tc>
          <w:tcPr>
            <w:tcW w:w="3750" w:type="dxa"/>
            <w:tcMar>
              <w:top w:w="100" w:type="dxa"/>
              <w:left w:w="100" w:type="dxa"/>
              <w:bottom w:w="100" w:type="dxa"/>
              <w:right w:w="100" w:type="dxa"/>
            </w:tcMar>
          </w:tcPr>
          <w:p w14:paraId="4B803917" w14:textId="77777777" w:rsidR="007542A2" w:rsidRDefault="004E0924">
            <w:pPr>
              <w:widowControl w:val="0"/>
              <w:spacing w:line="240" w:lineRule="auto"/>
            </w:pPr>
            <w:r>
              <w:rPr>
                <w:sz w:val="16"/>
                <w:szCs w:val="16"/>
              </w:rPr>
              <w:t>The correct details are filled in.</w:t>
            </w:r>
          </w:p>
        </w:tc>
        <w:tc>
          <w:tcPr>
            <w:tcW w:w="3870" w:type="dxa"/>
            <w:tcMar>
              <w:top w:w="100" w:type="dxa"/>
              <w:left w:w="100" w:type="dxa"/>
              <w:bottom w:w="100" w:type="dxa"/>
              <w:right w:w="100" w:type="dxa"/>
            </w:tcMar>
          </w:tcPr>
          <w:p w14:paraId="111B1760" w14:textId="77777777" w:rsidR="007542A2" w:rsidRDefault="004E0924">
            <w:pPr>
              <w:widowControl w:val="0"/>
              <w:spacing w:line="240" w:lineRule="auto"/>
            </w:pPr>
            <w:r>
              <w:rPr>
                <w:sz w:val="16"/>
                <w:szCs w:val="16"/>
              </w:rPr>
              <w:t>No changes needed.</w:t>
            </w:r>
          </w:p>
        </w:tc>
      </w:tr>
      <w:tr w:rsidR="007542A2" w14:paraId="0F66F3DA" w14:textId="77777777">
        <w:trPr>
          <w:trHeight w:val="420"/>
        </w:trPr>
        <w:tc>
          <w:tcPr>
            <w:tcW w:w="3720" w:type="dxa"/>
            <w:vMerge/>
            <w:tcMar>
              <w:top w:w="100" w:type="dxa"/>
              <w:left w:w="100" w:type="dxa"/>
              <w:bottom w:w="100" w:type="dxa"/>
              <w:right w:w="100" w:type="dxa"/>
            </w:tcMar>
          </w:tcPr>
          <w:p w14:paraId="13A2D6C5" w14:textId="77777777" w:rsidR="007542A2" w:rsidRDefault="007542A2">
            <w:pPr>
              <w:widowControl w:val="0"/>
              <w:spacing w:line="240" w:lineRule="auto"/>
            </w:pPr>
          </w:p>
        </w:tc>
        <w:tc>
          <w:tcPr>
            <w:tcW w:w="2220" w:type="dxa"/>
            <w:tcMar>
              <w:top w:w="100" w:type="dxa"/>
              <w:left w:w="100" w:type="dxa"/>
              <w:bottom w:w="100" w:type="dxa"/>
              <w:right w:w="100" w:type="dxa"/>
            </w:tcMar>
          </w:tcPr>
          <w:p w14:paraId="69160D98" w14:textId="2DBC08F1" w:rsidR="007542A2" w:rsidRDefault="004E0924" w:rsidP="001721EA">
            <w:pPr>
              <w:widowControl w:val="0"/>
              <w:spacing w:line="240" w:lineRule="auto"/>
            </w:pPr>
            <w:r>
              <w:rPr>
                <w:sz w:val="16"/>
                <w:szCs w:val="16"/>
              </w:rPr>
              <w:t>No fields are completed (unless the wrong room ID actually exists as a room ID).</w:t>
            </w:r>
          </w:p>
        </w:tc>
        <w:tc>
          <w:tcPr>
            <w:tcW w:w="3750" w:type="dxa"/>
            <w:tcMar>
              <w:top w:w="100" w:type="dxa"/>
              <w:left w:w="100" w:type="dxa"/>
              <w:bottom w:w="100" w:type="dxa"/>
              <w:right w:w="100" w:type="dxa"/>
            </w:tcMar>
          </w:tcPr>
          <w:p w14:paraId="0E146BBF" w14:textId="77777777" w:rsidR="007542A2" w:rsidRDefault="004E0924">
            <w:pPr>
              <w:widowControl w:val="0"/>
              <w:spacing w:line="240" w:lineRule="auto"/>
            </w:pPr>
            <w:r>
              <w:rPr>
                <w:sz w:val="16"/>
                <w:szCs w:val="16"/>
              </w:rPr>
              <w:t>No fields were completed unless the wrong room ID actually existed in the table.</w:t>
            </w:r>
          </w:p>
        </w:tc>
        <w:tc>
          <w:tcPr>
            <w:tcW w:w="3870" w:type="dxa"/>
            <w:tcMar>
              <w:top w:w="100" w:type="dxa"/>
              <w:left w:w="100" w:type="dxa"/>
              <w:bottom w:w="100" w:type="dxa"/>
              <w:right w:w="100" w:type="dxa"/>
            </w:tcMar>
          </w:tcPr>
          <w:p w14:paraId="4076249A" w14:textId="77777777" w:rsidR="007542A2" w:rsidRDefault="004E0924">
            <w:pPr>
              <w:widowControl w:val="0"/>
              <w:spacing w:line="240" w:lineRule="auto"/>
            </w:pPr>
            <w:r>
              <w:rPr>
                <w:sz w:val="16"/>
                <w:szCs w:val="16"/>
              </w:rPr>
              <w:t>No changes needed.</w:t>
            </w:r>
          </w:p>
        </w:tc>
      </w:tr>
      <w:tr w:rsidR="007542A2" w14:paraId="58A00561" w14:textId="77777777">
        <w:trPr>
          <w:trHeight w:val="420"/>
        </w:trPr>
        <w:tc>
          <w:tcPr>
            <w:tcW w:w="3720" w:type="dxa"/>
            <w:vMerge/>
            <w:tcMar>
              <w:top w:w="100" w:type="dxa"/>
              <w:left w:w="100" w:type="dxa"/>
              <w:bottom w:w="100" w:type="dxa"/>
              <w:right w:w="100" w:type="dxa"/>
            </w:tcMar>
          </w:tcPr>
          <w:p w14:paraId="7BA5A5BE" w14:textId="77777777" w:rsidR="007542A2" w:rsidRDefault="007542A2">
            <w:pPr>
              <w:widowControl w:val="0"/>
              <w:spacing w:line="240" w:lineRule="auto"/>
            </w:pPr>
          </w:p>
        </w:tc>
        <w:tc>
          <w:tcPr>
            <w:tcW w:w="2220" w:type="dxa"/>
            <w:tcMar>
              <w:top w:w="100" w:type="dxa"/>
              <w:left w:w="100" w:type="dxa"/>
              <w:bottom w:w="100" w:type="dxa"/>
              <w:right w:w="100" w:type="dxa"/>
            </w:tcMar>
          </w:tcPr>
          <w:p w14:paraId="1CD46908"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BCE06E4"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9EB0808" w14:textId="77777777" w:rsidR="007542A2" w:rsidRDefault="004E0924">
            <w:pPr>
              <w:widowControl w:val="0"/>
              <w:spacing w:line="240" w:lineRule="auto"/>
            </w:pPr>
            <w:r>
              <w:rPr>
                <w:sz w:val="16"/>
                <w:szCs w:val="16"/>
              </w:rPr>
              <w:t>N/A</w:t>
            </w:r>
          </w:p>
        </w:tc>
      </w:tr>
      <w:tr w:rsidR="007542A2" w14:paraId="02B392CE" w14:textId="77777777">
        <w:tc>
          <w:tcPr>
            <w:tcW w:w="3720" w:type="dxa"/>
            <w:tcMar>
              <w:top w:w="100" w:type="dxa"/>
              <w:left w:w="100" w:type="dxa"/>
              <w:bottom w:w="100" w:type="dxa"/>
              <w:right w:w="100" w:type="dxa"/>
            </w:tcMar>
          </w:tcPr>
          <w:p w14:paraId="0DFB385A" w14:textId="77777777" w:rsidR="007542A2" w:rsidRDefault="004E0924">
            <w:pPr>
              <w:widowControl w:val="0"/>
              <w:spacing w:line="240" w:lineRule="auto"/>
            </w:pPr>
            <w:r>
              <w:rPr>
                <w:u w:val="single"/>
              </w:rPr>
              <w:t>editUserSingle.php</w:t>
            </w:r>
          </w:p>
        </w:tc>
        <w:tc>
          <w:tcPr>
            <w:tcW w:w="2220" w:type="dxa"/>
            <w:tcMar>
              <w:top w:w="100" w:type="dxa"/>
              <w:left w:w="100" w:type="dxa"/>
              <w:bottom w:w="100" w:type="dxa"/>
              <w:right w:w="100" w:type="dxa"/>
            </w:tcMar>
          </w:tcPr>
          <w:p w14:paraId="79AD8D90"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121CC859"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753EBBB2" w14:textId="77777777" w:rsidR="007542A2" w:rsidRDefault="004E0924">
            <w:pPr>
              <w:widowControl w:val="0"/>
              <w:spacing w:line="240" w:lineRule="auto"/>
            </w:pPr>
            <w:r>
              <w:t>-</w:t>
            </w:r>
          </w:p>
        </w:tc>
      </w:tr>
      <w:tr w:rsidR="007542A2" w14:paraId="265B5506" w14:textId="77777777">
        <w:trPr>
          <w:trHeight w:val="420"/>
        </w:trPr>
        <w:tc>
          <w:tcPr>
            <w:tcW w:w="3720" w:type="dxa"/>
            <w:vMerge w:val="restart"/>
            <w:tcMar>
              <w:top w:w="100" w:type="dxa"/>
              <w:left w:w="100" w:type="dxa"/>
              <w:bottom w:w="100" w:type="dxa"/>
              <w:right w:w="100" w:type="dxa"/>
            </w:tcMar>
          </w:tcPr>
          <w:p w14:paraId="3E13951E" w14:textId="77777777" w:rsidR="007542A2" w:rsidRDefault="004E0924">
            <w:pPr>
              <w:widowControl w:val="0"/>
              <w:spacing w:line="240" w:lineRule="auto"/>
            </w:pPr>
            <w:r>
              <w:rPr>
                <w:sz w:val="16"/>
                <w:szCs w:val="16"/>
                <w:u w:val="single"/>
              </w:rPr>
              <w:t>editUserSingle.php.1</w:t>
            </w:r>
          </w:p>
        </w:tc>
        <w:tc>
          <w:tcPr>
            <w:tcW w:w="2220" w:type="dxa"/>
            <w:tcMar>
              <w:top w:w="100" w:type="dxa"/>
              <w:left w:w="100" w:type="dxa"/>
              <w:bottom w:w="100" w:type="dxa"/>
              <w:right w:w="100" w:type="dxa"/>
            </w:tcMar>
          </w:tcPr>
          <w:p w14:paraId="104C8728" w14:textId="77777777" w:rsidR="007542A2" w:rsidRDefault="004E0924">
            <w:pPr>
              <w:widowControl w:val="0"/>
              <w:spacing w:line="240" w:lineRule="auto"/>
            </w:pPr>
            <w:r>
              <w:rPr>
                <w:sz w:val="16"/>
                <w:szCs w:val="16"/>
              </w:rPr>
              <w:t>The correct fields are already completed.</w:t>
            </w:r>
          </w:p>
        </w:tc>
        <w:tc>
          <w:tcPr>
            <w:tcW w:w="3750" w:type="dxa"/>
            <w:tcMar>
              <w:top w:w="100" w:type="dxa"/>
              <w:left w:w="100" w:type="dxa"/>
              <w:bottom w:w="100" w:type="dxa"/>
              <w:right w:w="100" w:type="dxa"/>
            </w:tcMar>
          </w:tcPr>
          <w:p w14:paraId="62E9B92F" w14:textId="77777777" w:rsidR="007542A2" w:rsidRDefault="004E0924">
            <w:pPr>
              <w:widowControl w:val="0"/>
              <w:spacing w:line="240" w:lineRule="auto"/>
            </w:pPr>
            <w:r>
              <w:rPr>
                <w:sz w:val="16"/>
                <w:szCs w:val="16"/>
              </w:rPr>
              <w:t>The correct fields are completed.</w:t>
            </w:r>
          </w:p>
        </w:tc>
        <w:tc>
          <w:tcPr>
            <w:tcW w:w="3870" w:type="dxa"/>
            <w:tcMar>
              <w:top w:w="100" w:type="dxa"/>
              <w:left w:w="100" w:type="dxa"/>
              <w:bottom w:w="100" w:type="dxa"/>
              <w:right w:w="100" w:type="dxa"/>
            </w:tcMar>
          </w:tcPr>
          <w:p w14:paraId="3B722DFF" w14:textId="77777777" w:rsidR="007542A2" w:rsidRDefault="004E0924">
            <w:pPr>
              <w:widowControl w:val="0"/>
              <w:spacing w:line="240" w:lineRule="auto"/>
            </w:pPr>
            <w:r>
              <w:rPr>
                <w:sz w:val="16"/>
                <w:szCs w:val="16"/>
              </w:rPr>
              <w:t>No changes needed.</w:t>
            </w:r>
          </w:p>
        </w:tc>
      </w:tr>
      <w:tr w:rsidR="007542A2" w14:paraId="7753B95C" w14:textId="77777777">
        <w:trPr>
          <w:trHeight w:val="420"/>
        </w:trPr>
        <w:tc>
          <w:tcPr>
            <w:tcW w:w="3720" w:type="dxa"/>
            <w:vMerge/>
            <w:tcMar>
              <w:top w:w="100" w:type="dxa"/>
              <w:left w:w="100" w:type="dxa"/>
              <w:bottom w:w="100" w:type="dxa"/>
              <w:right w:w="100" w:type="dxa"/>
            </w:tcMar>
          </w:tcPr>
          <w:p w14:paraId="18D9824D" w14:textId="77777777" w:rsidR="007542A2" w:rsidRDefault="007542A2">
            <w:pPr>
              <w:widowControl w:val="0"/>
              <w:spacing w:line="240" w:lineRule="auto"/>
            </w:pPr>
          </w:p>
        </w:tc>
        <w:tc>
          <w:tcPr>
            <w:tcW w:w="2220" w:type="dxa"/>
            <w:tcMar>
              <w:top w:w="100" w:type="dxa"/>
              <w:left w:w="100" w:type="dxa"/>
              <w:bottom w:w="100" w:type="dxa"/>
              <w:right w:w="100" w:type="dxa"/>
            </w:tcMar>
          </w:tcPr>
          <w:p w14:paraId="6B688382" w14:textId="21AFCCA9" w:rsidR="007542A2" w:rsidRDefault="004E0924" w:rsidP="001721EA">
            <w:pPr>
              <w:widowControl w:val="0"/>
              <w:spacing w:line="240" w:lineRule="auto"/>
            </w:pPr>
            <w:r>
              <w:rPr>
                <w:sz w:val="16"/>
                <w:szCs w:val="16"/>
              </w:rPr>
              <w:t>No fields are completed (unless the wrong user ID actually exists as a user ID).</w:t>
            </w:r>
          </w:p>
        </w:tc>
        <w:tc>
          <w:tcPr>
            <w:tcW w:w="3750" w:type="dxa"/>
            <w:tcMar>
              <w:top w:w="100" w:type="dxa"/>
              <w:left w:w="100" w:type="dxa"/>
              <w:bottom w:w="100" w:type="dxa"/>
              <w:right w:w="100" w:type="dxa"/>
            </w:tcMar>
          </w:tcPr>
          <w:p w14:paraId="238A13A1" w14:textId="77777777" w:rsidR="007542A2" w:rsidRDefault="004E0924">
            <w:pPr>
              <w:widowControl w:val="0"/>
              <w:spacing w:line="240" w:lineRule="auto"/>
            </w:pPr>
            <w:r>
              <w:rPr>
                <w:sz w:val="16"/>
                <w:szCs w:val="16"/>
              </w:rPr>
              <w:t>No fields were completed unless the wrong user ID actually existed in the table.</w:t>
            </w:r>
          </w:p>
        </w:tc>
        <w:tc>
          <w:tcPr>
            <w:tcW w:w="3870" w:type="dxa"/>
            <w:tcMar>
              <w:top w:w="100" w:type="dxa"/>
              <w:left w:w="100" w:type="dxa"/>
              <w:bottom w:w="100" w:type="dxa"/>
              <w:right w:w="100" w:type="dxa"/>
            </w:tcMar>
          </w:tcPr>
          <w:p w14:paraId="031FD5A4" w14:textId="77777777" w:rsidR="007542A2" w:rsidRDefault="004E0924">
            <w:pPr>
              <w:widowControl w:val="0"/>
              <w:spacing w:line="240" w:lineRule="auto"/>
            </w:pPr>
            <w:r>
              <w:rPr>
                <w:sz w:val="16"/>
                <w:szCs w:val="16"/>
              </w:rPr>
              <w:t>No changes needed.</w:t>
            </w:r>
          </w:p>
        </w:tc>
      </w:tr>
      <w:tr w:rsidR="007542A2" w14:paraId="558D1F58" w14:textId="77777777">
        <w:trPr>
          <w:trHeight w:val="420"/>
        </w:trPr>
        <w:tc>
          <w:tcPr>
            <w:tcW w:w="3720" w:type="dxa"/>
            <w:vMerge/>
            <w:tcMar>
              <w:top w:w="100" w:type="dxa"/>
              <w:left w:w="100" w:type="dxa"/>
              <w:bottom w:w="100" w:type="dxa"/>
              <w:right w:w="100" w:type="dxa"/>
            </w:tcMar>
          </w:tcPr>
          <w:p w14:paraId="61FAF4E2" w14:textId="77777777" w:rsidR="007542A2" w:rsidRDefault="007542A2">
            <w:pPr>
              <w:widowControl w:val="0"/>
              <w:spacing w:line="240" w:lineRule="auto"/>
            </w:pPr>
          </w:p>
        </w:tc>
        <w:tc>
          <w:tcPr>
            <w:tcW w:w="2220" w:type="dxa"/>
            <w:tcMar>
              <w:top w:w="100" w:type="dxa"/>
              <w:left w:w="100" w:type="dxa"/>
              <w:bottom w:w="100" w:type="dxa"/>
              <w:right w:w="100" w:type="dxa"/>
            </w:tcMar>
          </w:tcPr>
          <w:p w14:paraId="7391799C"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2EF34B03"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469176F3" w14:textId="77777777" w:rsidR="007542A2" w:rsidRDefault="004E0924">
            <w:pPr>
              <w:widowControl w:val="0"/>
              <w:spacing w:line="240" w:lineRule="auto"/>
            </w:pPr>
            <w:r>
              <w:rPr>
                <w:sz w:val="16"/>
                <w:szCs w:val="16"/>
              </w:rPr>
              <w:t>N/A</w:t>
            </w:r>
          </w:p>
        </w:tc>
      </w:tr>
      <w:tr w:rsidR="007542A2" w14:paraId="0DAEE73E" w14:textId="77777777">
        <w:tc>
          <w:tcPr>
            <w:tcW w:w="3720" w:type="dxa"/>
            <w:tcMar>
              <w:top w:w="100" w:type="dxa"/>
              <w:left w:w="100" w:type="dxa"/>
              <w:bottom w:w="100" w:type="dxa"/>
              <w:right w:w="100" w:type="dxa"/>
            </w:tcMar>
          </w:tcPr>
          <w:p w14:paraId="21F84F5C" w14:textId="77777777" w:rsidR="007542A2" w:rsidRDefault="004E0924">
            <w:pPr>
              <w:widowControl w:val="0"/>
              <w:spacing w:line="240" w:lineRule="auto"/>
            </w:pPr>
            <w:r>
              <w:rPr>
                <w:u w:val="single"/>
              </w:rPr>
              <w:t>index.php</w:t>
            </w:r>
          </w:p>
        </w:tc>
        <w:tc>
          <w:tcPr>
            <w:tcW w:w="2220" w:type="dxa"/>
            <w:tcMar>
              <w:top w:w="100" w:type="dxa"/>
              <w:left w:w="100" w:type="dxa"/>
              <w:bottom w:w="100" w:type="dxa"/>
              <w:right w:w="100" w:type="dxa"/>
            </w:tcMar>
          </w:tcPr>
          <w:p w14:paraId="4E092E79"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5148BEAF"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6EC81A89" w14:textId="77777777" w:rsidR="007542A2" w:rsidRDefault="004E0924">
            <w:pPr>
              <w:widowControl w:val="0"/>
              <w:spacing w:line="240" w:lineRule="auto"/>
            </w:pPr>
            <w:r>
              <w:t>-</w:t>
            </w:r>
          </w:p>
        </w:tc>
      </w:tr>
      <w:tr w:rsidR="007542A2" w14:paraId="7AF09D26" w14:textId="77777777">
        <w:trPr>
          <w:trHeight w:val="420"/>
        </w:trPr>
        <w:tc>
          <w:tcPr>
            <w:tcW w:w="3720" w:type="dxa"/>
            <w:vMerge w:val="restart"/>
            <w:tcMar>
              <w:top w:w="100" w:type="dxa"/>
              <w:left w:w="100" w:type="dxa"/>
              <w:bottom w:w="100" w:type="dxa"/>
              <w:right w:w="100" w:type="dxa"/>
            </w:tcMar>
          </w:tcPr>
          <w:p w14:paraId="09E9F78A" w14:textId="77777777" w:rsidR="007542A2" w:rsidRDefault="004E0924">
            <w:pPr>
              <w:widowControl w:val="0"/>
              <w:spacing w:line="240" w:lineRule="auto"/>
            </w:pPr>
            <w:r>
              <w:rPr>
                <w:sz w:val="16"/>
                <w:szCs w:val="16"/>
                <w:u w:val="single"/>
              </w:rPr>
              <w:t>index.php.1</w:t>
            </w:r>
          </w:p>
        </w:tc>
        <w:tc>
          <w:tcPr>
            <w:tcW w:w="2220" w:type="dxa"/>
            <w:tcMar>
              <w:top w:w="100" w:type="dxa"/>
              <w:left w:w="100" w:type="dxa"/>
              <w:bottom w:w="100" w:type="dxa"/>
              <w:right w:w="100" w:type="dxa"/>
            </w:tcMar>
          </w:tcPr>
          <w:p w14:paraId="6FCA1D94" w14:textId="77777777" w:rsidR="007542A2" w:rsidRDefault="004E0924">
            <w:pPr>
              <w:widowControl w:val="0"/>
              <w:spacing w:line="240" w:lineRule="auto"/>
            </w:pPr>
            <w:r>
              <w:rPr>
                <w:sz w:val="16"/>
                <w:szCs w:val="16"/>
              </w:rPr>
              <w:t>The correct user level is shown and greeted to the user.</w:t>
            </w:r>
          </w:p>
        </w:tc>
        <w:tc>
          <w:tcPr>
            <w:tcW w:w="3750" w:type="dxa"/>
            <w:tcMar>
              <w:top w:w="100" w:type="dxa"/>
              <w:left w:w="100" w:type="dxa"/>
              <w:bottom w:w="100" w:type="dxa"/>
              <w:right w:w="100" w:type="dxa"/>
            </w:tcMar>
          </w:tcPr>
          <w:p w14:paraId="37DDBCAA" w14:textId="77777777" w:rsidR="007542A2" w:rsidRDefault="004E0924">
            <w:pPr>
              <w:widowControl w:val="0"/>
              <w:spacing w:line="240" w:lineRule="auto"/>
            </w:pPr>
            <w:r>
              <w:rPr>
                <w:sz w:val="16"/>
                <w:szCs w:val="16"/>
              </w:rPr>
              <w:t>The correct user level is shown for the logged in user.</w:t>
            </w:r>
          </w:p>
        </w:tc>
        <w:tc>
          <w:tcPr>
            <w:tcW w:w="3870" w:type="dxa"/>
            <w:tcMar>
              <w:top w:w="100" w:type="dxa"/>
              <w:left w:w="100" w:type="dxa"/>
              <w:bottom w:w="100" w:type="dxa"/>
              <w:right w:w="100" w:type="dxa"/>
            </w:tcMar>
          </w:tcPr>
          <w:p w14:paraId="509B9003" w14:textId="77777777" w:rsidR="007542A2" w:rsidRDefault="004E0924">
            <w:pPr>
              <w:widowControl w:val="0"/>
              <w:spacing w:line="240" w:lineRule="auto"/>
            </w:pPr>
            <w:r>
              <w:rPr>
                <w:sz w:val="16"/>
                <w:szCs w:val="16"/>
              </w:rPr>
              <w:t>No changes needed.</w:t>
            </w:r>
          </w:p>
        </w:tc>
      </w:tr>
      <w:tr w:rsidR="007542A2" w14:paraId="43E58827" w14:textId="77777777">
        <w:trPr>
          <w:trHeight w:val="420"/>
        </w:trPr>
        <w:tc>
          <w:tcPr>
            <w:tcW w:w="3720" w:type="dxa"/>
            <w:vMerge/>
            <w:tcMar>
              <w:top w:w="100" w:type="dxa"/>
              <w:left w:w="100" w:type="dxa"/>
              <w:bottom w:w="100" w:type="dxa"/>
              <w:right w:w="100" w:type="dxa"/>
            </w:tcMar>
          </w:tcPr>
          <w:p w14:paraId="7BC9C7BE" w14:textId="77777777" w:rsidR="007542A2" w:rsidRDefault="007542A2">
            <w:pPr>
              <w:widowControl w:val="0"/>
              <w:spacing w:line="240" w:lineRule="auto"/>
            </w:pPr>
          </w:p>
        </w:tc>
        <w:tc>
          <w:tcPr>
            <w:tcW w:w="2220" w:type="dxa"/>
            <w:tcMar>
              <w:top w:w="100" w:type="dxa"/>
              <w:left w:w="100" w:type="dxa"/>
              <w:bottom w:w="100" w:type="dxa"/>
              <w:right w:w="100" w:type="dxa"/>
            </w:tcMar>
          </w:tcPr>
          <w:p w14:paraId="0700B77E"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418C0CCD"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4D3FEDF" w14:textId="77777777" w:rsidR="007542A2" w:rsidRDefault="004E0924">
            <w:pPr>
              <w:widowControl w:val="0"/>
              <w:spacing w:line="240" w:lineRule="auto"/>
            </w:pPr>
            <w:r>
              <w:rPr>
                <w:sz w:val="16"/>
                <w:szCs w:val="16"/>
              </w:rPr>
              <w:t>N/A</w:t>
            </w:r>
          </w:p>
        </w:tc>
      </w:tr>
      <w:tr w:rsidR="007542A2" w14:paraId="56A03031" w14:textId="77777777">
        <w:trPr>
          <w:trHeight w:val="420"/>
        </w:trPr>
        <w:tc>
          <w:tcPr>
            <w:tcW w:w="3720" w:type="dxa"/>
            <w:vMerge/>
            <w:tcMar>
              <w:top w:w="100" w:type="dxa"/>
              <w:left w:w="100" w:type="dxa"/>
              <w:bottom w:w="100" w:type="dxa"/>
              <w:right w:w="100" w:type="dxa"/>
            </w:tcMar>
          </w:tcPr>
          <w:p w14:paraId="57A52386" w14:textId="77777777" w:rsidR="007542A2" w:rsidRDefault="007542A2">
            <w:pPr>
              <w:widowControl w:val="0"/>
              <w:spacing w:line="240" w:lineRule="auto"/>
            </w:pPr>
          </w:p>
        </w:tc>
        <w:tc>
          <w:tcPr>
            <w:tcW w:w="2220" w:type="dxa"/>
            <w:tcMar>
              <w:top w:w="100" w:type="dxa"/>
              <w:left w:w="100" w:type="dxa"/>
              <w:bottom w:w="100" w:type="dxa"/>
              <w:right w:w="100" w:type="dxa"/>
            </w:tcMar>
          </w:tcPr>
          <w:p w14:paraId="75509FF9"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115FA8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33A1764" w14:textId="77777777" w:rsidR="007542A2" w:rsidRDefault="004E0924">
            <w:pPr>
              <w:widowControl w:val="0"/>
              <w:spacing w:line="240" w:lineRule="auto"/>
            </w:pPr>
            <w:r>
              <w:rPr>
                <w:sz w:val="16"/>
                <w:szCs w:val="16"/>
              </w:rPr>
              <w:t>N/A</w:t>
            </w:r>
          </w:p>
        </w:tc>
      </w:tr>
      <w:tr w:rsidR="007542A2" w14:paraId="5CCDA807" w14:textId="77777777">
        <w:tc>
          <w:tcPr>
            <w:tcW w:w="3720" w:type="dxa"/>
            <w:tcMar>
              <w:top w:w="100" w:type="dxa"/>
              <w:left w:w="100" w:type="dxa"/>
              <w:bottom w:w="100" w:type="dxa"/>
              <w:right w:w="100" w:type="dxa"/>
            </w:tcMar>
          </w:tcPr>
          <w:p w14:paraId="5A65B1F9" w14:textId="77777777" w:rsidR="007542A2" w:rsidRDefault="004E0924">
            <w:pPr>
              <w:widowControl w:val="0"/>
              <w:spacing w:line="240" w:lineRule="auto"/>
            </w:pPr>
            <w:r>
              <w:rPr>
                <w:u w:val="single"/>
              </w:rPr>
              <w:t>login.php</w:t>
            </w:r>
          </w:p>
        </w:tc>
        <w:tc>
          <w:tcPr>
            <w:tcW w:w="2220" w:type="dxa"/>
            <w:tcMar>
              <w:top w:w="100" w:type="dxa"/>
              <w:left w:w="100" w:type="dxa"/>
              <w:bottom w:w="100" w:type="dxa"/>
              <w:right w:w="100" w:type="dxa"/>
            </w:tcMar>
          </w:tcPr>
          <w:p w14:paraId="0A69860F"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D48B6CF"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3999D002" w14:textId="77777777" w:rsidR="007542A2" w:rsidRDefault="004E0924">
            <w:pPr>
              <w:widowControl w:val="0"/>
              <w:spacing w:line="240" w:lineRule="auto"/>
            </w:pPr>
            <w:r>
              <w:t>-</w:t>
            </w:r>
          </w:p>
        </w:tc>
      </w:tr>
      <w:tr w:rsidR="007542A2" w14:paraId="63EFC164" w14:textId="77777777">
        <w:trPr>
          <w:trHeight w:val="420"/>
        </w:trPr>
        <w:tc>
          <w:tcPr>
            <w:tcW w:w="3720" w:type="dxa"/>
            <w:vMerge w:val="restart"/>
            <w:tcMar>
              <w:top w:w="100" w:type="dxa"/>
              <w:left w:w="100" w:type="dxa"/>
              <w:bottom w:w="100" w:type="dxa"/>
              <w:right w:w="100" w:type="dxa"/>
            </w:tcMar>
          </w:tcPr>
          <w:p w14:paraId="58B40370" w14:textId="77777777" w:rsidR="007542A2" w:rsidRDefault="004E0924">
            <w:pPr>
              <w:widowControl w:val="0"/>
              <w:spacing w:line="240" w:lineRule="auto"/>
            </w:pPr>
            <w:r>
              <w:rPr>
                <w:sz w:val="16"/>
                <w:szCs w:val="16"/>
                <w:u w:val="single"/>
              </w:rPr>
              <w:lastRenderedPageBreak/>
              <w:t>login.php.1</w:t>
            </w:r>
          </w:p>
        </w:tc>
        <w:tc>
          <w:tcPr>
            <w:tcW w:w="2220" w:type="dxa"/>
            <w:tcMar>
              <w:top w:w="100" w:type="dxa"/>
              <w:left w:w="100" w:type="dxa"/>
              <w:bottom w:w="100" w:type="dxa"/>
              <w:right w:w="100" w:type="dxa"/>
            </w:tcMar>
          </w:tcPr>
          <w:p w14:paraId="0CF4B2F0" w14:textId="77777777" w:rsidR="007542A2" w:rsidRDefault="004E0924">
            <w:pPr>
              <w:widowControl w:val="0"/>
              <w:spacing w:line="240" w:lineRule="auto"/>
            </w:pPr>
            <w:r>
              <w:rPr>
                <w:sz w:val="16"/>
                <w:szCs w:val="16"/>
              </w:rPr>
              <w:t>A cookie is created with the user ID and user password and the user is redirected to index.php.</w:t>
            </w:r>
          </w:p>
        </w:tc>
        <w:tc>
          <w:tcPr>
            <w:tcW w:w="3750" w:type="dxa"/>
            <w:tcMar>
              <w:top w:w="100" w:type="dxa"/>
              <w:left w:w="100" w:type="dxa"/>
              <w:bottom w:w="100" w:type="dxa"/>
              <w:right w:w="100" w:type="dxa"/>
            </w:tcMar>
          </w:tcPr>
          <w:p w14:paraId="22814D19" w14:textId="77777777" w:rsidR="007542A2" w:rsidRDefault="004E0924">
            <w:pPr>
              <w:widowControl w:val="0"/>
              <w:spacing w:line="240" w:lineRule="auto"/>
            </w:pPr>
            <w:r>
              <w:rPr>
                <w:sz w:val="16"/>
                <w:szCs w:val="16"/>
              </w:rPr>
              <w:t>A cookie is created successfully and the user is redirected.</w:t>
            </w:r>
          </w:p>
        </w:tc>
        <w:tc>
          <w:tcPr>
            <w:tcW w:w="3870" w:type="dxa"/>
            <w:tcMar>
              <w:top w:w="100" w:type="dxa"/>
              <w:left w:w="100" w:type="dxa"/>
              <w:bottom w:w="100" w:type="dxa"/>
              <w:right w:w="100" w:type="dxa"/>
            </w:tcMar>
          </w:tcPr>
          <w:p w14:paraId="55777C7E" w14:textId="77777777" w:rsidR="007542A2" w:rsidRDefault="004E0924">
            <w:pPr>
              <w:widowControl w:val="0"/>
              <w:spacing w:line="240" w:lineRule="auto"/>
            </w:pPr>
            <w:r>
              <w:rPr>
                <w:sz w:val="16"/>
                <w:szCs w:val="16"/>
              </w:rPr>
              <w:t>No changes needed.</w:t>
            </w:r>
          </w:p>
        </w:tc>
      </w:tr>
      <w:tr w:rsidR="007542A2" w14:paraId="660A300C" w14:textId="77777777">
        <w:trPr>
          <w:trHeight w:val="420"/>
        </w:trPr>
        <w:tc>
          <w:tcPr>
            <w:tcW w:w="3720" w:type="dxa"/>
            <w:vMerge/>
            <w:tcMar>
              <w:top w:w="100" w:type="dxa"/>
              <w:left w:w="100" w:type="dxa"/>
              <w:bottom w:w="100" w:type="dxa"/>
              <w:right w:w="100" w:type="dxa"/>
            </w:tcMar>
          </w:tcPr>
          <w:p w14:paraId="7FDB0E70" w14:textId="77777777" w:rsidR="007542A2" w:rsidRDefault="007542A2">
            <w:pPr>
              <w:widowControl w:val="0"/>
              <w:spacing w:line="240" w:lineRule="auto"/>
            </w:pPr>
          </w:p>
        </w:tc>
        <w:tc>
          <w:tcPr>
            <w:tcW w:w="2220" w:type="dxa"/>
            <w:tcMar>
              <w:top w:w="100" w:type="dxa"/>
              <w:left w:w="100" w:type="dxa"/>
              <w:bottom w:w="100" w:type="dxa"/>
              <w:right w:w="100" w:type="dxa"/>
            </w:tcMar>
          </w:tcPr>
          <w:p w14:paraId="11C5DB39" w14:textId="77777777" w:rsidR="007542A2" w:rsidRDefault="004E0924">
            <w:pPr>
              <w:widowControl w:val="0"/>
              <w:spacing w:line="240" w:lineRule="auto"/>
            </w:pPr>
            <w:r>
              <w:rPr>
                <w:sz w:val="16"/>
                <w:szCs w:val="16"/>
              </w:rPr>
              <w:t>The user is shown various error messages, depending on which piece of data is invalid.</w:t>
            </w:r>
          </w:p>
        </w:tc>
        <w:tc>
          <w:tcPr>
            <w:tcW w:w="3750" w:type="dxa"/>
            <w:tcMar>
              <w:top w:w="100" w:type="dxa"/>
              <w:left w:w="100" w:type="dxa"/>
              <w:bottom w:w="100" w:type="dxa"/>
              <w:right w:w="100" w:type="dxa"/>
            </w:tcMar>
          </w:tcPr>
          <w:p w14:paraId="6E77C8FC" w14:textId="77777777" w:rsidR="007542A2" w:rsidRDefault="004E0924">
            <w:pPr>
              <w:widowControl w:val="0"/>
              <w:spacing w:line="240" w:lineRule="auto"/>
            </w:pPr>
            <w:r>
              <w:rPr>
                <w:sz w:val="16"/>
                <w:szCs w:val="16"/>
              </w:rPr>
              <w:t>The user is told whether it is the user ID or the password that is at fault.</w:t>
            </w:r>
          </w:p>
        </w:tc>
        <w:tc>
          <w:tcPr>
            <w:tcW w:w="3870" w:type="dxa"/>
            <w:tcMar>
              <w:top w:w="100" w:type="dxa"/>
              <w:left w:w="100" w:type="dxa"/>
              <w:bottom w:w="100" w:type="dxa"/>
              <w:right w:w="100" w:type="dxa"/>
            </w:tcMar>
          </w:tcPr>
          <w:p w14:paraId="04665CFE" w14:textId="77777777" w:rsidR="007542A2" w:rsidRDefault="004E0924">
            <w:pPr>
              <w:widowControl w:val="0"/>
              <w:spacing w:line="240" w:lineRule="auto"/>
            </w:pPr>
            <w:r>
              <w:rPr>
                <w:sz w:val="16"/>
                <w:szCs w:val="16"/>
              </w:rPr>
              <w:t>No changes needed.</w:t>
            </w:r>
          </w:p>
        </w:tc>
      </w:tr>
      <w:tr w:rsidR="007542A2" w14:paraId="25F43562" w14:textId="77777777">
        <w:trPr>
          <w:trHeight w:val="420"/>
        </w:trPr>
        <w:tc>
          <w:tcPr>
            <w:tcW w:w="3720" w:type="dxa"/>
            <w:vMerge/>
            <w:tcMar>
              <w:top w:w="100" w:type="dxa"/>
              <w:left w:w="100" w:type="dxa"/>
              <w:bottom w:w="100" w:type="dxa"/>
              <w:right w:w="100" w:type="dxa"/>
            </w:tcMar>
          </w:tcPr>
          <w:p w14:paraId="2FE229E8" w14:textId="77777777" w:rsidR="007542A2" w:rsidRDefault="007542A2">
            <w:pPr>
              <w:widowControl w:val="0"/>
              <w:spacing w:line="240" w:lineRule="auto"/>
            </w:pPr>
          </w:p>
        </w:tc>
        <w:tc>
          <w:tcPr>
            <w:tcW w:w="2220" w:type="dxa"/>
            <w:tcMar>
              <w:top w:w="100" w:type="dxa"/>
              <w:left w:w="100" w:type="dxa"/>
              <w:bottom w:w="100" w:type="dxa"/>
              <w:right w:w="100" w:type="dxa"/>
            </w:tcMar>
          </w:tcPr>
          <w:p w14:paraId="126E7231"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21F6B2A"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A5EE7EC" w14:textId="77777777" w:rsidR="007542A2" w:rsidRDefault="004E0924">
            <w:pPr>
              <w:widowControl w:val="0"/>
              <w:spacing w:line="240" w:lineRule="auto"/>
            </w:pPr>
            <w:r>
              <w:rPr>
                <w:sz w:val="16"/>
                <w:szCs w:val="16"/>
              </w:rPr>
              <w:t>N/A</w:t>
            </w:r>
          </w:p>
        </w:tc>
      </w:tr>
      <w:tr w:rsidR="007542A2" w14:paraId="2633335A" w14:textId="77777777">
        <w:tc>
          <w:tcPr>
            <w:tcW w:w="3720" w:type="dxa"/>
            <w:tcMar>
              <w:top w:w="100" w:type="dxa"/>
              <w:left w:w="100" w:type="dxa"/>
              <w:bottom w:w="100" w:type="dxa"/>
              <w:right w:w="100" w:type="dxa"/>
            </w:tcMar>
          </w:tcPr>
          <w:p w14:paraId="24B0B2C4" w14:textId="77777777" w:rsidR="007542A2" w:rsidRDefault="004E0924">
            <w:pPr>
              <w:widowControl w:val="0"/>
              <w:spacing w:line="240" w:lineRule="auto"/>
            </w:pPr>
            <w:r>
              <w:rPr>
                <w:u w:val="single"/>
              </w:rPr>
              <w:t>logout.php</w:t>
            </w:r>
          </w:p>
        </w:tc>
        <w:tc>
          <w:tcPr>
            <w:tcW w:w="2220" w:type="dxa"/>
            <w:tcMar>
              <w:top w:w="100" w:type="dxa"/>
              <w:left w:w="100" w:type="dxa"/>
              <w:bottom w:w="100" w:type="dxa"/>
              <w:right w:w="100" w:type="dxa"/>
            </w:tcMar>
          </w:tcPr>
          <w:p w14:paraId="29C6CB97"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4A7D3726"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40B977BC" w14:textId="77777777" w:rsidR="007542A2" w:rsidRDefault="004E0924">
            <w:pPr>
              <w:widowControl w:val="0"/>
              <w:spacing w:line="240" w:lineRule="auto"/>
            </w:pPr>
            <w:r>
              <w:t>-</w:t>
            </w:r>
          </w:p>
        </w:tc>
      </w:tr>
      <w:tr w:rsidR="007542A2" w14:paraId="7DEEDF9E" w14:textId="77777777">
        <w:trPr>
          <w:trHeight w:val="420"/>
        </w:trPr>
        <w:tc>
          <w:tcPr>
            <w:tcW w:w="3720" w:type="dxa"/>
            <w:vMerge w:val="restart"/>
            <w:tcMar>
              <w:top w:w="100" w:type="dxa"/>
              <w:left w:w="100" w:type="dxa"/>
              <w:bottom w:w="100" w:type="dxa"/>
              <w:right w:w="100" w:type="dxa"/>
            </w:tcMar>
          </w:tcPr>
          <w:p w14:paraId="1545C530" w14:textId="77777777" w:rsidR="007542A2" w:rsidRDefault="004E0924">
            <w:pPr>
              <w:widowControl w:val="0"/>
              <w:spacing w:line="240" w:lineRule="auto"/>
            </w:pPr>
            <w:r>
              <w:rPr>
                <w:sz w:val="16"/>
                <w:szCs w:val="16"/>
                <w:u w:val="single"/>
              </w:rPr>
              <w:t>logout.php.1</w:t>
            </w:r>
          </w:p>
        </w:tc>
        <w:tc>
          <w:tcPr>
            <w:tcW w:w="2220" w:type="dxa"/>
            <w:tcMar>
              <w:top w:w="100" w:type="dxa"/>
              <w:left w:w="100" w:type="dxa"/>
              <w:bottom w:w="100" w:type="dxa"/>
              <w:right w:w="100" w:type="dxa"/>
            </w:tcMar>
          </w:tcPr>
          <w:p w14:paraId="30AA6C79" w14:textId="77777777" w:rsidR="007542A2" w:rsidRDefault="004E0924">
            <w:pPr>
              <w:widowControl w:val="0"/>
              <w:spacing w:line="240" w:lineRule="auto"/>
            </w:pPr>
            <w:r>
              <w:rPr>
                <w:sz w:val="16"/>
                <w:szCs w:val="16"/>
              </w:rPr>
              <w:t>The user’s cookies are destroyed.</w:t>
            </w:r>
          </w:p>
        </w:tc>
        <w:tc>
          <w:tcPr>
            <w:tcW w:w="3750" w:type="dxa"/>
            <w:tcMar>
              <w:top w:w="100" w:type="dxa"/>
              <w:left w:w="100" w:type="dxa"/>
              <w:bottom w:w="100" w:type="dxa"/>
              <w:right w:w="100" w:type="dxa"/>
            </w:tcMar>
          </w:tcPr>
          <w:p w14:paraId="151033FA" w14:textId="77777777" w:rsidR="007542A2" w:rsidRDefault="004E0924">
            <w:pPr>
              <w:widowControl w:val="0"/>
              <w:spacing w:line="240" w:lineRule="auto"/>
            </w:pPr>
            <w:r>
              <w:rPr>
                <w:sz w:val="16"/>
                <w:szCs w:val="16"/>
              </w:rPr>
              <w:t>The bookies are destroyed when the page is run.</w:t>
            </w:r>
          </w:p>
        </w:tc>
        <w:tc>
          <w:tcPr>
            <w:tcW w:w="3870" w:type="dxa"/>
            <w:tcMar>
              <w:top w:w="100" w:type="dxa"/>
              <w:left w:w="100" w:type="dxa"/>
              <w:bottom w:w="100" w:type="dxa"/>
              <w:right w:w="100" w:type="dxa"/>
            </w:tcMar>
          </w:tcPr>
          <w:p w14:paraId="29A6C561" w14:textId="77777777" w:rsidR="007542A2" w:rsidRDefault="004E0924">
            <w:pPr>
              <w:widowControl w:val="0"/>
              <w:spacing w:line="240" w:lineRule="auto"/>
            </w:pPr>
            <w:r>
              <w:rPr>
                <w:sz w:val="16"/>
                <w:szCs w:val="16"/>
              </w:rPr>
              <w:t>No changes needed.</w:t>
            </w:r>
          </w:p>
        </w:tc>
      </w:tr>
      <w:tr w:rsidR="007542A2" w14:paraId="36A99244" w14:textId="77777777">
        <w:trPr>
          <w:trHeight w:val="420"/>
        </w:trPr>
        <w:tc>
          <w:tcPr>
            <w:tcW w:w="3720" w:type="dxa"/>
            <w:vMerge/>
            <w:tcMar>
              <w:top w:w="100" w:type="dxa"/>
              <w:left w:w="100" w:type="dxa"/>
              <w:bottom w:w="100" w:type="dxa"/>
              <w:right w:w="100" w:type="dxa"/>
            </w:tcMar>
          </w:tcPr>
          <w:p w14:paraId="5005B83E" w14:textId="77777777" w:rsidR="007542A2" w:rsidRDefault="007542A2">
            <w:pPr>
              <w:widowControl w:val="0"/>
              <w:spacing w:line="240" w:lineRule="auto"/>
            </w:pPr>
          </w:p>
        </w:tc>
        <w:tc>
          <w:tcPr>
            <w:tcW w:w="2220" w:type="dxa"/>
            <w:tcMar>
              <w:top w:w="100" w:type="dxa"/>
              <w:left w:w="100" w:type="dxa"/>
              <w:bottom w:w="100" w:type="dxa"/>
              <w:right w:w="100" w:type="dxa"/>
            </w:tcMar>
          </w:tcPr>
          <w:p w14:paraId="067A0881" w14:textId="77777777" w:rsidR="007542A2" w:rsidRDefault="004E0924">
            <w:pPr>
              <w:widowControl w:val="0"/>
              <w:spacing w:line="240" w:lineRule="auto"/>
            </w:pPr>
            <w:r>
              <w:rPr>
                <w:sz w:val="16"/>
                <w:szCs w:val="16"/>
              </w:rPr>
              <w:t>The user is shown a standardised error message, similar to a one used on other pages where a user isn’t allowed to view a page.</w:t>
            </w:r>
          </w:p>
        </w:tc>
        <w:tc>
          <w:tcPr>
            <w:tcW w:w="3750" w:type="dxa"/>
            <w:tcMar>
              <w:top w:w="100" w:type="dxa"/>
              <w:left w:w="100" w:type="dxa"/>
              <w:bottom w:w="100" w:type="dxa"/>
              <w:right w:w="100" w:type="dxa"/>
            </w:tcMar>
          </w:tcPr>
          <w:p w14:paraId="12A4F882" w14:textId="77777777" w:rsidR="007542A2" w:rsidRDefault="004E0924">
            <w:pPr>
              <w:widowControl w:val="0"/>
              <w:spacing w:line="240" w:lineRule="auto"/>
            </w:pPr>
            <w:r>
              <w:rPr>
                <w:sz w:val="16"/>
                <w:szCs w:val="16"/>
              </w:rPr>
              <w:t>The page runs and attempts to destroy the cookies (which is fine).</w:t>
            </w:r>
          </w:p>
        </w:tc>
        <w:tc>
          <w:tcPr>
            <w:tcW w:w="3870" w:type="dxa"/>
            <w:tcMar>
              <w:top w:w="100" w:type="dxa"/>
              <w:left w:w="100" w:type="dxa"/>
              <w:bottom w:w="100" w:type="dxa"/>
              <w:right w:w="100" w:type="dxa"/>
            </w:tcMar>
          </w:tcPr>
          <w:p w14:paraId="5DDE5D2E" w14:textId="77777777" w:rsidR="007542A2" w:rsidRDefault="004E0924">
            <w:pPr>
              <w:widowControl w:val="0"/>
              <w:spacing w:line="240" w:lineRule="auto"/>
            </w:pPr>
            <w:r>
              <w:rPr>
                <w:sz w:val="16"/>
                <w:szCs w:val="16"/>
              </w:rPr>
              <w:t>No changes needed.</w:t>
            </w:r>
          </w:p>
        </w:tc>
      </w:tr>
      <w:tr w:rsidR="007542A2" w14:paraId="57CF5E29" w14:textId="77777777">
        <w:trPr>
          <w:trHeight w:val="420"/>
        </w:trPr>
        <w:tc>
          <w:tcPr>
            <w:tcW w:w="3720" w:type="dxa"/>
            <w:vMerge/>
            <w:tcMar>
              <w:top w:w="100" w:type="dxa"/>
              <w:left w:w="100" w:type="dxa"/>
              <w:bottom w:w="100" w:type="dxa"/>
              <w:right w:w="100" w:type="dxa"/>
            </w:tcMar>
          </w:tcPr>
          <w:p w14:paraId="225D0B67" w14:textId="77777777" w:rsidR="007542A2" w:rsidRDefault="007542A2">
            <w:pPr>
              <w:widowControl w:val="0"/>
              <w:spacing w:line="240" w:lineRule="auto"/>
            </w:pPr>
          </w:p>
        </w:tc>
        <w:tc>
          <w:tcPr>
            <w:tcW w:w="2220" w:type="dxa"/>
            <w:tcMar>
              <w:top w:w="100" w:type="dxa"/>
              <w:left w:w="100" w:type="dxa"/>
              <w:bottom w:w="100" w:type="dxa"/>
              <w:right w:w="100" w:type="dxa"/>
            </w:tcMar>
          </w:tcPr>
          <w:p w14:paraId="668B39F2"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63AD65A"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1A3E0195" w14:textId="77777777" w:rsidR="007542A2" w:rsidRDefault="004E0924">
            <w:pPr>
              <w:widowControl w:val="0"/>
              <w:spacing w:line="240" w:lineRule="auto"/>
            </w:pPr>
            <w:r>
              <w:rPr>
                <w:sz w:val="16"/>
                <w:szCs w:val="16"/>
              </w:rPr>
              <w:t>N/A</w:t>
            </w:r>
          </w:p>
        </w:tc>
      </w:tr>
      <w:tr w:rsidR="007542A2" w14:paraId="60433249" w14:textId="77777777">
        <w:tc>
          <w:tcPr>
            <w:tcW w:w="3720" w:type="dxa"/>
            <w:tcMar>
              <w:top w:w="100" w:type="dxa"/>
              <w:left w:w="100" w:type="dxa"/>
              <w:bottom w:w="100" w:type="dxa"/>
              <w:right w:w="100" w:type="dxa"/>
            </w:tcMar>
          </w:tcPr>
          <w:p w14:paraId="495C2B1A" w14:textId="77777777" w:rsidR="007542A2" w:rsidRDefault="004E0924">
            <w:pPr>
              <w:widowControl w:val="0"/>
              <w:spacing w:line="240" w:lineRule="auto"/>
            </w:pPr>
            <w:r>
              <w:rPr>
                <w:u w:val="single"/>
              </w:rPr>
              <w:t>viewAllEvents.php</w:t>
            </w:r>
          </w:p>
        </w:tc>
        <w:tc>
          <w:tcPr>
            <w:tcW w:w="2220" w:type="dxa"/>
            <w:tcMar>
              <w:top w:w="100" w:type="dxa"/>
              <w:left w:w="100" w:type="dxa"/>
              <w:bottom w:w="100" w:type="dxa"/>
              <w:right w:w="100" w:type="dxa"/>
            </w:tcMar>
          </w:tcPr>
          <w:p w14:paraId="6FEE66F9"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27F15931"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70F774A8" w14:textId="77777777" w:rsidR="007542A2" w:rsidRDefault="004E0924">
            <w:pPr>
              <w:widowControl w:val="0"/>
              <w:spacing w:line="240" w:lineRule="auto"/>
            </w:pPr>
            <w:r>
              <w:t>-</w:t>
            </w:r>
          </w:p>
        </w:tc>
      </w:tr>
      <w:tr w:rsidR="007542A2" w14:paraId="1E68D7CD" w14:textId="77777777">
        <w:trPr>
          <w:trHeight w:val="360"/>
        </w:trPr>
        <w:tc>
          <w:tcPr>
            <w:tcW w:w="3720" w:type="dxa"/>
            <w:vMerge w:val="restart"/>
            <w:tcMar>
              <w:top w:w="100" w:type="dxa"/>
              <w:left w:w="100" w:type="dxa"/>
              <w:bottom w:w="100" w:type="dxa"/>
              <w:right w:w="100" w:type="dxa"/>
            </w:tcMar>
          </w:tcPr>
          <w:p w14:paraId="0CED1209" w14:textId="77777777" w:rsidR="007542A2" w:rsidRDefault="004E0924">
            <w:pPr>
              <w:widowControl w:val="0"/>
              <w:spacing w:line="240" w:lineRule="auto"/>
            </w:pPr>
            <w:r>
              <w:rPr>
                <w:sz w:val="16"/>
                <w:szCs w:val="16"/>
                <w:u w:val="single"/>
              </w:rPr>
              <w:t>viewAllEvents.php.1</w:t>
            </w:r>
          </w:p>
        </w:tc>
        <w:tc>
          <w:tcPr>
            <w:tcW w:w="2220" w:type="dxa"/>
            <w:tcMar>
              <w:top w:w="100" w:type="dxa"/>
              <w:left w:w="100" w:type="dxa"/>
              <w:bottom w:w="100" w:type="dxa"/>
              <w:right w:w="100" w:type="dxa"/>
            </w:tcMar>
          </w:tcPr>
          <w:p w14:paraId="7DD98BE1" w14:textId="77777777" w:rsidR="007542A2" w:rsidRDefault="004E0924">
            <w:pPr>
              <w:widowControl w:val="0"/>
              <w:spacing w:line="240" w:lineRule="auto"/>
            </w:pPr>
            <w:r>
              <w:rPr>
                <w:sz w:val="16"/>
                <w:szCs w:val="16"/>
              </w:rPr>
              <w:t>The buttons allow the user to select teachers or rooms.</w:t>
            </w:r>
          </w:p>
        </w:tc>
        <w:tc>
          <w:tcPr>
            <w:tcW w:w="3750" w:type="dxa"/>
            <w:tcMar>
              <w:top w:w="100" w:type="dxa"/>
              <w:left w:w="100" w:type="dxa"/>
              <w:bottom w:w="100" w:type="dxa"/>
              <w:right w:w="100" w:type="dxa"/>
            </w:tcMar>
          </w:tcPr>
          <w:p w14:paraId="1DD821D0" w14:textId="77777777" w:rsidR="007542A2" w:rsidRDefault="004E0924">
            <w:pPr>
              <w:widowControl w:val="0"/>
              <w:spacing w:line="240" w:lineRule="auto"/>
            </w:pPr>
            <w:r>
              <w:rPr>
                <w:sz w:val="16"/>
                <w:szCs w:val="16"/>
              </w:rPr>
              <w:t>The correct data was shown.</w:t>
            </w:r>
          </w:p>
        </w:tc>
        <w:tc>
          <w:tcPr>
            <w:tcW w:w="3870" w:type="dxa"/>
            <w:tcMar>
              <w:top w:w="100" w:type="dxa"/>
              <w:left w:w="100" w:type="dxa"/>
              <w:bottom w:w="100" w:type="dxa"/>
              <w:right w:w="100" w:type="dxa"/>
            </w:tcMar>
          </w:tcPr>
          <w:p w14:paraId="0795F1C5" w14:textId="77777777" w:rsidR="007542A2" w:rsidRDefault="004E0924">
            <w:pPr>
              <w:widowControl w:val="0"/>
              <w:spacing w:line="240" w:lineRule="auto"/>
            </w:pPr>
            <w:r>
              <w:rPr>
                <w:sz w:val="16"/>
                <w:szCs w:val="16"/>
              </w:rPr>
              <w:t>No changes needed.</w:t>
            </w:r>
          </w:p>
        </w:tc>
      </w:tr>
      <w:tr w:rsidR="007542A2" w14:paraId="62F15203" w14:textId="77777777">
        <w:trPr>
          <w:trHeight w:val="360"/>
        </w:trPr>
        <w:tc>
          <w:tcPr>
            <w:tcW w:w="3720" w:type="dxa"/>
            <w:vMerge/>
            <w:tcMar>
              <w:top w:w="100" w:type="dxa"/>
              <w:left w:w="100" w:type="dxa"/>
              <w:bottom w:w="100" w:type="dxa"/>
              <w:right w:w="100" w:type="dxa"/>
            </w:tcMar>
          </w:tcPr>
          <w:p w14:paraId="372BA705" w14:textId="77777777" w:rsidR="007542A2" w:rsidRDefault="007542A2">
            <w:pPr>
              <w:widowControl w:val="0"/>
              <w:spacing w:line="240" w:lineRule="auto"/>
            </w:pPr>
          </w:p>
        </w:tc>
        <w:tc>
          <w:tcPr>
            <w:tcW w:w="2220" w:type="dxa"/>
            <w:tcMar>
              <w:top w:w="100" w:type="dxa"/>
              <w:left w:w="100" w:type="dxa"/>
              <w:bottom w:w="100" w:type="dxa"/>
              <w:right w:w="100" w:type="dxa"/>
            </w:tcMar>
          </w:tcPr>
          <w:p w14:paraId="20B3329A"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15A8F1E0"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0D53CD22" w14:textId="77777777" w:rsidR="007542A2" w:rsidRDefault="004E0924">
            <w:pPr>
              <w:widowControl w:val="0"/>
              <w:spacing w:line="240" w:lineRule="auto"/>
            </w:pPr>
            <w:r>
              <w:rPr>
                <w:sz w:val="16"/>
                <w:szCs w:val="16"/>
              </w:rPr>
              <w:t>N/A</w:t>
            </w:r>
          </w:p>
        </w:tc>
      </w:tr>
      <w:tr w:rsidR="007542A2" w14:paraId="07AA5CCF" w14:textId="77777777">
        <w:trPr>
          <w:trHeight w:val="360"/>
        </w:trPr>
        <w:tc>
          <w:tcPr>
            <w:tcW w:w="3720" w:type="dxa"/>
            <w:vMerge/>
            <w:tcMar>
              <w:top w:w="100" w:type="dxa"/>
              <w:left w:w="100" w:type="dxa"/>
              <w:bottom w:w="100" w:type="dxa"/>
              <w:right w:w="100" w:type="dxa"/>
            </w:tcMar>
          </w:tcPr>
          <w:p w14:paraId="5EE433ED" w14:textId="77777777" w:rsidR="007542A2" w:rsidRDefault="007542A2">
            <w:pPr>
              <w:widowControl w:val="0"/>
              <w:spacing w:line="240" w:lineRule="auto"/>
            </w:pPr>
          </w:p>
        </w:tc>
        <w:tc>
          <w:tcPr>
            <w:tcW w:w="2220" w:type="dxa"/>
            <w:tcMar>
              <w:top w:w="100" w:type="dxa"/>
              <w:left w:w="100" w:type="dxa"/>
              <w:bottom w:w="100" w:type="dxa"/>
              <w:right w:w="100" w:type="dxa"/>
            </w:tcMar>
          </w:tcPr>
          <w:p w14:paraId="73A8E815" w14:textId="77777777" w:rsidR="007542A2" w:rsidRDefault="004E0924">
            <w:pPr>
              <w:widowControl w:val="0"/>
              <w:spacing w:line="240" w:lineRule="auto"/>
            </w:pPr>
            <w:r>
              <w:rPr>
                <w:sz w:val="16"/>
                <w:szCs w:val="16"/>
              </w:rPr>
              <w:t>The buttons still allow the user to select teachers or rooms.</w:t>
            </w:r>
          </w:p>
        </w:tc>
        <w:tc>
          <w:tcPr>
            <w:tcW w:w="3750" w:type="dxa"/>
            <w:tcMar>
              <w:top w:w="100" w:type="dxa"/>
              <w:left w:w="100" w:type="dxa"/>
              <w:bottom w:w="100" w:type="dxa"/>
              <w:right w:w="100" w:type="dxa"/>
            </w:tcMar>
          </w:tcPr>
          <w:p w14:paraId="31DC576E" w14:textId="73B967A5" w:rsidR="007542A2" w:rsidRDefault="004E0924">
            <w:pPr>
              <w:widowControl w:val="0"/>
              <w:spacing w:line="240" w:lineRule="auto"/>
            </w:pPr>
            <w:r>
              <w:rPr>
                <w:sz w:val="16"/>
                <w:szCs w:val="16"/>
              </w:rPr>
              <w:t xml:space="preserve">For the case where </w:t>
            </w:r>
            <w:r w:rsidR="00E75260">
              <w:rPr>
                <w:sz w:val="16"/>
                <w:szCs w:val="16"/>
              </w:rPr>
              <w:t>there was only 1 teacher, a stra</w:t>
            </w:r>
            <w:r>
              <w:rPr>
                <w:sz w:val="16"/>
                <w:szCs w:val="16"/>
              </w:rPr>
              <w:t>ng</w:t>
            </w:r>
            <w:r w:rsidR="00E75260">
              <w:rPr>
                <w:sz w:val="16"/>
                <w:szCs w:val="16"/>
              </w:rPr>
              <w:t>e</w:t>
            </w:r>
            <w:r>
              <w:rPr>
                <w:sz w:val="16"/>
                <w:szCs w:val="16"/>
              </w:rPr>
              <w:t xml:space="preserve"> thing happened as you c</w:t>
            </w:r>
            <w:r w:rsidR="00E75260">
              <w:rPr>
                <w:sz w:val="16"/>
                <w:szCs w:val="16"/>
              </w:rPr>
              <w:t>an see in the following section (</w:t>
            </w:r>
            <w:r w:rsidR="00053790">
              <w:rPr>
                <w:sz w:val="16"/>
                <w:szCs w:val="16"/>
              </w:rPr>
              <w:t xml:space="preserve">section </w:t>
            </w:r>
            <w:hyperlink w:anchor="_viewAllEvents.php.1" w:history="1">
              <w:r w:rsidR="00E75260" w:rsidRPr="00E75260">
                <w:rPr>
                  <w:rStyle w:val="Hyperlink"/>
                  <w:sz w:val="16"/>
                  <w:szCs w:val="16"/>
                </w:rPr>
                <w:t>D.2.2.11</w:t>
              </w:r>
            </w:hyperlink>
            <w:r w:rsidR="00053790">
              <w:rPr>
                <w:sz w:val="16"/>
                <w:szCs w:val="16"/>
              </w:rPr>
              <w:t>, page 264</w:t>
            </w:r>
            <w:r w:rsidR="00E75260">
              <w:rPr>
                <w:sz w:val="16"/>
                <w:szCs w:val="16"/>
              </w:rPr>
              <w:t>).</w:t>
            </w:r>
          </w:p>
        </w:tc>
        <w:tc>
          <w:tcPr>
            <w:tcW w:w="3870" w:type="dxa"/>
            <w:tcMar>
              <w:top w:w="100" w:type="dxa"/>
              <w:left w:w="100" w:type="dxa"/>
              <w:bottom w:w="100" w:type="dxa"/>
              <w:right w:w="100" w:type="dxa"/>
            </w:tcMar>
          </w:tcPr>
          <w:p w14:paraId="6D12DCB7" w14:textId="77777777" w:rsidR="007542A2" w:rsidRDefault="004E0924">
            <w:pPr>
              <w:widowControl w:val="0"/>
              <w:spacing w:line="240" w:lineRule="auto"/>
            </w:pPr>
            <w:r>
              <w:rPr>
                <w:sz w:val="16"/>
                <w:szCs w:val="16"/>
              </w:rPr>
              <w:t>I needed to create a multidimensional array from the result of the query if there was only 1 record returned.</w:t>
            </w:r>
          </w:p>
        </w:tc>
      </w:tr>
      <w:tr w:rsidR="007542A2" w14:paraId="605CA19B" w14:textId="77777777">
        <w:trPr>
          <w:trHeight w:val="360"/>
        </w:trPr>
        <w:tc>
          <w:tcPr>
            <w:tcW w:w="3720" w:type="dxa"/>
            <w:vMerge w:val="restart"/>
            <w:tcMar>
              <w:top w:w="100" w:type="dxa"/>
              <w:left w:w="100" w:type="dxa"/>
              <w:bottom w:w="100" w:type="dxa"/>
              <w:right w:w="100" w:type="dxa"/>
            </w:tcMar>
          </w:tcPr>
          <w:p w14:paraId="2DB71C49" w14:textId="77777777" w:rsidR="007542A2" w:rsidRDefault="004E0924">
            <w:pPr>
              <w:widowControl w:val="0"/>
              <w:spacing w:line="240" w:lineRule="auto"/>
            </w:pPr>
            <w:r>
              <w:rPr>
                <w:sz w:val="16"/>
                <w:szCs w:val="16"/>
                <w:u w:val="single"/>
              </w:rPr>
              <w:lastRenderedPageBreak/>
              <w:t>viewAllEvents.php.2</w:t>
            </w:r>
          </w:p>
        </w:tc>
        <w:tc>
          <w:tcPr>
            <w:tcW w:w="2220" w:type="dxa"/>
            <w:tcMar>
              <w:top w:w="100" w:type="dxa"/>
              <w:left w:w="100" w:type="dxa"/>
              <w:bottom w:w="100" w:type="dxa"/>
              <w:right w:w="100" w:type="dxa"/>
            </w:tcMar>
          </w:tcPr>
          <w:p w14:paraId="64C4E101" w14:textId="77777777" w:rsidR="007542A2" w:rsidRDefault="004E0924">
            <w:pPr>
              <w:widowControl w:val="0"/>
              <w:spacing w:line="240" w:lineRule="auto"/>
            </w:pPr>
            <w:r>
              <w:rPr>
                <w:sz w:val="16"/>
                <w:szCs w:val="16"/>
              </w:rPr>
              <w:t>The events for the given room ID or teacher ID is shown.</w:t>
            </w:r>
          </w:p>
        </w:tc>
        <w:tc>
          <w:tcPr>
            <w:tcW w:w="3750" w:type="dxa"/>
            <w:tcMar>
              <w:top w:w="100" w:type="dxa"/>
              <w:left w:w="100" w:type="dxa"/>
              <w:bottom w:w="100" w:type="dxa"/>
              <w:right w:w="100" w:type="dxa"/>
            </w:tcMar>
          </w:tcPr>
          <w:p w14:paraId="6FF8BDF3" w14:textId="77777777" w:rsidR="007542A2" w:rsidRDefault="004E0924">
            <w:pPr>
              <w:widowControl w:val="0"/>
              <w:spacing w:line="240" w:lineRule="auto"/>
            </w:pPr>
            <w:r>
              <w:rPr>
                <w:sz w:val="16"/>
                <w:szCs w:val="16"/>
              </w:rPr>
              <w:t>The correct events were shown.</w:t>
            </w:r>
          </w:p>
        </w:tc>
        <w:tc>
          <w:tcPr>
            <w:tcW w:w="3870" w:type="dxa"/>
            <w:tcMar>
              <w:top w:w="100" w:type="dxa"/>
              <w:left w:w="100" w:type="dxa"/>
              <w:bottom w:w="100" w:type="dxa"/>
              <w:right w:w="100" w:type="dxa"/>
            </w:tcMar>
          </w:tcPr>
          <w:p w14:paraId="349C0445" w14:textId="77777777" w:rsidR="007542A2" w:rsidRDefault="007542A2">
            <w:pPr>
              <w:widowControl w:val="0"/>
              <w:spacing w:line="240" w:lineRule="auto"/>
            </w:pPr>
          </w:p>
        </w:tc>
      </w:tr>
      <w:tr w:rsidR="007542A2" w14:paraId="28578B5E" w14:textId="77777777">
        <w:trPr>
          <w:trHeight w:val="360"/>
        </w:trPr>
        <w:tc>
          <w:tcPr>
            <w:tcW w:w="3720" w:type="dxa"/>
            <w:vMerge/>
            <w:tcMar>
              <w:top w:w="100" w:type="dxa"/>
              <w:left w:w="100" w:type="dxa"/>
              <w:bottom w:w="100" w:type="dxa"/>
              <w:right w:w="100" w:type="dxa"/>
            </w:tcMar>
          </w:tcPr>
          <w:p w14:paraId="5CB0AFA4" w14:textId="77777777" w:rsidR="007542A2" w:rsidRDefault="007542A2">
            <w:pPr>
              <w:widowControl w:val="0"/>
              <w:spacing w:line="240" w:lineRule="auto"/>
            </w:pPr>
          </w:p>
        </w:tc>
        <w:tc>
          <w:tcPr>
            <w:tcW w:w="2220" w:type="dxa"/>
            <w:tcMar>
              <w:top w:w="100" w:type="dxa"/>
              <w:left w:w="100" w:type="dxa"/>
              <w:bottom w:w="100" w:type="dxa"/>
              <w:right w:w="100" w:type="dxa"/>
            </w:tcMar>
          </w:tcPr>
          <w:p w14:paraId="014F1BD8" w14:textId="77777777" w:rsidR="007542A2" w:rsidRDefault="004E0924">
            <w:pPr>
              <w:widowControl w:val="0"/>
              <w:spacing w:line="240" w:lineRule="auto"/>
            </w:pPr>
            <w:r>
              <w:rPr>
                <w:sz w:val="16"/>
                <w:szCs w:val="16"/>
              </w:rPr>
              <w:t>No events are shown.</w:t>
            </w:r>
          </w:p>
        </w:tc>
        <w:tc>
          <w:tcPr>
            <w:tcW w:w="3750" w:type="dxa"/>
            <w:tcMar>
              <w:top w:w="100" w:type="dxa"/>
              <w:left w:w="100" w:type="dxa"/>
              <w:bottom w:w="100" w:type="dxa"/>
              <w:right w:w="100" w:type="dxa"/>
            </w:tcMar>
          </w:tcPr>
          <w:p w14:paraId="52EBEB35" w14:textId="77777777" w:rsidR="007542A2" w:rsidRDefault="004E0924">
            <w:pPr>
              <w:widowControl w:val="0"/>
              <w:spacing w:line="240" w:lineRule="auto"/>
            </w:pPr>
            <w:r>
              <w:rPr>
                <w:sz w:val="16"/>
                <w:szCs w:val="16"/>
              </w:rPr>
              <w:t>No events are shown.</w:t>
            </w:r>
          </w:p>
        </w:tc>
        <w:tc>
          <w:tcPr>
            <w:tcW w:w="3870" w:type="dxa"/>
            <w:tcMar>
              <w:top w:w="100" w:type="dxa"/>
              <w:left w:w="100" w:type="dxa"/>
              <w:bottom w:w="100" w:type="dxa"/>
              <w:right w:w="100" w:type="dxa"/>
            </w:tcMar>
          </w:tcPr>
          <w:p w14:paraId="3FAB43DF" w14:textId="58BB91B3" w:rsidR="007542A2" w:rsidRDefault="004E0924">
            <w:pPr>
              <w:widowControl w:val="0"/>
              <w:spacing w:line="240" w:lineRule="auto"/>
            </w:pPr>
            <w:r>
              <w:rPr>
                <w:sz w:val="16"/>
                <w:szCs w:val="16"/>
              </w:rPr>
              <w:t>It would be better to show an error message that there were no records found for what has been requested. This is documented in the following section</w:t>
            </w:r>
            <w:r w:rsidR="00E02C95">
              <w:rPr>
                <w:sz w:val="16"/>
                <w:szCs w:val="16"/>
              </w:rPr>
              <w:t xml:space="preserve"> (</w:t>
            </w:r>
            <w:r w:rsidR="00053790">
              <w:rPr>
                <w:sz w:val="16"/>
                <w:szCs w:val="16"/>
              </w:rPr>
              <w:t xml:space="preserve">section </w:t>
            </w:r>
            <w:hyperlink w:anchor="_Outcomes_from_Alpha:" w:history="1">
              <w:r w:rsidR="00E02C95" w:rsidRPr="00E02C95">
                <w:rPr>
                  <w:rStyle w:val="Hyperlink"/>
                  <w:sz w:val="16"/>
                  <w:szCs w:val="16"/>
                </w:rPr>
                <w:t>D.2.2</w:t>
              </w:r>
            </w:hyperlink>
            <w:r w:rsidR="00053790">
              <w:rPr>
                <w:sz w:val="16"/>
                <w:szCs w:val="16"/>
              </w:rPr>
              <w:t>, page 255</w:t>
            </w:r>
            <w:r w:rsidR="00E02C95">
              <w:rPr>
                <w:sz w:val="16"/>
                <w:szCs w:val="16"/>
              </w:rPr>
              <w:t>)</w:t>
            </w:r>
            <w:r>
              <w:rPr>
                <w:sz w:val="16"/>
                <w:szCs w:val="16"/>
              </w:rPr>
              <w:t>.</w:t>
            </w:r>
          </w:p>
        </w:tc>
      </w:tr>
      <w:tr w:rsidR="007542A2" w14:paraId="1D35D669" w14:textId="77777777">
        <w:trPr>
          <w:trHeight w:val="360"/>
        </w:trPr>
        <w:tc>
          <w:tcPr>
            <w:tcW w:w="3720" w:type="dxa"/>
            <w:vMerge/>
            <w:tcMar>
              <w:top w:w="100" w:type="dxa"/>
              <w:left w:w="100" w:type="dxa"/>
              <w:bottom w:w="100" w:type="dxa"/>
              <w:right w:w="100" w:type="dxa"/>
            </w:tcMar>
          </w:tcPr>
          <w:p w14:paraId="418A6852" w14:textId="77777777" w:rsidR="007542A2" w:rsidRDefault="007542A2">
            <w:pPr>
              <w:widowControl w:val="0"/>
              <w:spacing w:line="240" w:lineRule="auto"/>
            </w:pPr>
          </w:p>
        </w:tc>
        <w:tc>
          <w:tcPr>
            <w:tcW w:w="2220" w:type="dxa"/>
            <w:tcMar>
              <w:top w:w="100" w:type="dxa"/>
              <w:left w:w="100" w:type="dxa"/>
              <w:bottom w:w="100" w:type="dxa"/>
              <w:right w:w="100" w:type="dxa"/>
            </w:tcMar>
          </w:tcPr>
          <w:p w14:paraId="75D0DD17"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68BEAA3F"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75962C7E" w14:textId="77777777" w:rsidR="007542A2" w:rsidRDefault="004E0924">
            <w:pPr>
              <w:widowControl w:val="0"/>
              <w:spacing w:line="240" w:lineRule="auto"/>
            </w:pPr>
            <w:r>
              <w:rPr>
                <w:sz w:val="16"/>
                <w:szCs w:val="16"/>
              </w:rPr>
              <w:t>N/A</w:t>
            </w:r>
          </w:p>
        </w:tc>
      </w:tr>
      <w:tr w:rsidR="007542A2" w14:paraId="4E1356A3" w14:textId="77777777">
        <w:tc>
          <w:tcPr>
            <w:tcW w:w="3720" w:type="dxa"/>
            <w:tcMar>
              <w:top w:w="100" w:type="dxa"/>
              <w:left w:w="100" w:type="dxa"/>
              <w:bottom w:w="100" w:type="dxa"/>
              <w:right w:w="100" w:type="dxa"/>
            </w:tcMar>
          </w:tcPr>
          <w:p w14:paraId="356F3EB4" w14:textId="77777777" w:rsidR="007542A2" w:rsidRDefault="004E0924">
            <w:pPr>
              <w:widowControl w:val="0"/>
              <w:spacing w:line="240" w:lineRule="auto"/>
            </w:pPr>
            <w:r>
              <w:rPr>
                <w:u w:val="single"/>
              </w:rPr>
              <w:t>viewAllHolidays.php</w:t>
            </w:r>
          </w:p>
        </w:tc>
        <w:tc>
          <w:tcPr>
            <w:tcW w:w="2220" w:type="dxa"/>
            <w:tcMar>
              <w:top w:w="100" w:type="dxa"/>
              <w:left w:w="100" w:type="dxa"/>
              <w:bottom w:w="100" w:type="dxa"/>
              <w:right w:w="100" w:type="dxa"/>
            </w:tcMar>
          </w:tcPr>
          <w:p w14:paraId="07C560F3"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3A2510C9"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3B01C5F0" w14:textId="77777777" w:rsidR="007542A2" w:rsidRDefault="004E0924">
            <w:pPr>
              <w:widowControl w:val="0"/>
              <w:spacing w:line="240" w:lineRule="auto"/>
            </w:pPr>
            <w:r>
              <w:t>-</w:t>
            </w:r>
          </w:p>
        </w:tc>
      </w:tr>
      <w:tr w:rsidR="007542A2" w14:paraId="4C551FB5" w14:textId="77777777">
        <w:trPr>
          <w:trHeight w:val="420"/>
        </w:trPr>
        <w:tc>
          <w:tcPr>
            <w:tcW w:w="3720" w:type="dxa"/>
            <w:vMerge w:val="restart"/>
            <w:tcMar>
              <w:top w:w="100" w:type="dxa"/>
              <w:left w:w="100" w:type="dxa"/>
              <w:bottom w:w="100" w:type="dxa"/>
              <w:right w:w="100" w:type="dxa"/>
            </w:tcMar>
          </w:tcPr>
          <w:p w14:paraId="56EF8BDF" w14:textId="77777777" w:rsidR="007542A2" w:rsidRDefault="004E0924">
            <w:pPr>
              <w:widowControl w:val="0"/>
              <w:spacing w:line="240" w:lineRule="auto"/>
            </w:pPr>
            <w:r>
              <w:rPr>
                <w:sz w:val="16"/>
                <w:szCs w:val="16"/>
                <w:u w:val="single"/>
              </w:rPr>
              <w:t>viewAllHolidays.php.1</w:t>
            </w:r>
          </w:p>
        </w:tc>
        <w:tc>
          <w:tcPr>
            <w:tcW w:w="2220" w:type="dxa"/>
            <w:tcMar>
              <w:top w:w="100" w:type="dxa"/>
              <w:left w:w="100" w:type="dxa"/>
              <w:bottom w:w="100" w:type="dxa"/>
              <w:right w:w="100" w:type="dxa"/>
            </w:tcMar>
          </w:tcPr>
          <w:p w14:paraId="3ED5CFFD" w14:textId="77777777" w:rsidR="007542A2" w:rsidRDefault="004E0924">
            <w:pPr>
              <w:widowControl w:val="0"/>
              <w:spacing w:line="240" w:lineRule="auto"/>
            </w:pPr>
            <w:r>
              <w:rPr>
                <w:sz w:val="16"/>
                <w:szCs w:val="16"/>
              </w:rPr>
              <w:t>All holidays are shown.</w:t>
            </w:r>
          </w:p>
        </w:tc>
        <w:tc>
          <w:tcPr>
            <w:tcW w:w="3750" w:type="dxa"/>
            <w:tcMar>
              <w:top w:w="100" w:type="dxa"/>
              <w:left w:w="100" w:type="dxa"/>
              <w:bottom w:w="100" w:type="dxa"/>
              <w:right w:w="100" w:type="dxa"/>
            </w:tcMar>
          </w:tcPr>
          <w:p w14:paraId="2B98FEEB" w14:textId="77777777" w:rsidR="007542A2" w:rsidRDefault="004E0924">
            <w:pPr>
              <w:widowControl w:val="0"/>
              <w:spacing w:line="240" w:lineRule="auto"/>
            </w:pPr>
            <w:r>
              <w:rPr>
                <w:sz w:val="16"/>
                <w:szCs w:val="16"/>
              </w:rPr>
              <w:t>All holidays are shown.</w:t>
            </w:r>
          </w:p>
        </w:tc>
        <w:tc>
          <w:tcPr>
            <w:tcW w:w="3870" w:type="dxa"/>
            <w:tcMar>
              <w:top w:w="100" w:type="dxa"/>
              <w:left w:w="100" w:type="dxa"/>
              <w:bottom w:w="100" w:type="dxa"/>
              <w:right w:w="100" w:type="dxa"/>
            </w:tcMar>
          </w:tcPr>
          <w:p w14:paraId="27784754" w14:textId="77777777" w:rsidR="007542A2" w:rsidRDefault="004E0924">
            <w:pPr>
              <w:widowControl w:val="0"/>
              <w:spacing w:line="240" w:lineRule="auto"/>
            </w:pPr>
            <w:r>
              <w:rPr>
                <w:sz w:val="16"/>
                <w:szCs w:val="16"/>
              </w:rPr>
              <w:t>No changes needed.</w:t>
            </w:r>
          </w:p>
        </w:tc>
      </w:tr>
      <w:tr w:rsidR="007542A2" w14:paraId="374E4BC6" w14:textId="77777777">
        <w:trPr>
          <w:trHeight w:val="420"/>
        </w:trPr>
        <w:tc>
          <w:tcPr>
            <w:tcW w:w="3720" w:type="dxa"/>
            <w:vMerge/>
            <w:tcMar>
              <w:top w:w="100" w:type="dxa"/>
              <w:left w:w="100" w:type="dxa"/>
              <w:bottom w:w="100" w:type="dxa"/>
              <w:right w:w="100" w:type="dxa"/>
            </w:tcMar>
          </w:tcPr>
          <w:p w14:paraId="78AE3373" w14:textId="77777777" w:rsidR="007542A2" w:rsidRDefault="007542A2">
            <w:pPr>
              <w:widowControl w:val="0"/>
              <w:spacing w:line="240" w:lineRule="auto"/>
            </w:pPr>
          </w:p>
        </w:tc>
        <w:tc>
          <w:tcPr>
            <w:tcW w:w="2220" w:type="dxa"/>
            <w:tcMar>
              <w:top w:w="100" w:type="dxa"/>
              <w:left w:w="100" w:type="dxa"/>
              <w:bottom w:w="100" w:type="dxa"/>
              <w:right w:w="100" w:type="dxa"/>
            </w:tcMar>
          </w:tcPr>
          <w:p w14:paraId="4DF8B4AB" w14:textId="77777777" w:rsidR="007542A2" w:rsidRDefault="004E0924">
            <w:pPr>
              <w:widowControl w:val="0"/>
              <w:spacing w:line="240" w:lineRule="auto"/>
            </w:pPr>
            <w:r>
              <w:rPr>
                <w:sz w:val="16"/>
                <w:szCs w:val="16"/>
              </w:rPr>
              <w:t>An appropriate error message is shown.</w:t>
            </w:r>
          </w:p>
        </w:tc>
        <w:tc>
          <w:tcPr>
            <w:tcW w:w="3750" w:type="dxa"/>
            <w:tcMar>
              <w:top w:w="100" w:type="dxa"/>
              <w:left w:w="100" w:type="dxa"/>
              <w:bottom w:w="100" w:type="dxa"/>
              <w:right w:w="100" w:type="dxa"/>
            </w:tcMar>
          </w:tcPr>
          <w:p w14:paraId="5937E18E" w14:textId="77777777" w:rsidR="007542A2" w:rsidRDefault="004E0924">
            <w:pPr>
              <w:widowControl w:val="0"/>
              <w:spacing w:line="240" w:lineRule="auto"/>
            </w:pPr>
            <w:r>
              <w:rPr>
                <w:sz w:val="16"/>
                <w:szCs w:val="16"/>
              </w:rPr>
              <w:t>The user is given an error.</w:t>
            </w:r>
          </w:p>
        </w:tc>
        <w:tc>
          <w:tcPr>
            <w:tcW w:w="3870" w:type="dxa"/>
            <w:tcMar>
              <w:top w:w="100" w:type="dxa"/>
              <w:left w:w="100" w:type="dxa"/>
              <w:bottom w:w="100" w:type="dxa"/>
              <w:right w:w="100" w:type="dxa"/>
            </w:tcMar>
          </w:tcPr>
          <w:p w14:paraId="4FD4F1D5" w14:textId="77777777" w:rsidR="007542A2" w:rsidRDefault="004E0924">
            <w:pPr>
              <w:widowControl w:val="0"/>
              <w:spacing w:line="240" w:lineRule="auto"/>
            </w:pPr>
            <w:r>
              <w:rPr>
                <w:sz w:val="16"/>
                <w:szCs w:val="16"/>
              </w:rPr>
              <w:t>No changes needed.</w:t>
            </w:r>
          </w:p>
        </w:tc>
      </w:tr>
      <w:tr w:rsidR="007542A2" w14:paraId="5CFA78A2" w14:textId="77777777">
        <w:trPr>
          <w:trHeight w:val="420"/>
        </w:trPr>
        <w:tc>
          <w:tcPr>
            <w:tcW w:w="3720" w:type="dxa"/>
            <w:vMerge/>
            <w:tcMar>
              <w:top w:w="100" w:type="dxa"/>
              <w:left w:w="100" w:type="dxa"/>
              <w:bottom w:w="100" w:type="dxa"/>
              <w:right w:w="100" w:type="dxa"/>
            </w:tcMar>
          </w:tcPr>
          <w:p w14:paraId="51BDCB23" w14:textId="77777777" w:rsidR="007542A2" w:rsidRDefault="007542A2">
            <w:pPr>
              <w:widowControl w:val="0"/>
              <w:spacing w:line="240" w:lineRule="auto"/>
            </w:pPr>
          </w:p>
        </w:tc>
        <w:tc>
          <w:tcPr>
            <w:tcW w:w="2220" w:type="dxa"/>
            <w:tcMar>
              <w:top w:w="100" w:type="dxa"/>
              <w:left w:w="100" w:type="dxa"/>
              <w:bottom w:w="100" w:type="dxa"/>
              <w:right w:w="100" w:type="dxa"/>
            </w:tcMar>
          </w:tcPr>
          <w:p w14:paraId="7926E03E"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6375A541"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33519CD5" w14:textId="77777777" w:rsidR="007542A2" w:rsidRDefault="004E0924">
            <w:pPr>
              <w:widowControl w:val="0"/>
              <w:spacing w:line="240" w:lineRule="auto"/>
            </w:pPr>
            <w:r>
              <w:rPr>
                <w:sz w:val="16"/>
                <w:szCs w:val="16"/>
              </w:rPr>
              <w:t>N/A</w:t>
            </w:r>
          </w:p>
        </w:tc>
      </w:tr>
      <w:tr w:rsidR="007542A2" w14:paraId="07FAA576" w14:textId="77777777">
        <w:tc>
          <w:tcPr>
            <w:tcW w:w="3720" w:type="dxa"/>
            <w:tcMar>
              <w:top w:w="100" w:type="dxa"/>
              <w:left w:w="100" w:type="dxa"/>
              <w:bottom w:w="100" w:type="dxa"/>
              <w:right w:w="100" w:type="dxa"/>
            </w:tcMar>
          </w:tcPr>
          <w:p w14:paraId="0FF2D637" w14:textId="77777777" w:rsidR="007542A2" w:rsidRDefault="004E0924">
            <w:pPr>
              <w:widowControl w:val="0"/>
              <w:spacing w:line="240" w:lineRule="auto"/>
            </w:pPr>
            <w:r>
              <w:rPr>
                <w:u w:val="single"/>
              </w:rPr>
              <w:t>viewAllRooms.php</w:t>
            </w:r>
          </w:p>
        </w:tc>
        <w:tc>
          <w:tcPr>
            <w:tcW w:w="2220" w:type="dxa"/>
            <w:tcMar>
              <w:top w:w="100" w:type="dxa"/>
              <w:left w:w="100" w:type="dxa"/>
              <w:bottom w:w="100" w:type="dxa"/>
              <w:right w:w="100" w:type="dxa"/>
            </w:tcMar>
          </w:tcPr>
          <w:p w14:paraId="7210BD04"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073035C6"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5F8B8F05" w14:textId="77777777" w:rsidR="007542A2" w:rsidRDefault="004E0924">
            <w:pPr>
              <w:widowControl w:val="0"/>
              <w:spacing w:line="240" w:lineRule="auto"/>
            </w:pPr>
            <w:r>
              <w:t>-</w:t>
            </w:r>
          </w:p>
        </w:tc>
      </w:tr>
      <w:tr w:rsidR="007542A2" w14:paraId="1E040E92" w14:textId="77777777">
        <w:trPr>
          <w:trHeight w:val="420"/>
        </w:trPr>
        <w:tc>
          <w:tcPr>
            <w:tcW w:w="3720" w:type="dxa"/>
            <w:vMerge w:val="restart"/>
            <w:tcMar>
              <w:top w:w="100" w:type="dxa"/>
              <w:left w:w="100" w:type="dxa"/>
              <w:bottom w:w="100" w:type="dxa"/>
              <w:right w:w="100" w:type="dxa"/>
            </w:tcMar>
          </w:tcPr>
          <w:p w14:paraId="35AA4FE6" w14:textId="77777777" w:rsidR="007542A2" w:rsidRDefault="004E0924">
            <w:pPr>
              <w:widowControl w:val="0"/>
              <w:spacing w:line="240" w:lineRule="auto"/>
            </w:pPr>
            <w:r>
              <w:rPr>
                <w:sz w:val="16"/>
                <w:szCs w:val="16"/>
                <w:u w:val="single"/>
              </w:rPr>
              <w:t>viewAllRooms.php.1</w:t>
            </w:r>
          </w:p>
        </w:tc>
        <w:tc>
          <w:tcPr>
            <w:tcW w:w="2220" w:type="dxa"/>
            <w:tcMar>
              <w:top w:w="100" w:type="dxa"/>
              <w:left w:w="100" w:type="dxa"/>
              <w:bottom w:w="100" w:type="dxa"/>
              <w:right w:w="100" w:type="dxa"/>
            </w:tcMar>
          </w:tcPr>
          <w:p w14:paraId="61C7EE96" w14:textId="77777777" w:rsidR="007542A2" w:rsidRDefault="004E0924">
            <w:pPr>
              <w:widowControl w:val="0"/>
              <w:spacing w:line="240" w:lineRule="auto"/>
            </w:pPr>
            <w:r>
              <w:rPr>
                <w:sz w:val="16"/>
                <w:szCs w:val="16"/>
              </w:rPr>
              <w:t>Only the selected rooms are deleted.</w:t>
            </w:r>
          </w:p>
        </w:tc>
        <w:tc>
          <w:tcPr>
            <w:tcW w:w="3750" w:type="dxa"/>
            <w:tcMar>
              <w:top w:w="100" w:type="dxa"/>
              <w:left w:w="100" w:type="dxa"/>
              <w:bottom w:w="100" w:type="dxa"/>
              <w:right w:w="100" w:type="dxa"/>
            </w:tcMar>
          </w:tcPr>
          <w:p w14:paraId="4E18EDFF" w14:textId="77777777" w:rsidR="007542A2" w:rsidRDefault="004E0924">
            <w:pPr>
              <w:widowControl w:val="0"/>
              <w:spacing w:line="240" w:lineRule="auto"/>
            </w:pPr>
            <w:r>
              <w:rPr>
                <w:sz w:val="16"/>
                <w:szCs w:val="16"/>
              </w:rPr>
              <w:t>Only the selected rooms are deleted.</w:t>
            </w:r>
          </w:p>
        </w:tc>
        <w:tc>
          <w:tcPr>
            <w:tcW w:w="3870" w:type="dxa"/>
            <w:tcMar>
              <w:top w:w="100" w:type="dxa"/>
              <w:left w:w="100" w:type="dxa"/>
              <w:bottom w:w="100" w:type="dxa"/>
              <w:right w:w="100" w:type="dxa"/>
            </w:tcMar>
          </w:tcPr>
          <w:p w14:paraId="2D6F32FE" w14:textId="77777777" w:rsidR="007542A2" w:rsidRDefault="004E0924">
            <w:pPr>
              <w:widowControl w:val="0"/>
              <w:spacing w:line="240" w:lineRule="auto"/>
            </w:pPr>
            <w:r>
              <w:rPr>
                <w:sz w:val="16"/>
                <w:szCs w:val="16"/>
              </w:rPr>
              <w:t>No changes needed.</w:t>
            </w:r>
          </w:p>
        </w:tc>
      </w:tr>
      <w:tr w:rsidR="007542A2" w14:paraId="410E88C7" w14:textId="77777777">
        <w:trPr>
          <w:trHeight w:val="420"/>
        </w:trPr>
        <w:tc>
          <w:tcPr>
            <w:tcW w:w="3720" w:type="dxa"/>
            <w:vMerge/>
            <w:tcMar>
              <w:top w:w="100" w:type="dxa"/>
              <w:left w:w="100" w:type="dxa"/>
              <w:bottom w:w="100" w:type="dxa"/>
              <w:right w:w="100" w:type="dxa"/>
            </w:tcMar>
          </w:tcPr>
          <w:p w14:paraId="1CAFB7C8" w14:textId="77777777" w:rsidR="007542A2" w:rsidRDefault="007542A2">
            <w:pPr>
              <w:widowControl w:val="0"/>
              <w:spacing w:line="240" w:lineRule="auto"/>
            </w:pPr>
          </w:p>
        </w:tc>
        <w:tc>
          <w:tcPr>
            <w:tcW w:w="2220" w:type="dxa"/>
            <w:tcMar>
              <w:top w:w="100" w:type="dxa"/>
              <w:left w:w="100" w:type="dxa"/>
              <w:bottom w:w="100" w:type="dxa"/>
              <w:right w:w="100" w:type="dxa"/>
            </w:tcMar>
          </w:tcPr>
          <w:p w14:paraId="1C2A24BD" w14:textId="77777777" w:rsidR="007542A2" w:rsidRDefault="004E0924">
            <w:pPr>
              <w:widowControl w:val="0"/>
              <w:spacing w:line="240" w:lineRule="auto"/>
            </w:pPr>
            <w:r>
              <w:rPr>
                <w:sz w:val="16"/>
                <w:szCs w:val="16"/>
              </w:rPr>
              <w:t>No rooms are deleted.</w:t>
            </w:r>
          </w:p>
        </w:tc>
        <w:tc>
          <w:tcPr>
            <w:tcW w:w="3750" w:type="dxa"/>
            <w:tcMar>
              <w:top w:w="100" w:type="dxa"/>
              <w:left w:w="100" w:type="dxa"/>
              <w:bottom w:w="100" w:type="dxa"/>
              <w:right w:w="100" w:type="dxa"/>
            </w:tcMar>
          </w:tcPr>
          <w:p w14:paraId="17D0192A" w14:textId="77777777" w:rsidR="007542A2" w:rsidRDefault="004E0924">
            <w:pPr>
              <w:widowControl w:val="0"/>
              <w:spacing w:line="240" w:lineRule="auto"/>
            </w:pPr>
            <w:r>
              <w:rPr>
                <w:sz w:val="16"/>
                <w:szCs w:val="16"/>
              </w:rPr>
              <w:t>No rooms are deleted.</w:t>
            </w:r>
          </w:p>
        </w:tc>
        <w:tc>
          <w:tcPr>
            <w:tcW w:w="3870" w:type="dxa"/>
            <w:tcMar>
              <w:top w:w="100" w:type="dxa"/>
              <w:left w:w="100" w:type="dxa"/>
              <w:bottom w:w="100" w:type="dxa"/>
              <w:right w:w="100" w:type="dxa"/>
            </w:tcMar>
          </w:tcPr>
          <w:p w14:paraId="25622412" w14:textId="77777777" w:rsidR="007542A2" w:rsidRDefault="004E0924">
            <w:pPr>
              <w:widowControl w:val="0"/>
              <w:spacing w:line="240" w:lineRule="auto"/>
            </w:pPr>
            <w:r>
              <w:rPr>
                <w:sz w:val="16"/>
                <w:szCs w:val="16"/>
              </w:rPr>
              <w:t>No changes needed.</w:t>
            </w:r>
          </w:p>
        </w:tc>
      </w:tr>
      <w:tr w:rsidR="007542A2" w14:paraId="62C75746" w14:textId="77777777">
        <w:trPr>
          <w:trHeight w:val="420"/>
        </w:trPr>
        <w:tc>
          <w:tcPr>
            <w:tcW w:w="3720" w:type="dxa"/>
            <w:vMerge/>
            <w:tcMar>
              <w:top w:w="100" w:type="dxa"/>
              <w:left w:w="100" w:type="dxa"/>
              <w:bottom w:w="100" w:type="dxa"/>
              <w:right w:w="100" w:type="dxa"/>
            </w:tcMar>
          </w:tcPr>
          <w:p w14:paraId="65A203A5" w14:textId="77777777" w:rsidR="007542A2" w:rsidRDefault="007542A2">
            <w:pPr>
              <w:widowControl w:val="0"/>
              <w:spacing w:line="240" w:lineRule="auto"/>
            </w:pPr>
          </w:p>
        </w:tc>
        <w:tc>
          <w:tcPr>
            <w:tcW w:w="2220" w:type="dxa"/>
            <w:tcMar>
              <w:top w:w="100" w:type="dxa"/>
              <w:left w:w="100" w:type="dxa"/>
              <w:bottom w:w="100" w:type="dxa"/>
              <w:right w:w="100" w:type="dxa"/>
            </w:tcMar>
          </w:tcPr>
          <w:p w14:paraId="1372CA7A" w14:textId="77777777" w:rsidR="007542A2" w:rsidRDefault="004E0924">
            <w:pPr>
              <w:widowControl w:val="0"/>
              <w:spacing w:line="240" w:lineRule="auto"/>
            </w:pPr>
            <w:r>
              <w:rPr>
                <w:sz w:val="16"/>
                <w:szCs w:val="16"/>
              </w:rPr>
              <w:t>Only the selected rooms are deleted.</w:t>
            </w:r>
          </w:p>
        </w:tc>
        <w:tc>
          <w:tcPr>
            <w:tcW w:w="3750" w:type="dxa"/>
            <w:tcMar>
              <w:top w:w="100" w:type="dxa"/>
              <w:left w:w="100" w:type="dxa"/>
              <w:bottom w:w="100" w:type="dxa"/>
              <w:right w:w="100" w:type="dxa"/>
            </w:tcMar>
          </w:tcPr>
          <w:p w14:paraId="35CE75A0" w14:textId="77777777" w:rsidR="007542A2" w:rsidRDefault="004E0924">
            <w:pPr>
              <w:widowControl w:val="0"/>
              <w:spacing w:line="240" w:lineRule="auto"/>
            </w:pPr>
            <w:r>
              <w:rPr>
                <w:sz w:val="16"/>
                <w:szCs w:val="16"/>
              </w:rPr>
              <w:t>Only the selected rooms are deleted.</w:t>
            </w:r>
          </w:p>
        </w:tc>
        <w:tc>
          <w:tcPr>
            <w:tcW w:w="3870" w:type="dxa"/>
            <w:tcMar>
              <w:top w:w="100" w:type="dxa"/>
              <w:left w:w="100" w:type="dxa"/>
              <w:bottom w:w="100" w:type="dxa"/>
              <w:right w:w="100" w:type="dxa"/>
            </w:tcMar>
          </w:tcPr>
          <w:p w14:paraId="4C8343A8" w14:textId="77777777" w:rsidR="007542A2" w:rsidRDefault="004E0924">
            <w:pPr>
              <w:widowControl w:val="0"/>
              <w:spacing w:line="240" w:lineRule="auto"/>
            </w:pPr>
            <w:r>
              <w:rPr>
                <w:sz w:val="16"/>
                <w:szCs w:val="16"/>
              </w:rPr>
              <w:t>No changes needed.</w:t>
            </w:r>
          </w:p>
        </w:tc>
      </w:tr>
      <w:tr w:rsidR="007542A2" w14:paraId="4248A0B0" w14:textId="77777777">
        <w:tc>
          <w:tcPr>
            <w:tcW w:w="3720" w:type="dxa"/>
            <w:tcMar>
              <w:top w:w="100" w:type="dxa"/>
              <w:left w:w="100" w:type="dxa"/>
              <w:bottom w:w="100" w:type="dxa"/>
              <w:right w:w="100" w:type="dxa"/>
            </w:tcMar>
          </w:tcPr>
          <w:p w14:paraId="146C1111" w14:textId="77777777" w:rsidR="007542A2" w:rsidRDefault="004E0924">
            <w:pPr>
              <w:widowControl w:val="0"/>
              <w:spacing w:line="240" w:lineRule="auto"/>
            </w:pPr>
            <w:r>
              <w:rPr>
                <w:u w:val="single"/>
              </w:rPr>
              <w:t>viewAllUsers.php</w:t>
            </w:r>
          </w:p>
        </w:tc>
        <w:tc>
          <w:tcPr>
            <w:tcW w:w="2220" w:type="dxa"/>
            <w:tcMar>
              <w:top w:w="100" w:type="dxa"/>
              <w:left w:w="100" w:type="dxa"/>
              <w:bottom w:w="100" w:type="dxa"/>
              <w:right w:w="100" w:type="dxa"/>
            </w:tcMar>
          </w:tcPr>
          <w:p w14:paraId="10D77D97" w14:textId="77777777" w:rsidR="007542A2" w:rsidRDefault="004E0924">
            <w:pPr>
              <w:widowControl w:val="0"/>
              <w:spacing w:line="240" w:lineRule="auto"/>
            </w:pPr>
            <w:r>
              <w:t>-</w:t>
            </w:r>
          </w:p>
        </w:tc>
        <w:tc>
          <w:tcPr>
            <w:tcW w:w="3750" w:type="dxa"/>
            <w:tcMar>
              <w:top w:w="100" w:type="dxa"/>
              <w:left w:w="100" w:type="dxa"/>
              <w:bottom w:w="100" w:type="dxa"/>
              <w:right w:w="100" w:type="dxa"/>
            </w:tcMar>
          </w:tcPr>
          <w:p w14:paraId="35F9B71D" w14:textId="77777777" w:rsidR="007542A2" w:rsidRDefault="004E0924">
            <w:pPr>
              <w:widowControl w:val="0"/>
              <w:spacing w:line="240" w:lineRule="auto"/>
            </w:pPr>
            <w:r>
              <w:t>-</w:t>
            </w:r>
          </w:p>
        </w:tc>
        <w:tc>
          <w:tcPr>
            <w:tcW w:w="3870" w:type="dxa"/>
            <w:tcMar>
              <w:top w:w="100" w:type="dxa"/>
              <w:left w:w="100" w:type="dxa"/>
              <w:bottom w:w="100" w:type="dxa"/>
              <w:right w:w="100" w:type="dxa"/>
            </w:tcMar>
          </w:tcPr>
          <w:p w14:paraId="47F2A249" w14:textId="77777777" w:rsidR="007542A2" w:rsidRDefault="004E0924">
            <w:pPr>
              <w:widowControl w:val="0"/>
              <w:spacing w:line="240" w:lineRule="auto"/>
            </w:pPr>
            <w:r>
              <w:t>-</w:t>
            </w:r>
          </w:p>
        </w:tc>
      </w:tr>
      <w:tr w:rsidR="007542A2" w14:paraId="4A44DFC3" w14:textId="77777777">
        <w:trPr>
          <w:trHeight w:val="420"/>
        </w:trPr>
        <w:tc>
          <w:tcPr>
            <w:tcW w:w="3720" w:type="dxa"/>
            <w:vMerge w:val="restart"/>
            <w:tcMar>
              <w:top w:w="100" w:type="dxa"/>
              <w:left w:w="100" w:type="dxa"/>
              <w:bottom w:w="100" w:type="dxa"/>
              <w:right w:w="100" w:type="dxa"/>
            </w:tcMar>
          </w:tcPr>
          <w:p w14:paraId="7749556D" w14:textId="77777777" w:rsidR="007542A2" w:rsidRDefault="004E0924">
            <w:pPr>
              <w:widowControl w:val="0"/>
              <w:spacing w:line="240" w:lineRule="auto"/>
            </w:pPr>
            <w:r>
              <w:rPr>
                <w:sz w:val="16"/>
                <w:szCs w:val="16"/>
                <w:u w:val="single"/>
              </w:rPr>
              <w:t>viewAllUsers.php.1</w:t>
            </w:r>
          </w:p>
        </w:tc>
        <w:tc>
          <w:tcPr>
            <w:tcW w:w="2220" w:type="dxa"/>
            <w:tcMar>
              <w:top w:w="100" w:type="dxa"/>
              <w:left w:w="100" w:type="dxa"/>
              <w:bottom w:w="100" w:type="dxa"/>
              <w:right w:w="100" w:type="dxa"/>
            </w:tcMar>
          </w:tcPr>
          <w:p w14:paraId="535F4077" w14:textId="77777777" w:rsidR="007542A2" w:rsidRDefault="004E0924">
            <w:pPr>
              <w:widowControl w:val="0"/>
              <w:spacing w:line="240" w:lineRule="auto"/>
            </w:pPr>
            <w:r>
              <w:rPr>
                <w:sz w:val="16"/>
                <w:szCs w:val="16"/>
              </w:rPr>
              <w:t xml:space="preserve">The user is directed to the edit screen with the correct </w:t>
            </w:r>
            <w:r>
              <w:rPr>
                <w:sz w:val="16"/>
                <w:szCs w:val="16"/>
              </w:rPr>
              <w:lastRenderedPageBreak/>
              <w:t>parameters.</w:t>
            </w:r>
          </w:p>
        </w:tc>
        <w:tc>
          <w:tcPr>
            <w:tcW w:w="3750" w:type="dxa"/>
            <w:tcMar>
              <w:top w:w="100" w:type="dxa"/>
              <w:left w:w="100" w:type="dxa"/>
              <w:bottom w:w="100" w:type="dxa"/>
              <w:right w:w="100" w:type="dxa"/>
            </w:tcMar>
          </w:tcPr>
          <w:p w14:paraId="0838F777" w14:textId="77777777" w:rsidR="007542A2" w:rsidRDefault="004E0924">
            <w:pPr>
              <w:widowControl w:val="0"/>
              <w:spacing w:line="240" w:lineRule="auto"/>
            </w:pPr>
            <w:r>
              <w:rPr>
                <w:sz w:val="16"/>
                <w:szCs w:val="16"/>
              </w:rPr>
              <w:lastRenderedPageBreak/>
              <w:t>The user is taken to the correct edit screen.</w:t>
            </w:r>
          </w:p>
        </w:tc>
        <w:tc>
          <w:tcPr>
            <w:tcW w:w="3870" w:type="dxa"/>
            <w:tcMar>
              <w:top w:w="100" w:type="dxa"/>
              <w:left w:w="100" w:type="dxa"/>
              <w:bottom w:w="100" w:type="dxa"/>
              <w:right w:w="100" w:type="dxa"/>
            </w:tcMar>
          </w:tcPr>
          <w:p w14:paraId="0C7A48BB" w14:textId="77777777" w:rsidR="007542A2" w:rsidRDefault="004E0924">
            <w:pPr>
              <w:widowControl w:val="0"/>
              <w:spacing w:line="240" w:lineRule="auto"/>
            </w:pPr>
            <w:r>
              <w:rPr>
                <w:sz w:val="16"/>
                <w:szCs w:val="16"/>
              </w:rPr>
              <w:t>No changes needed.</w:t>
            </w:r>
          </w:p>
        </w:tc>
      </w:tr>
      <w:tr w:rsidR="007542A2" w14:paraId="5A3DFF45" w14:textId="77777777">
        <w:trPr>
          <w:trHeight w:val="420"/>
        </w:trPr>
        <w:tc>
          <w:tcPr>
            <w:tcW w:w="3720" w:type="dxa"/>
            <w:vMerge/>
            <w:tcMar>
              <w:top w:w="100" w:type="dxa"/>
              <w:left w:w="100" w:type="dxa"/>
              <w:bottom w:w="100" w:type="dxa"/>
              <w:right w:w="100" w:type="dxa"/>
            </w:tcMar>
          </w:tcPr>
          <w:p w14:paraId="4F490DA9" w14:textId="77777777" w:rsidR="007542A2" w:rsidRDefault="007542A2">
            <w:pPr>
              <w:widowControl w:val="0"/>
              <w:spacing w:line="240" w:lineRule="auto"/>
            </w:pPr>
          </w:p>
        </w:tc>
        <w:tc>
          <w:tcPr>
            <w:tcW w:w="2220" w:type="dxa"/>
            <w:tcMar>
              <w:top w:w="100" w:type="dxa"/>
              <w:left w:w="100" w:type="dxa"/>
              <w:bottom w:w="100" w:type="dxa"/>
              <w:right w:w="100" w:type="dxa"/>
            </w:tcMar>
          </w:tcPr>
          <w:p w14:paraId="409DF3B9"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069BC632"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210F124E" w14:textId="77777777" w:rsidR="007542A2" w:rsidRDefault="004E0924">
            <w:pPr>
              <w:widowControl w:val="0"/>
              <w:spacing w:line="240" w:lineRule="auto"/>
            </w:pPr>
            <w:r>
              <w:rPr>
                <w:sz w:val="16"/>
                <w:szCs w:val="16"/>
              </w:rPr>
              <w:t>N/A</w:t>
            </w:r>
          </w:p>
        </w:tc>
      </w:tr>
      <w:tr w:rsidR="007542A2" w14:paraId="3BC8C3C5" w14:textId="77777777">
        <w:trPr>
          <w:trHeight w:val="420"/>
        </w:trPr>
        <w:tc>
          <w:tcPr>
            <w:tcW w:w="3720" w:type="dxa"/>
            <w:vMerge/>
            <w:tcMar>
              <w:top w:w="100" w:type="dxa"/>
              <w:left w:w="100" w:type="dxa"/>
              <w:bottom w:w="100" w:type="dxa"/>
              <w:right w:w="100" w:type="dxa"/>
            </w:tcMar>
          </w:tcPr>
          <w:p w14:paraId="1776D81B" w14:textId="77777777" w:rsidR="007542A2" w:rsidRDefault="007542A2">
            <w:pPr>
              <w:widowControl w:val="0"/>
              <w:spacing w:line="240" w:lineRule="auto"/>
            </w:pPr>
          </w:p>
        </w:tc>
        <w:tc>
          <w:tcPr>
            <w:tcW w:w="2220" w:type="dxa"/>
            <w:tcMar>
              <w:top w:w="100" w:type="dxa"/>
              <w:left w:w="100" w:type="dxa"/>
              <w:bottom w:w="100" w:type="dxa"/>
              <w:right w:w="100" w:type="dxa"/>
            </w:tcMar>
          </w:tcPr>
          <w:p w14:paraId="454D35B6" w14:textId="77777777" w:rsidR="007542A2" w:rsidRDefault="004E0924">
            <w:pPr>
              <w:widowControl w:val="0"/>
              <w:spacing w:line="240" w:lineRule="auto"/>
            </w:pPr>
            <w:r>
              <w:rPr>
                <w:sz w:val="16"/>
                <w:szCs w:val="16"/>
              </w:rPr>
              <w:t>N/A</w:t>
            </w:r>
          </w:p>
        </w:tc>
        <w:tc>
          <w:tcPr>
            <w:tcW w:w="3750" w:type="dxa"/>
            <w:tcMar>
              <w:top w:w="100" w:type="dxa"/>
              <w:left w:w="100" w:type="dxa"/>
              <w:bottom w:w="100" w:type="dxa"/>
              <w:right w:w="100" w:type="dxa"/>
            </w:tcMar>
          </w:tcPr>
          <w:p w14:paraId="3E125FE8" w14:textId="77777777" w:rsidR="007542A2" w:rsidRDefault="004E0924">
            <w:pPr>
              <w:widowControl w:val="0"/>
              <w:spacing w:line="240" w:lineRule="auto"/>
            </w:pPr>
            <w:r>
              <w:rPr>
                <w:sz w:val="16"/>
                <w:szCs w:val="16"/>
              </w:rPr>
              <w:t>N/A</w:t>
            </w:r>
          </w:p>
        </w:tc>
        <w:tc>
          <w:tcPr>
            <w:tcW w:w="3870" w:type="dxa"/>
            <w:tcMar>
              <w:top w:w="100" w:type="dxa"/>
              <w:left w:w="100" w:type="dxa"/>
              <w:bottom w:w="100" w:type="dxa"/>
              <w:right w:w="100" w:type="dxa"/>
            </w:tcMar>
          </w:tcPr>
          <w:p w14:paraId="61F62A7C" w14:textId="77777777" w:rsidR="007542A2" w:rsidRDefault="004E0924">
            <w:pPr>
              <w:widowControl w:val="0"/>
              <w:spacing w:line="240" w:lineRule="auto"/>
            </w:pPr>
            <w:r>
              <w:rPr>
                <w:sz w:val="16"/>
                <w:szCs w:val="16"/>
              </w:rPr>
              <w:t>N/A</w:t>
            </w:r>
          </w:p>
        </w:tc>
      </w:tr>
    </w:tbl>
    <w:p w14:paraId="0A8C0E03" w14:textId="77777777" w:rsidR="007542A2" w:rsidRDefault="004E0924">
      <w:pPr>
        <w:pStyle w:val="Heading3"/>
        <w:contextualSpacing w:val="0"/>
      </w:pPr>
      <w:bookmarkStart w:id="337" w:name="h.ue3ivhp8yiro" w:colFirst="0" w:colLast="0"/>
      <w:bookmarkStart w:id="338" w:name="h.iu6nkme836zx" w:colFirst="0" w:colLast="0"/>
      <w:bookmarkStart w:id="339" w:name="h.35ansecsubdr" w:colFirst="0" w:colLast="0"/>
      <w:bookmarkStart w:id="340" w:name="_Outcomes_from_Alpha:"/>
      <w:bookmarkStart w:id="341" w:name="_Toc448908077"/>
      <w:bookmarkEnd w:id="337"/>
      <w:bookmarkEnd w:id="338"/>
      <w:bookmarkEnd w:id="339"/>
      <w:bookmarkEnd w:id="340"/>
      <w:r>
        <w:t>Outcomes from Alpha: Viewable Pages Testing</w:t>
      </w:r>
      <w:bookmarkEnd w:id="341"/>
    </w:p>
    <w:p w14:paraId="3A0247A8" w14:textId="77777777" w:rsidR="007542A2" w:rsidRDefault="004E0924">
      <w:pPr>
        <w:pStyle w:val="Heading4"/>
        <w:contextualSpacing w:val="0"/>
      </w:pPr>
      <w:bookmarkStart w:id="342" w:name="h.8hbz184txi26" w:colFirst="0" w:colLast="0"/>
      <w:bookmarkEnd w:id="342"/>
      <w:r>
        <w:t>addEvent.php</w:t>
      </w:r>
    </w:p>
    <w:p w14:paraId="0483C536" w14:textId="77777777" w:rsidR="007542A2" w:rsidRDefault="007542A2"/>
    <w:tbl>
      <w:tblPr>
        <w:tblStyle w:val="affff0"/>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572B1071" w14:textId="77777777">
        <w:tc>
          <w:tcPr>
            <w:tcW w:w="13958" w:type="dxa"/>
            <w:tcMar>
              <w:top w:w="100" w:type="dxa"/>
              <w:left w:w="100" w:type="dxa"/>
              <w:bottom w:w="100" w:type="dxa"/>
              <w:right w:w="100" w:type="dxa"/>
            </w:tcMar>
          </w:tcPr>
          <w:p w14:paraId="4E315F8A" w14:textId="77777777" w:rsidR="007542A2" w:rsidRDefault="004E0924">
            <w:pPr>
              <w:widowControl w:val="0"/>
              <w:spacing w:line="240" w:lineRule="auto"/>
              <w:jc w:val="center"/>
            </w:pPr>
            <w:r>
              <w:rPr>
                <w:noProof/>
              </w:rPr>
              <w:drawing>
                <wp:inline distT="114300" distB="114300" distL="114300" distR="114300" wp14:anchorId="00C9F076" wp14:editId="5E1A8AD9">
                  <wp:extent cx="8258175" cy="2752725"/>
                  <wp:effectExtent l="0" t="0" r="0" b="0"/>
                  <wp:docPr id="3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8"/>
                          <a:srcRect/>
                          <a:stretch>
                            <a:fillRect/>
                          </a:stretch>
                        </pic:blipFill>
                        <pic:spPr>
                          <a:xfrm>
                            <a:off x="0" y="0"/>
                            <a:ext cx="8258175" cy="2752725"/>
                          </a:xfrm>
                          <a:prstGeom prst="rect">
                            <a:avLst/>
                          </a:prstGeom>
                          <a:ln/>
                        </pic:spPr>
                      </pic:pic>
                    </a:graphicData>
                  </a:graphic>
                </wp:inline>
              </w:drawing>
            </w:r>
          </w:p>
        </w:tc>
      </w:tr>
      <w:tr w:rsidR="007542A2" w14:paraId="0C953166" w14:textId="77777777">
        <w:tc>
          <w:tcPr>
            <w:tcW w:w="13958" w:type="dxa"/>
            <w:tcMar>
              <w:top w:w="100" w:type="dxa"/>
              <w:left w:w="100" w:type="dxa"/>
              <w:bottom w:w="100" w:type="dxa"/>
              <w:right w:w="100" w:type="dxa"/>
            </w:tcMar>
          </w:tcPr>
          <w:p w14:paraId="2A229AB1" w14:textId="77777777" w:rsidR="007542A2" w:rsidRDefault="004E0924">
            <w:pPr>
              <w:widowControl w:val="0"/>
              <w:spacing w:line="240" w:lineRule="auto"/>
              <w:jc w:val="center"/>
            </w:pPr>
            <w:r>
              <w:rPr>
                <w:i/>
              </w:rPr>
              <w:lastRenderedPageBreak/>
              <w:t>Hovering over the addEventImport.php page with the correct URL being shown in the corner of Google Chrome.</w:t>
            </w:r>
          </w:p>
        </w:tc>
      </w:tr>
    </w:tbl>
    <w:p w14:paraId="5294D944" w14:textId="77777777" w:rsidR="007542A2" w:rsidRDefault="007542A2"/>
    <w:p w14:paraId="335FDCEC" w14:textId="77777777" w:rsidR="007542A2" w:rsidRDefault="004E0924">
      <w:pPr>
        <w:pStyle w:val="Heading4"/>
        <w:contextualSpacing w:val="0"/>
      </w:pPr>
      <w:bookmarkStart w:id="343" w:name="h.ogryzywmhhtv" w:colFirst="0" w:colLast="0"/>
      <w:bookmarkEnd w:id="343"/>
      <w:r>
        <w:t>addEventImport.php.1</w:t>
      </w:r>
    </w:p>
    <w:tbl>
      <w:tblPr>
        <w:tblStyle w:val="affff1"/>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0"/>
      </w:tblGrid>
      <w:tr w:rsidR="007542A2" w14:paraId="7B730A00" w14:textId="77777777">
        <w:trPr>
          <w:jc w:val="center"/>
        </w:trPr>
        <w:tc>
          <w:tcPr>
            <w:tcW w:w="8790" w:type="dxa"/>
            <w:tcMar>
              <w:top w:w="100" w:type="dxa"/>
              <w:left w:w="100" w:type="dxa"/>
              <w:bottom w:w="100" w:type="dxa"/>
              <w:right w:w="100" w:type="dxa"/>
            </w:tcMar>
            <w:vAlign w:val="center"/>
          </w:tcPr>
          <w:p w14:paraId="7FAB0DB1" w14:textId="77777777" w:rsidR="007542A2" w:rsidRDefault="004E0924">
            <w:pPr>
              <w:widowControl w:val="0"/>
              <w:spacing w:line="240" w:lineRule="auto"/>
            </w:pPr>
            <w:r>
              <w:t>if (the event is set to repeat)</w:t>
            </w:r>
          </w:p>
          <w:p w14:paraId="603935D6" w14:textId="77777777" w:rsidR="007542A2" w:rsidRDefault="004E0924">
            <w:pPr>
              <w:widowControl w:val="0"/>
              <w:spacing w:line="240" w:lineRule="auto"/>
              <w:ind w:left="720"/>
            </w:pPr>
            <w:r>
              <w:t>if (insert date) &gt; (repeat to date)</w:t>
            </w:r>
          </w:p>
          <w:p w14:paraId="0DD33A5F" w14:textId="77777777" w:rsidR="007542A2" w:rsidRDefault="004E0924">
            <w:pPr>
              <w:widowControl w:val="0"/>
              <w:spacing w:line="240" w:lineRule="auto"/>
              <w:ind w:left="1440"/>
            </w:pPr>
            <w:r>
              <w:t>e</w:t>
            </w:r>
            <w:r>
              <w:rPr>
                <w:rFonts w:ascii="Nova Mono" w:eastAsia="Nova Mono" w:hAnsi="Nova Mono" w:cs="Nova Mono"/>
              </w:rPr>
              <w:t>rror message ← “The repeat-to date is earlier that the insert date”</w:t>
            </w:r>
          </w:p>
        </w:tc>
      </w:tr>
      <w:tr w:rsidR="007542A2" w14:paraId="2FCA27E5" w14:textId="77777777">
        <w:trPr>
          <w:jc w:val="center"/>
        </w:trPr>
        <w:tc>
          <w:tcPr>
            <w:tcW w:w="8790" w:type="dxa"/>
            <w:tcMar>
              <w:top w:w="100" w:type="dxa"/>
              <w:left w:w="100" w:type="dxa"/>
              <w:bottom w:w="100" w:type="dxa"/>
              <w:right w:w="100" w:type="dxa"/>
            </w:tcMar>
          </w:tcPr>
          <w:p w14:paraId="0753AABF" w14:textId="77777777" w:rsidR="007542A2" w:rsidRDefault="004E0924">
            <w:pPr>
              <w:widowControl w:val="0"/>
              <w:spacing w:line="240" w:lineRule="auto"/>
              <w:jc w:val="center"/>
            </w:pPr>
            <w:r>
              <w:rPr>
                <w:i/>
              </w:rPr>
              <w:t>The piece of pseudocode that deals with the validation.</w:t>
            </w:r>
          </w:p>
        </w:tc>
      </w:tr>
    </w:tbl>
    <w:p w14:paraId="7969531B" w14:textId="77777777" w:rsidR="007542A2" w:rsidRDefault="004E0924">
      <w:r>
        <w:rPr>
          <w:rFonts w:ascii="Trebuchet MS" w:eastAsia="Trebuchet MS" w:hAnsi="Trebuchet MS" w:cs="Trebuchet MS"/>
          <w:color w:val="666666"/>
          <w:u w:val="single"/>
        </w:rPr>
        <w:t>addEventImport.php.2</w:t>
      </w:r>
    </w:p>
    <w:p w14:paraId="58A6279F" w14:textId="77777777" w:rsidR="007542A2" w:rsidRDefault="007542A2"/>
    <w:tbl>
      <w:tblPr>
        <w:tblStyle w:val="affff2"/>
        <w:tblW w:w="13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gridCol w:w="6885"/>
      </w:tblGrid>
      <w:tr w:rsidR="007542A2" w14:paraId="11B65DE2" w14:textId="77777777">
        <w:trPr>
          <w:jc w:val="center"/>
        </w:trPr>
        <w:tc>
          <w:tcPr>
            <w:tcW w:w="7065" w:type="dxa"/>
            <w:tcMar>
              <w:top w:w="100" w:type="dxa"/>
              <w:left w:w="100" w:type="dxa"/>
              <w:bottom w:w="100" w:type="dxa"/>
              <w:right w:w="100" w:type="dxa"/>
            </w:tcMar>
          </w:tcPr>
          <w:p w14:paraId="794ADF7E" w14:textId="77777777" w:rsidR="007542A2" w:rsidRDefault="004E0924">
            <w:pPr>
              <w:widowControl w:val="0"/>
              <w:spacing w:line="240" w:lineRule="auto"/>
              <w:jc w:val="center"/>
            </w:pPr>
            <w:r>
              <w:rPr>
                <w:noProof/>
              </w:rPr>
              <w:lastRenderedPageBreak/>
              <w:drawing>
                <wp:inline distT="114300" distB="114300" distL="114300" distR="114300" wp14:anchorId="3B4D9893" wp14:editId="2AE31A5E">
                  <wp:extent cx="4052888" cy="3786579"/>
                  <wp:effectExtent l="0" t="0" r="0" b="0"/>
                  <wp:docPr id="8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69"/>
                          <a:srcRect/>
                          <a:stretch>
                            <a:fillRect/>
                          </a:stretch>
                        </pic:blipFill>
                        <pic:spPr>
                          <a:xfrm>
                            <a:off x="0" y="0"/>
                            <a:ext cx="4052888" cy="3786579"/>
                          </a:xfrm>
                          <a:prstGeom prst="rect">
                            <a:avLst/>
                          </a:prstGeom>
                          <a:ln/>
                        </pic:spPr>
                      </pic:pic>
                    </a:graphicData>
                  </a:graphic>
                </wp:inline>
              </w:drawing>
            </w:r>
          </w:p>
        </w:tc>
        <w:tc>
          <w:tcPr>
            <w:tcW w:w="6885" w:type="dxa"/>
            <w:tcMar>
              <w:top w:w="100" w:type="dxa"/>
              <w:left w:w="100" w:type="dxa"/>
              <w:bottom w:w="100" w:type="dxa"/>
              <w:right w:w="100" w:type="dxa"/>
            </w:tcMar>
          </w:tcPr>
          <w:p w14:paraId="486CD1B8" w14:textId="77777777" w:rsidR="007542A2" w:rsidRDefault="004E0924">
            <w:pPr>
              <w:widowControl w:val="0"/>
              <w:spacing w:line="240" w:lineRule="auto"/>
              <w:jc w:val="center"/>
            </w:pPr>
            <w:r>
              <w:rPr>
                <w:noProof/>
              </w:rPr>
              <w:drawing>
                <wp:inline distT="114300" distB="114300" distL="114300" distR="114300" wp14:anchorId="65774F41" wp14:editId="2D2858EA">
                  <wp:extent cx="4224338" cy="3856114"/>
                  <wp:effectExtent l="0" t="0" r="0" b="0"/>
                  <wp:docPr id="8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70"/>
                          <a:srcRect/>
                          <a:stretch>
                            <a:fillRect/>
                          </a:stretch>
                        </pic:blipFill>
                        <pic:spPr>
                          <a:xfrm>
                            <a:off x="0" y="0"/>
                            <a:ext cx="4224338" cy="3856114"/>
                          </a:xfrm>
                          <a:prstGeom prst="rect">
                            <a:avLst/>
                          </a:prstGeom>
                          <a:ln/>
                        </pic:spPr>
                      </pic:pic>
                    </a:graphicData>
                  </a:graphic>
                </wp:inline>
              </w:drawing>
            </w:r>
          </w:p>
        </w:tc>
      </w:tr>
      <w:tr w:rsidR="007542A2" w14:paraId="7CBC3F5F" w14:textId="77777777">
        <w:trPr>
          <w:jc w:val="center"/>
        </w:trPr>
        <w:tc>
          <w:tcPr>
            <w:tcW w:w="7065" w:type="dxa"/>
            <w:tcMar>
              <w:top w:w="100" w:type="dxa"/>
              <w:left w:w="100" w:type="dxa"/>
              <w:bottom w:w="100" w:type="dxa"/>
              <w:right w:w="100" w:type="dxa"/>
            </w:tcMar>
          </w:tcPr>
          <w:p w14:paraId="1C3C5902" w14:textId="77777777" w:rsidR="007542A2" w:rsidRDefault="004E0924">
            <w:pPr>
              <w:widowControl w:val="0"/>
              <w:spacing w:line="240" w:lineRule="auto"/>
              <w:jc w:val="center"/>
            </w:pPr>
            <w:r>
              <w:rPr>
                <w:i/>
              </w:rPr>
              <w:t>The reported error for a teacher attempting to add an event for themselves.</w:t>
            </w:r>
          </w:p>
        </w:tc>
        <w:tc>
          <w:tcPr>
            <w:tcW w:w="6885" w:type="dxa"/>
            <w:tcMar>
              <w:top w:w="100" w:type="dxa"/>
              <w:left w:w="100" w:type="dxa"/>
              <w:bottom w:w="100" w:type="dxa"/>
              <w:right w:w="100" w:type="dxa"/>
            </w:tcMar>
          </w:tcPr>
          <w:p w14:paraId="522F5427" w14:textId="77777777" w:rsidR="007542A2" w:rsidRDefault="004E0924">
            <w:pPr>
              <w:widowControl w:val="0"/>
              <w:spacing w:line="240" w:lineRule="auto"/>
              <w:jc w:val="center"/>
            </w:pPr>
            <w:r>
              <w:rPr>
                <w:i/>
              </w:rPr>
              <w:t>The insertion now working.</w:t>
            </w:r>
          </w:p>
        </w:tc>
      </w:tr>
    </w:tbl>
    <w:p w14:paraId="5CD80C3B" w14:textId="77777777" w:rsidR="007542A2" w:rsidRDefault="007542A2"/>
    <w:tbl>
      <w:tblPr>
        <w:tblStyle w:val="affff3"/>
        <w:tblW w:w="119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970"/>
      </w:tblGrid>
      <w:tr w:rsidR="007542A2" w14:paraId="07F7E2DC" w14:textId="77777777">
        <w:trPr>
          <w:jc w:val="center"/>
        </w:trPr>
        <w:tc>
          <w:tcPr>
            <w:tcW w:w="11970" w:type="dxa"/>
            <w:tcMar>
              <w:top w:w="100" w:type="dxa"/>
              <w:left w:w="100" w:type="dxa"/>
              <w:bottom w:w="100" w:type="dxa"/>
              <w:right w:w="100" w:type="dxa"/>
            </w:tcMar>
          </w:tcPr>
          <w:p w14:paraId="675A22DA" w14:textId="77777777" w:rsidR="007542A2" w:rsidRDefault="004E0924">
            <w:pPr>
              <w:widowControl w:val="0"/>
              <w:spacing w:line="240" w:lineRule="auto"/>
              <w:jc w:val="center"/>
            </w:pPr>
            <w:r>
              <w:rPr>
                <w:noProof/>
              </w:rPr>
              <w:lastRenderedPageBreak/>
              <w:drawing>
                <wp:inline distT="114300" distB="114300" distL="114300" distR="114300" wp14:anchorId="7FE7DCD9" wp14:editId="7D107AD9">
                  <wp:extent cx="6418266" cy="4348163"/>
                  <wp:effectExtent l="0" t="0" r="0" b="0"/>
                  <wp:docPr id="1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1"/>
                          <a:srcRect/>
                          <a:stretch>
                            <a:fillRect/>
                          </a:stretch>
                        </pic:blipFill>
                        <pic:spPr>
                          <a:xfrm>
                            <a:off x="0" y="0"/>
                            <a:ext cx="6418266" cy="4348163"/>
                          </a:xfrm>
                          <a:prstGeom prst="rect">
                            <a:avLst/>
                          </a:prstGeom>
                          <a:ln/>
                        </pic:spPr>
                      </pic:pic>
                    </a:graphicData>
                  </a:graphic>
                </wp:inline>
              </w:drawing>
            </w:r>
          </w:p>
        </w:tc>
      </w:tr>
      <w:tr w:rsidR="007542A2" w14:paraId="23DA685E" w14:textId="77777777">
        <w:trPr>
          <w:jc w:val="center"/>
        </w:trPr>
        <w:tc>
          <w:tcPr>
            <w:tcW w:w="11970" w:type="dxa"/>
            <w:tcMar>
              <w:top w:w="100" w:type="dxa"/>
              <w:left w:w="100" w:type="dxa"/>
              <w:bottom w:w="100" w:type="dxa"/>
              <w:right w:w="100" w:type="dxa"/>
            </w:tcMar>
          </w:tcPr>
          <w:p w14:paraId="4BC6C758" w14:textId="29EFEB9E" w:rsidR="007542A2" w:rsidRDefault="004E0924">
            <w:pPr>
              <w:widowControl w:val="0"/>
              <w:spacing w:line="240" w:lineRule="auto"/>
              <w:jc w:val="center"/>
            </w:pPr>
            <w:r>
              <w:rPr>
                <w:i/>
              </w:rPr>
              <w:t>The error message that is now shown for an insert of 17th of M</w:t>
            </w:r>
            <w:r w:rsidR="00ED3BE7">
              <w:rPr>
                <w:i/>
              </w:rPr>
              <w:t>arch 2016 to 16th of March 2016, which is a boundary error.</w:t>
            </w:r>
          </w:p>
        </w:tc>
      </w:tr>
    </w:tbl>
    <w:p w14:paraId="0CE2991F" w14:textId="77777777" w:rsidR="007542A2" w:rsidRDefault="007542A2"/>
    <w:p w14:paraId="6C18EBDD" w14:textId="77777777" w:rsidR="007542A2" w:rsidRDefault="004E0924">
      <w:pPr>
        <w:pStyle w:val="Heading4"/>
        <w:contextualSpacing w:val="0"/>
      </w:pPr>
      <w:bookmarkStart w:id="344" w:name="h.4ejuiuv7h1uh" w:colFirst="0" w:colLast="0"/>
      <w:bookmarkEnd w:id="344"/>
      <w:r>
        <w:lastRenderedPageBreak/>
        <w:t>addEventSingle.php</w:t>
      </w:r>
    </w:p>
    <w:p w14:paraId="131D6091" w14:textId="77777777" w:rsidR="007542A2" w:rsidRDefault="007542A2"/>
    <w:tbl>
      <w:tblPr>
        <w:tblStyle w:val="affff4"/>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7F06D2A9" w14:textId="77777777">
        <w:tc>
          <w:tcPr>
            <w:tcW w:w="6979" w:type="dxa"/>
            <w:tcMar>
              <w:top w:w="100" w:type="dxa"/>
              <w:left w:w="100" w:type="dxa"/>
              <w:bottom w:w="100" w:type="dxa"/>
              <w:right w:w="100" w:type="dxa"/>
            </w:tcMar>
          </w:tcPr>
          <w:p w14:paraId="690E6813" w14:textId="77777777" w:rsidR="007542A2" w:rsidRDefault="004E0924">
            <w:pPr>
              <w:widowControl w:val="0"/>
              <w:spacing w:line="240" w:lineRule="auto"/>
              <w:jc w:val="center"/>
            </w:pPr>
            <w:r>
              <w:rPr>
                <w:noProof/>
              </w:rPr>
              <w:drawing>
                <wp:inline distT="114300" distB="114300" distL="114300" distR="114300" wp14:anchorId="7C45C725" wp14:editId="1BF5E170">
                  <wp:extent cx="4240381" cy="3252788"/>
                  <wp:effectExtent l="0" t="0" r="0" b="0"/>
                  <wp:docPr id="3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srcRect/>
                          <a:stretch>
                            <a:fillRect/>
                          </a:stretch>
                        </pic:blipFill>
                        <pic:spPr>
                          <a:xfrm>
                            <a:off x="0" y="0"/>
                            <a:ext cx="4240381" cy="3252788"/>
                          </a:xfrm>
                          <a:prstGeom prst="rect">
                            <a:avLst/>
                          </a:prstGeom>
                          <a:ln/>
                        </pic:spPr>
                      </pic:pic>
                    </a:graphicData>
                  </a:graphic>
                </wp:inline>
              </w:drawing>
            </w:r>
          </w:p>
        </w:tc>
        <w:tc>
          <w:tcPr>
            <w:tcW w:w="6979" w:type="dxa"/>
            <w:tcMar>
              <w:top w:w="100" w:type="dxa"/>
              <w:left w:w="100" w:type="dxa"/>
              <w:bottom w:w="100" w:type="dxa"/>
              <w:right w:w="100" w:type="dxa"/>
            </w:tcMar>
          </w:tcPr>
          <w:p w14:paraId="68BB9317" w14:textId="77777777" w:rsidR="007542A2" w:rsidRDefault="004E0924">
            <w:pPr>
              <w:widowControl w:val="0"/>
              <w:spacing w:line="240" w:lineRule="auto"/>
              <w:jc w:val="center"/>
            </w:pPr>
            <w:r>
              <w:rPr>
                <w:noProof/>
              </w:rPr>
              <w:drawing>
                <wp:inline distT="114300" distB="114300" distL="114300" distR="114300" wp14:anchorId="42D63711" wp14:editId="2F0B558D">
                  <wp:extent cx="4276725" cy="2959100"/>
                  <wp:effectExtent l="0" t="0" r="0" b="0"/>
                  <wp:docPr id="3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3"/>
                          <a:srcRect/>
                          <a:stretch>
                            <a:fillRect/>
                          </a:stretch>
                        </pic:blipFill>
                        <pic:spPr>
                          <a:xfrm>
                            <a:off x="0" y="0"/>
                            <a:ext cx="4276725" cy="2959100"/>
                          </a:xfrm>
                          <a:prstGeom prst="rect">
                            <a:avLst/>
                          </a:prstGeom>
                          <a:ln/>
                        </pic:spPr>
                      </pic:pic>
                    </a:graphicData>
                  </a:graphic>
                </wp:inline>
              </w:drawing>
            </w:r>
          </w:p>
        </w:tc>
      </w:tr>
      <w:tr w:rsidR="007542A2" w14:paraId="00BD207C" w14:textId="77777777">
        <w:tc>
          <w:tcPr>
            <w:tcW w:w="6979" w:type="dxa"/>
            <w:tcMar>
              <w:top w:w="100" w:type="dxa"/>
              <w:left w:w="100" w:type="dxa"/>
              <w:bottom w:w="100" w:type="dxa"/>
              <w:right w:w="100" w:type="dxa"/>
            </w:tcMar>
          </w:tcPr>
          <w:p w14:paraId="43CCA085" w14:textId="77777777" w:rsidR="007542A2" w:rsidRDefault="004E0924">
            <w:pPr>
              <w:widowControl w:val="0"/>
              <w:spacing w:line="240" w:lineRule="auto"/>
              <w:jc w:val="center"/>
            </w:pPr>
            <w:r>
              <w:rPr>
                <w:i/>
              </w:rPr>
              <w:t>Adding the individual event.</w:t>
            </w:r>
          </w:p>
        </w:tc>
        <w:tc>
          <w:tcPr>
            <w:tcW w:w="6979" w:type="dxa"/>
            <w:tcMar>
              <w:top w:w="100" w:type="dxa"/>
              <w:left w:w="100" w:type="dxa"/>
              <w:bottom w:w="100" w:type="dxa"/>
              <w:right w:w="100" w:type="dxa"/>
            </w:tcMar>
          </w:tcPr>
          <w:p w14:paraId="1C36E35D" w14:textId="77777777" w:rsidR="007542A2" w:rsidRDefault="004E0924">
            <w:pPr>
              <w:widowControl w:val="0"/>
              <w:spacing w:line="240" w:lineRule="auto"/>
              <w:jc w:val="center"/>
            </w:pPr>
            <w:r>
              <w:rPr>
                <w:i/>
              </w:rPr>
              <w:t>The event that has now been added.</w:t>
            </w:r>
          </w:p>
        </w:tc>
      </w:tr>
    </w:tbl>
    <w:p w14:paraId="7293E346" w14:textId="77777777" w:rsidR="007542A2" w:rsidRDefault="007542A2"/>
    <w:tbl>
      <w:tblPr>
        <w:tblStyle w:val="affff5"/>
        <w:tblW w:w="7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tblGrid>
      <w:tr w:rsidR="007542A2" w14:paraId="715A2346" w14:textId="77777777">
        <w:trPr>
          <w:jc w:val="center"/>
        </w:trPr>
        <w:tc>
          <w:tcPr>
            <w:tcW w:w="7500" w:type="dxa"/>
            <w:tcMar>
              <w:top w:w="100" w:type="dxa"/>
              <w:left w:w="100" w:type="dxa"/>
              <w:bottom w:w="100" w:type="dxa"/>
              <w:right w:w="100" w:type="dxa"/>
            </w:tcMar>
          </w:tcPr>
          <w:p w14:paraId="2E82F768" w14:textId="77777777" w:rsidR="007542A2" w:rsidRDefault="004E0924">
            <w:pPr>
              <w:widowControl w:val="0"/>
              <w:spacing w:line="240" w:lineRule="auto"/>
              <w:jc w:val="center"/>
            </w:pPr>
            <w:r>
              <w:rPr>
                <w:noProof/>
              </w:rPr>
              <w:lastRenderedPageBreak/>
              <w:drawing>
                <wp:inline distT="114300" distB="114300" distL="114300" distR="114300" wp14:anchorId="60DDDBE9" wp14:editId="3A4A63BE">
                  <wp:extent cx="4471988" cy="3984816"/>
                  <wp:effectExtent l="0" t="0" r="0" b="0"/>
                  <wp:docPr id="6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74"/>
                          <a:srcRect/>
                          <a:stretch>
                            <a:fillRect/>
                          </a:stretch>
                        </pic:blipFill>
                        <pic:spPr>
                          <a:xfrm>
                            <a:off x="0" y="0"/>
                            <a:ext cx="4471988" cy="3984816"/>
                          </a:xfrm>
                          <a:prstGeom prst="rect">
                            <a:avLst/>
                          </a:prstGeom>
                          <a:ln/>
                        </pic:spPr>
                      </pic:pic>
                    </a:graphicData>
                  </a:graphic>
                </wp:inline>
              </w:drawing>
            </w:r>
          </w:p>
        </w:tc>
      </w:tr>
      <w:tr w:rsidR="007542A2" w14:paraId="17C3DD6E" w14:textId="77777777">
        <w:trPr>
          <w:jc w:val="center"/>
        </w:trPr>
        <w:tc>
          <w:tcPr>
            <w:tcW w:w="7500" w:type="dxa"/>
            <w:tcMar>
              <w:top w:w="100" w:type="dxa"/>
              <w:left w:w="100" w:type="dxa"/>
              <w:bottom w:w="100" w:type="dxa"/>
              <w:right w:w="100" w:type="dxa"/>
            </w:tcMar>
          </w:tcPr>
          <w:p w14:paraId="2A08341C" w14:textId="77777777" w:rsidR="007542A2" w:rsidRDefault="004E0924">
            <w:pPr>
              <w:widowControl w:val="0"/>
              <w:spacing w:line="240" w:lineRule="auto"/>
              <w:jc w:val="center"/>
            </w:pPr>
            <w:r>
              <w:rPr>
                <w:i/>
              </w:rPr>
              <w:t>List of error messages for fields that were left blank.</w:t>
            </w:r>
          </w:p>
        </w:tc>
      </w:tr>
    </w:tbl>
    <w:p w14:paraId="501294D5" w14:textId="77777777" w:rsidR="007542A2" w:rsidRDefault="007542A2"/>
    <w:p w14:paraId="73E4A158" w14:textId="77777777" w:rsidR="007542A2" w:rsidRDefault="004E0924">
      <w:pPr>
        <w:pStyle w:val="Heading4"/>
        <w:contextualSpacing w:val="0"/>
      </w:pPr>
      <w:bookmarkStart w:id="345" w:name="h.y8oru6apllzi" w:colFirst="0" w:colLast="0"/>
      <w:bookmarkEnd w:id="345"/>
      <w:r>
        <w:lastRenderedPageBreak/>
        <w:t>addHolidaySingle.php</w:t>
      </w:r>
    </w:p>
    <w:tbl>
      <w:tblPr>
        <w:tblStyle w:val="TableGrid"/>
        <w:tblW w:w="0" w:type="auto"/>
        <w:tblLook w:val="04A0" w:firstRow="1" w:lastRow="0" w:firstColumn="1" w:lastColumn="0" w:noHBand="0" w:noVBand="1"/>
      </w:tblPr>
      <w:tblGrid>
        <w:gridCol w:w="6390"/>
        <w:gridCol w:w="7784"/>
      </w:tblGrid>
      <w:tr w:rsidR="00F6614C" w14:paraId="7A2A110E" w14:textId="5BDFC94E" w:rsidTr="00F6614C">
        <w:tc>
          <w:tcPr>
            <w:tcW w:w="6974" w:type="dxa"/>
          </w:tcPr>
          <w:p w14:paraId="3BB06BF3" w14:textId="7E767BCC" w:rsidR="00F6614C" w:rsidRDefault="00F6614C">
            <w:r>
              <w:object w:dxaOrig="14385" w:dyaOrig="10365" w14:anchorId="3917D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55pt;height:218.5pt" o:ole="">
                  <v:imagedata r:id="rId75" o:title=""/>
                </v:shape>
                <o:OLEObject Type="Embed" ProgID="PBrush" ShapeID="_x0000_i1025" DrawAspect="Content" ObjectID="_1522686847" r:id="rId76"/>
              </w:object>
            </w:r>
          </w:p>
        </w:tc>
        <w:tc>
          <w:tcPr>
            <w:tcW w:w="6974" w:type="dxa"/>
          </w:tcPr>
          <w:p w14:paraId="333A952C" w14:textId="5FD39620" w:rsidR="00F6614C" w:rsidRDefault="00F6614C">
            <w:r>
              <w:rPr>
                <w:noProof/>
              </w:rPr>
              <w:drawing>
                <wp:inline distT="0" distB="0" distL="0" distR="0" wp14:anchorId="533328DC" wp14:editId="7D20B480">
                  <wp:extent cx="4805680" cy="195250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2437" cy="1967435"/>
                          </a:xfrm>
                          <a:prstGeom prst="rect">
                            <a:avLst/>
                          </a:prstGeom>
                        </pic:spPr>
                      </pic:pic>
                    </a:graphicData>
                  </a:graphic>
                </wp:inline>
              </w:drawing>
            </w:r>
          </w:p>
        </w:tc>
      </w:tr>
      <w:tr w:rsidR="00F6614C" w14:paraId="55EF95DA" w14:textId="697978AC" w:rsidTr="00F6614C">
        <w:tc>
          <w:tcPr>
            <w:tcW w:w="6974" w:type="dxa"/>
          </w:tcPr>
          <w:p w14:paraId="3ADD46BD" w14:textId="386202CD" w:rsidR="00F6614C" w:rsidRPr="00F6614C" w:rsidRDefault="00F6614C" w:rsidP="00F6614C">
            <w:pPr>
              <w:jc w:val="center"/>
              <w:rPr>
                <w:i/>
              </w:rPr>
            </w:pPr>
            <w:r>
              <w:rPr>
                <w:i/>
              </w:rPr>
              <w:t>Showing that a holiday for with the same start and end date successfully inserts the holiday, despite it being boundary data.</w:t>
            </w:r>
          </w:p>
        </w:tc>
        <w:tc>
          <w:tcPr>
            <w:tcW w:w="6974" w:type="dxa"/>
          </w:tcPr>
          <w:p w14:paraId="74174775" w14:textId="25764510" w:rsidR="00F6614C" w:rsidRPr="00F6614C" w:rsidRDefault="00F6614C" w:rsidP="00F6614C">
            <w:pPr>
              <w:jc w:val="center"/>
              <w:rPr>
                <w:i/>
              </w:rPr>
            </w:pPr>
            <w:r>
              <w:rPr>
                <w:i/>
              </w:rPr>
              <w:t>Screen showing that “Single Day Holiday” has inserted successfully.</w:t>
            </w:r>
          </w:p>
        </w:tc>
      </w:tr>
    </w:tbl>
    <w:p w14:paraId="250E9160" w14:textId="77777777" w:rsidR="007542A2" w:rsidRDefault="007542A2"/>
    <w:tbl>
      <w:tblPr>
        <w:tblStyle w:val="affff6"/>
        <w:tblW w:w="7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tblGrid>
      <w:tr w:rsidR="007542A2" w14:paraId="03FC8AFD" w14:textId="77777777">
        <w:trPr>
          <w:jc w:val="center"/>
        </w:trPr>
        <w:tc>
          <w:tcPr>
            <w:tcW w:w="7500" w:type="dxa"/>
            <w:tcMar>
              <w:top w:w="100" w:type="dxa"/>
              <w:left w:w="100" w:type="dxa"/>
              <w:bottom w:w="100" w:type="dxa"/>
              <w:right w:w="100" w:type="dxa"/>
            </w:tcMar>
          </w:tcPr>
          <w:p w14:paraId="3AEBD2A3" w14:textId="77777777" w:rsidR="007542A2" w:rsidRDefault="004E0924">
            <w:pPr>
              <w:widowControl w:val="0"/>
              <w:spacing w:line="240" w:lineRule="auto"/>
              <w:jc w:val="center"/>
            </w:pPr>
            <w:r>
              <w:rPr>
                <w:noProof/>
              </w:rPr>
              <w:lastRenderedPageBreak/>
              <w:drawing>
                <wp:inline distT="114300" distB="114300" distL="114300" distR="114300" wp14:anchorId="52E151A7" wp14:editId="29066782">
                  <wp:extent cx="4619625" cy="3314700"/>
                  <wp:effectExtent l="0" t="0" r="0" b="0"/>
                  <wp:docPr id="1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4619625" cy="3314700"/>
                          </a:xfrm>
                          <a:prstGeom prst="rect">
                            <a:avLst/>
                          </a:prstGeom>
                          <a:ln/>
                        </pic:spPr>
                      </pic:pic>
                    </a:graphicData>
                  </a:graphic>
                </wp:inline>
              </w:drawing>
            </w:r>
          </w:p>
        </w:tc>
      </w:tr>
      <w:tr w:rsidR="007542A2" w14:paraId="096445BA" w14:textId="77777777">
        <w:trPr>
          <w:jc w:val="center"/>
        </w:trPr>
        <w:tc>
          <w:tcPr>
            <w:tcW w:w="7500" w:type="dxa"/>
            <w:tcMar>
              <w:top w:w="100" w:type="dxa"/>
              <w:left w:w="100" w:type="dxa"/>
              <w:bottom w:w="100" w:type="dxa"/>
              <w:right w:w="100" w:type="dxa"/>
            </w:tcMar>
          </w:tcPr>
          <w:p w14:paraId="0A6CC23D" w14:textId="77777777" w:rsidR="007542A2" w:rsidRDefault="004E0924">
            <w:pPr>
              <w:widowControl w:val="0"/>
              <w:spacing w:line="240" w:lineRule="auto"/>
              <w:jc w:val="center"/>
            </w:pPr>
            <w:r>
              <w:rPr>
                <w:i/>
              </w:rPr>
              <w:t>An error message is shown if the start date is after the end date.</w:t>
            </w:r>
          </w:p>
        </w:tc>
      </w:tr>
    </w:tbl>
    <w:p w14:paraId="66D3A073" w14:textId="77777777" w:rsidR="007542A2" w:rsidRDefault="007542A2"/>
    <w:p w14:paraId="5FBF383D" w14:textId="77777777" w:rsidR="007542A2" w:rsidRDefault="004E0924">
      <w:pPr>
        <w:pStyle w:val="Heading4"/>
        <w:contextualSpacing w:val="0"/>
      </w:pPr>
      <w:bookmarkStart w:id="346" w:name="h.hh4ekxtd4k" w:colFirst="0" w:colLast="0"/>
      <w:bookmarkEnd w:id="346"/>
      <w:r>
        <w:t>addRoomImport.php</w:t>
      </w:r>
    </w:p>
    <w:p w14:paraId="45DD5B8B" w14:textId="77777777" w:rsidR="007542A2" w:rsidRDefault="007542A2"/>
    <w:tbl>
      <w:tblPr>
        <w:tblStyle w:val="affff7"/>
        <w:tblW w:w="113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70"/>
      </w:tblGrid>
      <w:tr w:rsidR="007542A2" w14:paraId="2375AEC9" w14:textId="77777777">
        <w:trPr>
          <w:jc w:val="center"/>
        </w:trPr>
        <w:tc>
          <w:tcPr>
            <w:tcW w:w="11370" w:type="dxa"/>
            <w:tcMar>
              <w:top w:w="100" w:type="dxa"/>
              <w:left w:w="100" w:type="dxa"/>
              <w:bottom w:w="100" w:type="dxa"/>
              <w:right w:w="100" w:type="dxa"/>
            </w:tcMar>
          </w:tcPr>
          <w:p w14:paraId="580DC61A" w14:textId="77777777" w:rsidR="007542A2" w:rsidRDefault="004E0924">
            <w:pPr>
              <w:widowControl w:val="0"/>
              <w:spacing w:line="240" w:lineRule="auto"/>
              <w:jc w:val="center"/>
            </w:pPr>
            <w:r>
              <w:rPr>
                <w:noProof/>
              </w:rPr>
              <w:lastRenderedPageBreak/>
              <w:drawing>
                <wp:inline distT="114300" distB="114300" distL="114300" distR="114300" wp14:anchorId="75BDB905" wp14:editId="0A6FEA02">
                  <wp:extent cx="6415088" cy="2751329"/>
                  <wp:effectExtent l="0" t="0" r="0" b="0"/>
                  <wp:docPr id="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9"/>
                          <a:srcRect/>
                          <a:stretch>
                            <a:fillRect/>
                          </a:stretch>
                        </pic:blipFill>
                        <pic:spPr>
                          <a:xfrm>
                            <a:off x="0" y="0"/>
                            <a:ext cx="6415088" cy="2751329"/>
                          </a:xfrm>
                          <a:prstGeom prst="rect">
                            <a:avLst/>
                          </a:prstGeom>
                          <a:ln/>
                        </pic:spPr>
                      </pic:pic>
                    </a:graphicData>
                  </a:graphic>
                </wp:inline>
              </w:drawing>
            </w:r>
          </w:p>
        </w:tc>
      </w:tr>
      <w:tr w:rsidR="007542A2" w14:paraId="621FC600" w14:textId="77777777">
        <w:trPr>
          <w:jc w:val="center"/>
        </w:trPr>
        <w:tc>
          <w:tcPr>
            <w:tcW w:w="11370" w:type="dxa"/>
            <w:tcMar>
              <w:top w:w="100" w:type="dxa"/>
              <w:left w:w="100" w:type="dxa"/>
              <w:bottom w:w="100" w:type="dxa"/>
              <w:right w:w="100" w:type="dxa"/>
            </w:tcMar>
          </w:tcPr>
          <w:p w14:paraId="74BF189A" w14:textId="77777777" w:rsidR="007542A2" w:rsidRDefault="004E0924">
            <w:pPr>
              <w:widowControl w:val="0"/>
              <w:spacing w:line="240" w:lineRule="auto"/>
              <w:jc w:val="center"/>
            </w:pPr>
            <w:r>
              <w:rPr>
                <w:i/>
              </w:rPr>
              <w:t>The error message shown for no CSV file being chosen for upload.</w:t>
            </w:r>
          </w:p>
        </w:tc>
      </w:tr>
    </w:tbl>
    <w:p w14:paraId="77FBEA27" w14:textId="77777777" w:rsidR="007542A2" w:rsidRDefault="004E0924">
      <w:pPr>
        <w:pStyle w:val="Heading4"/>
        <w:contextualSpacing w:val="0"/>
      </w:pPr>
      <w:bookmarkStart w:id="347" w:name="h.9sy18sgdur8a" w:colFirst="0" w:colLast="0"/>
      <w:bookmarkEnd w:id="347"/>
      <w:r>
        <w:t>addRoomSingle.php.1</w:t>
      </w:r>
    </w:p>
    <w:p w14:paraId="1652D98D" w14:textId="77777777" w:rsidR="007542A2" w:rsidRDefault="007542A2"/>
    <w:tbl>
      <w:tblPr>
        <w:tblStyle w:val="affff8"/>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4C6B453A" w14:textId="77777777">
        <w:tc>
          <w:tcPr>
            <w:tcW w:w="6979" w:type="dxa"/>
            <w:tcMar>
              <w:top w:w="100" w:type="dxa"/>
              <w:left w:w="100" w:type="dxa"/>
              <w:bottom w:w="100" w:type="dxa"/>
              <w:right w:w="100" w:type="dxa"/>
            </w:tcMar>
          </w:tcPr>
          <w:p w14:paraId="0370A19C" w14:textId="77777777" w:rsidR="007542A2" w:rsidRDefault="004E0924">
            <w:pPr>
              <w:widowControl w:val="0"/>
              <w:spacing w:line="240" w:lineRule="auto"/>
              <w:jc w:val="center"/>
            </w:pPr>
            <w:r>
              <w:rPr>
                <w:noProof/>
              </w:rPr>
              <w:lastRenderedPageBreak/>
              <w:drawing>
                <wp:inline distT="114300" distB="114300" distL="114300" distR="114300" wp14:anchorId="02710581" wp14:editId="44ECD0DF">
                  <wp:extent cx="4276725" cy="2692400"/>
                  <wp:effectExtent l="0" t="0" r="0" b="0"/>
                  <wp:docPr id="10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80"/>
                          <a:srcRect/>
                          <a:stretch>
                            <a:fillRect/>
                          </a:stretch>
                        </pic:blipFill>
                        <pic:spPr>
                          <a:xfrm>
                            <a:off x="0" y="0"/>
                            <a:ext cx="4276725" cy="2692400"/>
                          </a:xfrm>
                          <a:prstGeom prst="rect">
                            <a:avLst/>
                          </a:prstGeom>
                          <a:ln/>
                        </pic:spPr>
                      </pic:pic>
                    </a:graphicData>
                  </a:graphic>
                </wp:inline>
              </w:drawing>
            </w:r>
          </w:p>
        </w:tc>
        <w:tc>
          <w:tcPr>
            <w:tcW w:w="6979" w:type="dxa"/>
            <w:tcMar>
              <w:top w:w="100" w:type="dxa"/>
              <w:left w:w="100" w:type="dxa"/>
              <w:bottom w:w="100" w:type="dxa"/>
              <w:right w:w="100" w:type="dxa"/>
            </w:tcMar>
          </w:tcPr>
          <w:p w14:paraId="12F497AB" w14:textId="77777777" w:rsidR="007542A2" w:rsidRDefault="004E0924">
            <w:pPr>
              <w:widowControl w:val="0"/>
              <w:spacing w:line="240" w:lineRule="auto"/>
              <w:jc w:val="center"/>
            </w:pPr>
            <w:r>
              <w:rPr>
                <w:noProof/>
              </w:rPr>
              <w:drawing>
                <wp:inline distT="114300" distB="114300" distL="114300" distR="114300" wp14:anchorId="4C15DEE5" wp14:editId="7E14C689">
                  <wp:extent cx="4276725" cy="2679700"/>
                  <wp:effectExtent l="0" t="0" r="0" b="0"/>
                  <wp:docPr id="9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81"/>
                          <a:srcRect/>
                          <a:stretch>
                            <a:fillRect/>
                          </a:stretch>
                        </pic:blipFill>
                        <pic:spPr>
                          <a:xfrm>
                            <a:off x="0" y="0"/>
                            <a:ext cx="4276725" cy="2679700"/>
                          </a:xfrm>
                          <a:prstGeom prst="rect">
                            <a:avLst/>
                          </a:prstGeom>
                          <a:ln/>
                        </pic:spPr>
                      </pic:pic>
                    </a:graphicData>
                  </a:graphic>
                </wp:inline>
              </w:drawing>
            </w:r>
          </w:p>
        </w:tc>
      </w:tr>
      <w:tr w:rsidR="007542A2" w14:paraId="08CE49D4" w14:textId="77777777">
        <w:tc>
          <w:tcPr>
            <w:tcW w:w="6979" w:type="dxa"/>
            <w:tcMar>
              <w:top w:w="100" w:type="dxa"/>
              <w:left w:w="100" w:type="dxa"/>
              <w:bottom w:w="100" w:type="dxa"/>
              <w:right w:w="100" w:type="dxa"/>
            </w:tcMar>
          </w:tcPr>
          <w:p w14:paraId="4A4B8E32" w14:textId="77777777" w:rsidR="007542A2" w:rsidRDefault="004E0924">
            <w:pPr>
              <w:widowControl w:val="0"/>
              <w:spacing w:line="240" w:lineRule="auto"/>
              <w:jc w:val="center"/>
            </w:pPr>
            <w:r>
              <w:rPr>
                <w:i/>
              </w:rPr>
              <w:t>Text being allowed in the capacity field.</w:t>
            </w:r>
          </w:p>
        </w:tc>
        <w:tc>
          <w:tcPr>
            <w:tcW w:w="6979" w:type="dxa"/>
            <w:tcMar>
              <w:top w:w="100" w:type="dxa"/>
              <w:left w:w="100" w:type="dxa"/>
              <w:bottom w:w="100" w:type="dxa"/>
              <w:right w:w="100" w:type="dxa"/>
            </w:tcMar>
          </w:tcPr>
          <w:p w14:paraId="4F9B02FB" w14:textId="77777777" w:rsidR="007542A2" w:rsidRDefault="004E0924">
            <w:pPr>
              <w:widowControl w:val="0"/>
              <w:spacing w:line="240" w:lineRule="auto"/>
              <w:jc w:val="center"/>
            </w:pPr>
            <w:r>
              <w:rPr>
                <w:i/>
              </w:rPr>
              <w:t>Now only numbers are allowed in the capacity field.</w:t>
            </w:r>
          </w:p>
        </w:tc>
      </w:tr>
    </w:tbl>
    <w:p w14:paraId="27AD4D49" w14:textId="77777777" w:rsidR="0074037D" w:rsidRDefault="0074037D" w:rsidP="0074037D">
      <w:pPr>
        <w:pStyle w:val="NoSpacing"/>
      </w:pPr>
      <w:bookmarkStart w:id="348" w:name="h.kdo5wmjxhdgz" w:colFirst="0" w:colLast="0"/>
      <w:bookmarkEnd w:id="348"/>
    </w:p>
    <w:tbl>
      <w:tblPr>
        <w:tblStyle w:val="TableGrid"/>
        <w:tblW w:w="0" w:type="auto"/>
        <w:tblLook w:val="04A0" w:firstRow="1" w:lastRow="0" w:firstColumn="1" w:lastColumn="0" w:noHBand="0" w:noVBand="1"/>
      </w:tblPr>
      <w:tblGrid>
        <w:gridCol w:w="7508"/>
        <w:gridCol w:w="6440"/>
      </w:tblGrid>
      <w:tr w:rsidR="0074037D" w14:paraId="7780A233" w14:textId="0090D8CA" w:rsidTr="0074037D">
        <w:tc>
          <w:tcPr>
            <w:tcW w:w="7508" w:type="dxa"/>
          </w:tcPr>
          <w:p w14:paraId="1A5CDC6B" w14:textId="3DC23B85" w:rsidR="0074037D" w:rsidRDefault="0074037D" w:rsidP="0074037D">
            <w:pPr>
              <w:pStyle w:val="NoSpacing"/>
            </w:pPr>
            <w:r>
              <w:object w:dxaOrig="14235" w:dyaOrig="9405" w14:anchorId="059A4FD7">
                <v:shape id="_x0000_i1026" type="#_x0000_t75" style="width:314.8pt;height:207.65pt" o:ole="">
                  <v:imagedata r:id="rId82" o:title=""/>
                </v:shape>
                <o:OLEObject Type="Embed" ProgID="PBrush" ShapeID="_x0000_i1026" DrawAspect="Content" ObjectID="_1522686848" r:id="rId83"/>
              </w:object>
            </w:r>
          </w:p>
        </w:tc>
        <w:tc>
          <w:tcPr>
            <w:tcW w:w="6440" w:type="dxa"/>
          </w:tcPr>
          <w:p w14:paraId="4FD972E2" w14:textId="0A730998" w:rsidR="0074037D" w:rsidRDefault="0074037D" w:rsidP="0074037D">
            <w:pPr>
              <w:pStyle w:val="NoSpacing"/>
            </w:pPr>
            <w:r w:rsidRPr="002C6074">
              <w:rPr>
                <w:noProof/>
              </w:rPr>
              <w:drawing>
                <wp:inline distT="0" distB="0" distL="0" distR="0" wp14:anchorId="7A43C2C3" wp14:editId="3837ACBD">
                  <wp:extent cx="3810000" cy="25909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9104" cy="2603896"/>
                          </a:xfrm>
                          <a:prstGeom prst="rect">
                            <a:avLst/>
                          </a:prstGeom>
                        </pic:spPr>
                      </pic:pic>
                    </a:graphicData>
                  </a:graphic>
                </wp:inline>
              </w:drawing>
            </w:r>
          </w:p>
        </w:tc>
      </w:tr>
      <w:tr w:rsidR="0074037D" w14:paraId="517A4A05" w14:textId="77777777" w:rsidTr="0074037D">
        <w:tc>
          <w:tcPr>
            <w:tcW w:w="7508" w:type="dxa"/>
          </w:tcPr>
          <w:p w14:paraId="5976596D" w14:textId="6DF5CC0D" w:rsidR="0074037D" w:rsidRPr="0074037D" w:rsidRDefault="0074037D" w:rsidP="0074037D">
            <w:pPr>
              <w:pStyle w:val="NoSpacing"/>
              <w:jc w:val="center"/>
              <w:rPr>
                <w:i/>
              </w:rPr>
            </w:pPr>
            <w:r>
              <w:rPr>
                <w:i/>
              </w:rPr>
              <w:t>Test to show that a room with a capacity of 0 can be inserted successfully, despite is being a boundary value.</w:t>
            </w:r>
          </w:p>
        </w:tc>
        <w:tc>
          <w:tcPr>
            <w:tcW w:w="6440" w:type="dxa"/>
          </w:tcPr>
          <w:p w14:paraId="2C51997E" w14:textId="635AE295" w:rsidR="0074037D" w:rsidRPr="0074037D" w:rsidRDefault="0074037D" w:rsidP="0074037D">
            <w:pPr>
              <w:pStyle w:val="NoSpacing"/>
              <w:jc w:val="center"/>
              <w:rPr>
                <w:i/>
                <w:noProof/>
              </w:rPr>
            </w:pPr>
            <w:r>
              <w:rPr>
                <w:i/>
                <w:noProof/>
              </w:rPr>
              <w:t>Shows that the room is added to the database.</w:t>
            </w:r>
          </w:p>
        </w:tc>
      </w:tr>
    </w:tbl>
    <w:p w14:paraId="6CF2FA0B" w14:textId="77777777" w:rsidR="007542A2" w:rsidRDefault="004E0924">
      <w:pPr>
        <w:pStyle w:val="Heading4"/>
        <w:contextualSpacing w:val="0"/>
      </w:pPr>
      <w:r>
        <w:t>addUserImport.php.1</w:t>
      </w:r>
    </w:p>
    <w:p w14:paraId="406F6265" w14:textId="77777777" w:rsidR="007542A2" w:rsidRDefault="007542A2"/>
    <w:tbl>
      <w:tblPr>
        <w:tblStyle w:val="affff9"/>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648C4197" w14:textId="77777777">
        <w:tc>
          <w:tcPr>
            <w:tcW w:w="6979" w:type="dxa"/>
            <w:tcMar>
              <w:top w:w="100" w:type="dxa"/>
              <w:left w:w="100" w:type="dxa"/>
              <w:bottom w:w="100" w:type="dxa"/>
              <w:right w:w="100" w:type="dxa"/>
            </w:tcMar>
          </w:tcPr>
          <w:p w14:paraId="0C1E93D6" w14:textId="77777777" w:rsidR="007542A2" w:rsidRDefault="004E0924">
            <w:pPr>
              <w:widowControl w:val="0"/>
              <w:spacing w:line="240" w:lineRule="auto"/>
              <w:jc w:val="center"/>
            </w:pPr>
            <w:r>
              <w:rPr>
                <w:noProof/>
              </w:rPr>
              <w:lastRenderedPageBreak/>
              <w:drawing>
                <wp:inline distT="114300" distB="114300" distL="114300" distR="114300" wp14:anchorId="7E1183AE" wp14:editId="00F5AB9E">
                  <wp:extent cx="4291013" cy="2009358"/>
                  <wp:effectExtent l="0" t="0" r="0" b="0"/>
                  <wp:docPr id="5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5"/>
                          <a:srcRect/>
                          <a:stretch>
                            <a:fillRect/>
                          </a:stretch>
                        </pic:blipFill>
                        <pic:spPr>
                          <a:xfrm>
                            <a:off x="0" y="0"/>
                            <a:ext cx="4291013" cy="2009358"/>
                          </a:xfrm>
                          <a:prstGeom prst="rect">
                            <a:avLst/>
                          </a:prstGeom>
                          <a:ln/>
                        </pic:spPr>
                      </pic:pic>
                    </a:graphicData>
                  </a:graphic>
                </wp:inline>
              </w:drawing>
            </w:r>
          </w:p>
        </w:tc>
        <w:tc>
          <w:tcPr>
            <w:tcW w:w="6979" w:type="dxa"/>
            <w:tcMar>
              <w:top w:w="100" w:type="dxa"/>
              <w:left w:w="100" w:type="dxa"/>
              <w:bottom w:w="100" w:type="dxa"/>
              <w:right w:w="100" w:type="dxa"/>
            </w:tcMar>
          </w:tcPr>
          <w:p w14:paraId="0C1A35BD" w14:textId="77777777" w:rsidR="007542A2" w:rsidRDefault="004E0924">
            <w:pPr>
              <w:widowControl w:val="0"/>
              <w:spacing w:line="240" w:lineRule="auto"/>
              <w:jc w:val="center"/>
            </w:pPr>
            <w:r>
              <w:rPr>
                <w:noProof/>
              </w:rPr>
              <w:drawing>
                <wp:inline distT="114300" distB="114300" distL="114300" distR="114300" wp14:anchorId="6BC5742F" wp14:editId="11071A3A">
                  <wp:extent cx="4276725" cy="1981200"/>
                  <wp:effectExtent l="0" t="0" r="0" b="0"/>
                  <wp:docPr id="3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6"/>
                          <a:srcRect/>
                          <a:stretch>
                            <a:fillRect/>
                          </a:stretch>
                        </pic:blipFill>
                        <pic:spPr>
                          <a:xfrm>
                            <a:off x="0" y="0"/>
                            <a:ext cx="4276725" cy="1981200"/>
                          </a:xfrm>
                          <a:prstGeom prst="rect">
                            <a:avLst/>
                          </a:prstGeom>
                          <a:ln/>
                        </pic:spPr>
                      </pic:pic>
                    </a:graphicData>
                  </a:graphic>
                </wp:inline>
              </w:drawing>
            </w:r>
          </w:p>
        </w:tc>
      </w:tr>
      <w:tr w:rsidR="007542A2" w14:paraId="3647C85B" w14:textId="77777777">
        <w:tc>
          <w:tcPr>
            <w:tcW w:w="6979" w:type="dxa"/>
            <w:tcMar>
              <w:top w:w="100" w:type="dxa"/>
              <w:left w:w="100" w:type="dxa"/>
              <w:bottom w:w="100" w:type="dxa"/>
              <w:right w:w="100" w:type="dxa"/>
            </w:tcMar>
          </w:tcPr>
          <w:p w14:paraId="73BD24F4" w14:textId="77777777" w:rsidR="007542A2" w:rsidRDefault="004E0924">
            <w:pPr>
              <w:widowControl w:val="0"/>
              <w:spacing w:line="240" w:lineRule="auto"/>
              <w:jc w:val="center"/>
            </w:pPr>
            <w:r>
              <w:rPr>
                <w:i/>
              </w:rPr>
              <w:t>A successful message that is shown after the users have imported successfully.</w:t>
            </w:r>
          </w:p>
        </w:tc>
        <w:tc>
          <w:tcPr>
            <w:tcW w:w="6979" w:type="dxa"/>
            <w:tcMar>
              <w:top w:w="100" w:type="dxa"/>
              <w:left w:w="100" w:type="dxa"/>
              <w:bottom w:w="100" w:type="dxa"/>
              <w:right w:w="100" w:type="dxa"/>
            </w:tcMar>
          </w:tcPr>
          <w:p w14:paraId="3A3FA272" w14:textId="77777777" w:rsidR="007542A2" w:rsidRDefault="004E0924">
            <w:pPr>
              <w:widowControl w:val="0"/>
              <w:spacing w:line="240" w:lineRule="auto"/>
              <w:jc w:val="center"/>
            </w:pPr>
            <w:r>
              <w:rPr>
                <w:i/>
              </w:rPr>
              <w:t>A mixed list of messages for when a user of the ID specified in the CSV file already exists.</w:t>
            </w:r>
          </w:p>
        </w:tc>
      </w:tr>
    </w:tbl>
    <w:p w14:paraId="7ADE15D5" w14:textId="77777777" w:rsidR="007542A2" w:rsidRDefault="007542A2"/>
    <w:p w14:paraId="34F89739" w14:textId="77777777" w:rsidR="007542A2" w:rsidRDefault="004E0924">
      <w:pPr>
        <w:pStyle w:val="Heading4"/>
        <w:contextualSpacing w:val="0"/>
      </w:pPr>
      <w:bookmarkStart w:id="349" w:name="h.shticrheqxzu" w:colFirst="0" w:colLast="0"/>
      <w:bookmarkEnd w:id="349"/>
      <w:r>
        <w:t>addUserSingle.php.1</w:t>
      </w:r>
    </w:p>
    <w:p w14:paraId="3FCE2F83" w14:textId="77777777" w:rsidR="007542A2" w:rsidRDefault="007542A2"/>
    <w:tbl>
      <w:tblPr>
        <w:tblStyle w:val="affffa"/>
        <w:tblW w:w="13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5"/>
        <w:gridCol w:w="6765"/>
      </w:tblGrid>
      <w:tr w:rsidR="007542A2" w14:paraId="6572CDF1" w14:textId="77777777">
        <w:trPr>
          <w:jc w:val="center"/>
        </w:trPr>
        <w:tc>
          <w:tcPr>
            <w:tcW w:w="7185" w:type="dxa"/>
            <w:tcMar>
              <w:top w:w="100" w:type="dxa"/>
              <w:left w:w="100" w:type="dxa"/>
              <w:bottom w:w="100" w:type="dxa"/>
              <w:right w:w="100" w:type="dxa"/>
            </w:tcMar>
          </w:tcPr>
          <w:p w14:paraId="64018B34" w14:textId="77777777" w:rsidR="007542A2" w:rsidRDefault="004E0924">
            <w:pPr>
              <w:widowControl w:val="0"/>
              <w:spacing w:line="240" w:lineRule="auto"/>
              <w:jc w:val="center"/>
            </w:pPr>
            <w:r>
              <w:rPr>
                <w:noProof/>
              </w:rPr>
              <w:lastRenderedPageBreak/>
              <w:drawing>
                <wp:inline distT="114300" distB="114300" distL="114300" distR="114300" wp14:anchorId="5885D858" wp14:editId="21C9876E">
                  <wp:extent cx="3423842" cy="3395663"/>
                  <wp:effectExtent l="0" t="0" r="0" b="0"/>
                  <wp:docPr id="3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7"/>
                          <a:srcRect/>
                          <a:stretch>
                            <a:fillRect/>
                          </a:stretch>
                        </pic:blipFill>
                        <pic:spPr>
                          <a:xfrm>
                            <a:off x="0" y="0"/>
                            <a:ext cx="3423842" cy="3395663"/>
                          </a:xfrm>
                          <a:prstGeom prst="rect">
                            <a:avLst/>
                          </a:prstGeom>
                          <a:ln/>
                        </pic:spPr>
                      </pic:pic>
                    </a:graphicData>
                  </a:graphic>
                </wp:inline>
              </w:drawing>
            </w:r>
          </w:p>
        </w:tc>
        <w:tc>
          <w:tcPr>
            <w:tcW w:w="6765" w:type="dxa"/>
            <w:tcMar>
              <w:top w:w="100" w:type="dxa"/>
              <w:left w:w="100" w:type="dxa"/>
              <w:bottom w:w="100" w:type="dxa"/>
              <w:right w:w="100" w:type="dxa"/>
            </w:tcMar>
          </w:tcPr>
          <w:p w14:paraId="2A464932" w14:textId="77777777" w:rsidR="007542A2" w:rsidRDefault="004E0924">
            <w:pPr>
              <w:widowControl w:val="0"/>
              <w:spacing w:line="240" w:lineRule="auto"/>
              <w:jc w:val="center"/>
            </w:pPr>
            <w:r>
              <w:rPr>
                <w:noProof/>
              </w:rPr>
              <w:drawing>
                <wp:inline distT="114300" distB="114300" distL="114300" distR="114300" wp14:anchorId="4B5D4A2C" wp14:editId="54F35133">
                  <wp:extent cx="3452813" cy="3472320"/>
                  <wp:effectExtent l="0" t="0" r="0" b="0"/>
                  <wp:docPr id="2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8"/>
                          <a:srcRect/>
                          <a:stretch>
                            <a:fillRect/>
                          </a:stretch>
                        </pic:blipFill>
                        <pic:spPr>
                          <a:xfrm>
                            <a:off x="0" y="0"/>
                            <a:ext cx="3452813" cy="3472320"/>
                          </a:xfrm>
                          <a:prstGeom prst="rect">
                            <a:avLst/>
                          </a:prstGeom>
                          <a:ln/>
                        </pic:spPr>
                      </pic:pic>
                    </a:graphicData>
                  </a:graphic>
                </wp:inline>
              </w:drawing>
            </w:r>
          </w:p>
        </w:tc>
      </w:tr>
      <w:tr w:rsidR="007542A2" w14:paraId="2AFC5BDE" w14:textId="77777777">
        <w:trPr>
          <w:jc w:val="center"/>
        </w:trPr>
        <w:tc>
          <w:tcPr>
            <w:tcW w:w="7185" w:type="dxa"/>
            <w:tcMar>
              <w:top w:w="100" w:type="dxa"/>
              <w:left w:w="100" w:type="dxa"/>
              <w:bottom w:w="100" w:type="dxa"/>
              <w:right w:w="100" w:type="dxa"/>
            </w:tcMar>
          </w:tcPr>
          <w:p w14:paraId="00537B09" w14:textId="77777777" w:rsidR="007542A2" w:rsidRDefault="004E0924">
            <w:pPr>
              <w:widowControl w:val="0"/>
              <w:spacing w:line="240" w:lineRule="auto"/>
              <w:jc w:val="center"/>
            </w:pPr>
            <w:r>
              <w:rPr>
                <w:i/>
              </w:rPr>
              <w:t>As it can quite clearly be seen by the lengths of the passwords, the passwords do not match.</w:t>
            </w:r>
          </w:p>
        </w:tc>
        <w:tc>
          <w:tcPr>
            <w:tcW w:w="6765" w:type="dxa"/>
            <w:tcMar>
              <w:top w:w="100" w:type="dxa"/>
              <w:left w:w="100" w:type="dxa"/>
              <w:bottom w:w="100" w:type="dxa"/>
              <w:right w:w="100" w:type="dxa"/>
            </w:tcMar>
          </w:tcPr>
          <w:p w14:paraId="1DA3ABA3" w14:textId="77777777" w:rsidR="007542A2" w:rsidRDefault="004E0924">
            <w:pPr>
              <w:widowControl w:val="0"/>
              <w:spacing w:line="240" w:lineRule="auto"/>
              <w:jc w:val="center"/>
            </w:pPr>
            <w:r>
              <w:rPr>
                <w:i/>
              </w:rPr>
              <w:t>Showing that the form can be submitted when the passwords match. Here, the password was “pass”.</w:t>
            </w:r>
          </w:p>
        </w:tc>
      </w:tr>
    </w:tbl>
    <w:p w14:paraId="2E5D18BC" w14:textId="77777777" w:rsidR="007542A2" w:rsidRDefault="004E0924">
      <w:pPr>
        <w:pStyle w:val="Heading4"/>
        <w:contextualSpacing w:val="0"/>
      </w:pPr>
      <w:bookmarkStart w:id="350" w:name="h.y7uu67w0cl6w" w:colFirst="0" w:colLast="0"/>
      <w:bookmarkEnd w:id="350"/>
      <w:r>
        <w:t>editEventSingle.php.1</w:t>
      </w:r>
    </w:p>
    <w:p w14:paraId="448AA9E8" w14:textId="77777777" w:rsidR="007542A2" w:rsidRDefault="007542A2"/>
    <w:tbl>
      <w:tblPr>
        <w:tblStyle w:val="affffb"/>
        <w:tblW w:w="13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10"/>
        <w:gridCol w:w="6825"/>
      </w:tblGrid>
      <w:tr w:rsidR="007542A2" w14:paraId="71CAB389" w14:textId="77777777">
        <w:trPr>
          <w:jc w:val="center"/>
        </w:trPr>
        <w:tc>
          <w:tcPr>
            <w:tcW w:w="7110" w:type="dxa"/>
            <w:tcMar>
              <w:top w:w="100" w:type="dxa"/>
              <w:left w:w="100" w:type="dxa"/>
              <w:bottom w:w="100" w:type="dxa"/>
              <w:right w:w="100" w:type="dxa"/>
            </w:tcMar>
          </w:tcPr>
          <w:p w14:paraId="16A4F94F" w14:textId="77777777" w:rsidR="007542A2" w:rsidRDefault="004E0924">
            <w:pPr>
              <w:widowControl w:val="0"/>
              <w:spacing w:line="240" w:lineRule="auto"/>
              <w:jc w:val="center"/>
            </w:pPr>
            <w:r>
              <w:rPr>
                <w:noProof/>
              </w:rPr>
              <w:lastRenderedPageBreak/>
              <w:drawing>
                <wp:inline distT="114300" distB="114300" distL="114300" distR="114300" wp14:anchorId="157EFBDA" wp14:editId="4390AA5E">
                  <wp:extent cx="4353472" cy="3014663"/>
                  <wp:effectExtent l="0" t="0" r="0" b="0"/>
                  <wp:docPr id="7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89"/>
                          <a:srcRect/>
                          <a:stretch>
                            <a:fillRect/>
                          </a:stretch>
                        </pic:blipFill>
                        <pic:spPr>
                          <a:xfrm>
                            <a:off x="0" y="0"/>
                            <a:ext cx="4353472" cy="3014663"/>
                          </a:xfrm>
                          <a:prstGeom prst="rect">
                            <a:avLst/>
                          </a:prstGeom>
                          <a:ln/>
                        </pic:spPr>
                      </pic:pic>
                    </a:graphicData>
                  </a:graphic>
                </wp:inline>
              </w:drawing>
            </w:r>
          </w:p>
        </w:tc>
        <w:tc>
          <w:tcPr>
            <w:tcW w:w="6825" w:type="dxa"/>
            <w:tcMar>
              <w:top w:w="100" w:type="dxa"/>
              <w:left w:w="100" w:type="dxa"/>
              <w:bottom w:w="100" w:type="dxa"/>
              <w:right w:w="100" w:type="dxa"/>
            </w:tcMar>
          </w:tcPr>
          <w:p w14:paraId="51FCFEE0" w14:textId="77777777" w:rsidR="007542A2" w:rsidRDefault="004E0924">
            <w:pPr>
              <w:widowControl w:val="0"/>
              <w:spacing w:line="240" w:lineRule="auto"/>
              <w:jc w:val="center"/>
            </w:pPr>
            <w:r>
              <w:rPr>
                <w:noProof/>
              </w:rPr>
              <w:drawing>
                <wp:inline distT="114300" distB="114300" distL="114300" distR="114300" wp14:anchorId="1FE4BFA0" wp14:editId="2598310C">
                  <wp:extent cx="4240878" cy="3490913"/>
                  <wp:effectExtent l="0" t="0" r="0" b="0"/>
                  <wp:docPr id="1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0"/>
                          <a:srcRect/>
                          <a:stretch>
                            <a:fillRect/>
                          </a:stretch>
                        </pic:blipFill>
                        <pic:spPr>
                          <a:xfrm>
                            <a:off x="0" y="0"/>
                            <a:ext cx="4240878" cy="3490913"/>
                          </a:xfrm>
                          <a:prstGeom prst="rect">
                            <a:avLst/>
                          </a:prstGeom>
                          <a:ln/>
                        </pic:spPr>
                      </pic:pic>
                    </a:graphicData>
                  </a:graphic>
                </wp:inline>
              </w:drawing>
            </w:r>
          </w:p>
        </w:tc>
      </w:tr>
      <w:tr w:rsidR="007542A2" w14:paraId="742B3FD4" w14:textId="77777777">
        <w:trPr>
          <w:jc w:val="center"/>
        </w:trPr>
        <w:tc>
          <w:tcPr>
            <w:tcW w:w="7110" w:type="dxa"/>
            <w:tcMar>
              <w:top w:w="100" w:type="dxa"/>
              <w:left w:w="100" w:type="dxa"/>
              <w:bottom w:w="100" w:type="dxa"/>
              <w:right w:w="100" w:type="dxa"/>
            </w:tcMar>
          </w:tcPr>
          <w:p w14:paraId="085678A6" w14:textId="77777777" w:rsidR="007542A2" w:rsidRDefault="004E0924">
            <w:pPr>
              <w:widowControl w:val="0"/>
              <w:spacing w:line="240" w:lineRule="auto"/>
              <w:jc w:val="center"/>
            </w:pPr>
            <w:r>
              <w:rPr>
                <w:i/>
              </w:rPr>
              <w:t>When the event highlighted is clicked on, the screenshot at the right occurs.</w:t>
            </w:r>
          </w:p>
        </w:tc>
        <w:tc>
          <w:tcPr>
            <w:tcW w:w="6825" w:type="dxa"/>
            <w:tcMar>
              <w:top w:w="100" w:type="dxa"/>
              <w:left w:w="100" w:type="dxa"/>
              <w:bottom w:w="100" w:type="dxa"/>
              <w:right w:w="100" w:type="dxa"/>
            </w:tcMar>
          </w:tcPr>
          <w:p w14:paraId="785F1EBD" w14:textId="77777777" w:rsidR="007542A2" w:rsidRDefault="004E0924">
            <w:pPr>
              <w:widowControl w:val="0"/>
              <w:spacing w:line="240" w:lineRule="auto"/>
              <w:jc w:val="center"/>
            </w:pPr>
            <w:r>
              <w:t>Screenshot to demonstrate that the fields are filled in when an event is clicked on from the viewAllEvents.php page.</w:t>
            </w:r>
          </w:p>
        </w:tc>
      </w:tr>
    </w:tbl>
    <w:p w14:paraId="3A3C9BEE" w14:textId="77777777" w:rsidR="007542A2" w:rsidRDefault="004E0924">
      <w:pPr>
        <w:pStyle w:val="Heading4"/>
        <w:contextualSpacing w:val="0"/>
      </w:pPr>
      <w:bookmarkStart w:id="351" w:name="h.culw3dmjyrtm" w:colFirst="0" w:colLast="0"/>
      <w:bookmarkEnd w:id="351"/>
      <w:r>
        <w:t>login.php.1</w:t>
      </w:r>
    </w:p>
    <w:p w14:paraId="4236D34D" w14:textId="77777777" w:rsidR="007542A2" w:rsidRDefault="007542A2"/>
    <w:tbl>
      <w:tblPr>
        <w:tblStyle w:val="affffc"/>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3ACA841B" w14:textId="77777777">
        <w:tc>
          <w:tcPr>
            <w:tcW w:w="6979" w:type="dxa"/>
            <w:tcMar>
              <w:top w:w="100" w:type="dxa"/>
              <w:left w:w="100" w:type="dxa"/>
              <w:bottom w:w="100" w:type="dxa"/>
              <w:right w:w="100" w:type="dxa"/>
            </w:tcMar>
          </w:tcPr>
          <w:p w14:paraId="4C5502A5" w14:textId="77777777" w:rsidR="007542A2" w:rsidRDefault="004E0924">
            <w:pPr>
              <w:widowControl w:val="0"/>
              <w:spacing w:line="240" w:lineRule="auto"/>
              <w:jc w:val="center"/>
            </w:pPr>
            <w:r>
              <w:rPr>
                <w:noProof/>
              </w:rPr>
              <w:lastRenderedPageBreak/>
              <w:drawing>
                <wp:inline distT="114300" distB="114300" distL="114300" distR="114300" wp14:anchorId="5A9E5D9E" wp14:editId="087A6273">
                  <wp:extent cx="4276725" cy="3327400"/>
                  <wp:effectExtent l="0" t="0" r="0" b="0"/>
                  <wp:docPr id="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1"/>
                          <a:srcRect/>
                          <a:stretch>
                            <a:fillRect/>
                          </a:stretch>
                        </pic:blipFill>
                        <pic:spPr>
                          <a:xfrm>
                            <a:off x="0" y="0"/>
                            <a:ext cx="4276725" cy="3327400"/>
                          </a:xfrm>
                          <a:prstGeom prst="rect">
                            <a:avLst/>
                          </a:prstGeom>
                          <a:ln/>
                        </pic:spPr>
                      </pic:pic>
                    </a:graphicData>
                  </a:graphic>
                </wp:inline>
              </w:drawing>
            </w:r>
          </w:p>
        </w:tc>
        <w:tc>
          <w:tcPr>
            <w:tcW w:w="6979" w:type="dxa"/>
            <w:tcMar>
              <w:top w:w="100" w:type="dxa"/>
              <w:left w:w="100" w:type="dxa"/>
              <w:bottom w:w="100" w:type="dxa"/>
              <w:right w:w="100" w:type="dxa"/>
            </w:tcMar>
          </w:tcPr>
          <w:p w14:paraId="74534D54" w14:textId="77777777" w:rsidR="007542A2" w:rsidRDefault="004E0924">
            <w:pPr>
              <w:widowControl w:val="0"/>
              <w:spacing w:line="240" w:lineRule="auto"/>
              <w:jc w:val="center"/>
            </w:pPr>
            <w:r>
              <w:rPr>
                <w:noProof/>
              </w:rPr>
              <w:drawing>
                <wp:inline distT="114300" distB="114300" distL="114300" distR="114300" wp14:anchorId="5A1F8668" wp14:editId="06741934">
                  <wp:extent cx="4276725" cy="3289300"/>
                  <wp:effectExtent l="0" t="0" r="0" b="0"/>
                  <wp:docPr id="9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92"/>
                          <a:srcRect/>
                          <a:stretch>
                            <a:fillRect/>
                          </a:stretch>
                        </pic:blipFill>
                        <pic:spPr>
                          <a:xfrm>
                            <a:off x="0" y="0"/>
                            <a:ext cx="4276725" cy="3289300"/>
                          </a:xfrm>
                          <a:prstGeom prst="rect">
                            <a:avLst/>
                          </a:prstGeom>
                          <a:ln/>
                        </pic:spPr>
                      </pic:pic>
                    </a:graphicData>
                  </a:graphic>
                </wp:inline>
              </w:drawing>
            </w:r>
          </w:p>
        </w:tc>
      </w:tr>
      <w:tr w:rsidR="007542A2" w14:paraId="51DD3AC4" w14:textId="77777777">
        <w:tc>
          <w:tcPr>
            <w:tcW w:w="6979" w:type="dxa"/>
            <w:tcMar>
              <w:top w:w="100" w:type="dxa"/>
              <w:left w:w="100" w:type="dxa"/>
              <w:bottom w:w="100" w:type="dxa"/>
              <w:right w:w="100" w:type="dxa"/>
            </w:tcMar>
          </w:tcPr>
          <w:p w14:paraId="063ACB91" w14:textId="77777777" w:rsidR="007542A2" w:rsidRDefault="004E0924">
            <w:pPr>
              <w:widowControl w:val="0"/>
              <w:spacing w:line="240" w:lineRule="auto"/>
              <w:jc w:val="center"/>
            </w:pPr>
            <w:r>
              <w:t>The user is told that the user with that user ID does not exist.</w:t>
            </w:r>
          </w:p>
        </w:tc>
        <w:tc>
          <w:tcPr>
            <w:tcW w:w="6979" w:type="dxa"/>
            <w:tcMar>
              <w:top w:w="100" w:type="dxa"/>
              <w:left w:w="100" w:type="dxa"/>
              <w:bottom w:w="100" w:type="dxa"/>
              <w:right w:w="100" w:type="dxa"/>
            </w:tcMar>
          </w:tcPr>
          <w:p w14:paraId="18A01F4B" w14:textId="77777777" w:rsidR="007542A2" w:rsidRDefault="004E0924">
            <w:pPr>
              <w:widowControl w:val="0"/>
              <w:spacing w:line="240" w:lineRule="auto"/>
              <w:jc w:val="center"/>
            </w:pPr>
            <w:r>
              <w:t>The user is told that the password is the data item at fault (so the user ID exists).</w:t>
            </w:r>
          </w:p>
        </w:tc>
      </w:tr>
    </w:tbl>
    <w:p w14:paraId="2F2445B9" w14:textId="77777777" w:rsidR="007542A2" w:rsidRDefault="007542A2"/>
    <w:p w14:paraId="1D939FDA" w14:textId="77777777" w:rsidR="007542A2" w:rsidRDefault="004E0924">
      <w:pPr>
        <w:pStyle w:val="Heading4"/>
        <w:contextualSpacing w:val="0"/>
      </w:pPr>
      <w:bookmarkStart w:id="352" w:name="h.v4zyu79wapnb" w:colFirst="0" w:colLast="0"/>
      <w:bookmarkStart w:id="353" w:name="_viewAllEvents.php.1"/>
      <w:bookmarkEnd w:id="352"/>
      <w:bookmarkEnd w:id="353"/>
      <w:r>
        <w:lastRenderedPageBreak/>
        <w:t>viewAllEvents.php.1</w:t>
      </w:r>
    </w:p>
    <w:tbl>
      <w:tblPr>
        <w:tblStyle w:val="affffd"/>
        <w:tblW w:w="10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7542A2" w14:paraId="106A0C6C" w14:textId="77777777">
        <w:trPr>
          <w:jc w:val="center"/>
        </w:trPr>
        <w:tc>
          <w:tcPr>
            <w:tcW w:w="10755" w:type="dxa"/>
            <w:tcMar>
              <w:top w:w="100" w:type="dxa"/>
              <w:left w:w="100" w:type="dxa"/>
              <w:bottom w:w="100" w:type="dxa"/>
              <w:right w:w="100" w:type="dxa"/>
            </w:tcMar>
          </w:tcPr>
          <w:p w14:paraId="43683946" w14:textId="77777777" w:rsidR="007542A2" w:rsidRDefault="004E0924">
            <w:pPr>
              <w:widowControl w:val="0"/>
              <w:spacing w:line="240" w:lineRule="auto"/>
              <w:jc w:val="center"/>
            </w:pPr>
            <w:r>
              <w:rPr>
                <w:noProof/>
              </w:rPr>
              <w:drawing>
                <wp:inline distT="114300" distB="114300" distL="114300" distR="114300" wp14:anchorId="2EF79611" wp14:editId="6B44CA2A">
                  <wp:extent cx="4257675" cy="2000250"/>
                  <wp:effectExtent l="0" t="0" r="0" b="0"/>
                  <wp:docPr id="5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3"/>
                          <a:srcRect l="12323" t="9201" r="17645" b="30266"/>
                          <a:stretch>
                            <a:fillRect/>
                          </a:stretch>
                        </pic:blipFill>
                        <pic:spPr>
                          <a:xfrm>
                            <a:off x="0" y="0"/>
                            <a:ext cx="4257675" cy="2000250"/>
                          </a:xfrm>
                          <a:prstGeom prst="rect">
                            <a:avLst/>
                          </a:prstGeom>
                          <a:ln/>
                        </pic:spPr>
                      </pic:pic>
                    </a:graphicData>
                  </a:graphic>
                </wp:inline>
              </w:drawing>
            </w:r>
          </w:p>
        </w:tc>
      </w:tr>
      <w:tr w:rsidR="007542A2" w14:paraId="612EF3D4" w14:textId="77777777">
        <w:trPr>
          <w:jc w:val="center"/>
        </w:trPr>
        <w:tc>
          <w:tcPr>
            <w:tcW w:w="10755" w:type="dxa"/>
            <w:tcMar>
              <w:top w:w="100" w:type="dxa"/>
              <w:left w:w="100" w:type="dxa"/>
              <w:bottom w:w="100" w:type="dxa"/>
              <w:right w:w="100" w:type="dxa"/>
            </w:tcMar>
          </w:tcPr>
          <w:p w14:paraId="4F6B447B" w14:textId="77777777" w:rsidR="007542A2" w:rsidRDefault="004E0924">
            <w:pPr>
              <w:widowControl w:val="0"/>
              <w:spacing w:line="240" w:lineRule="auto"/>
              <w:jc w:val="center"/>
            </w:pPr>
            <w:r>
              <w:rPr>
                <w:i/>
              </w:rPr>
              <w:t>The unusual result from there being only one teacher created.</w:t>
            </w:r>
          </w:p>
        </w:tc>
      </w:tr>
    </w:tbl>
    <w:p w14:paraId="614D015A" w14:textId="77777777" w:rsidR="007542A2" w:rsidRDefault="007542A2"/>
    <w:tbl>
      <w:tblPr>
        <w:tblStyle w:val="affffe"/>
        <w:tblW w:w="10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7542A2" w14:paraId="5D3E82B2" w14:textId="77777777">
        <w:trPr>
          <w:jc w:val="center"/>
        </w:trPr>
        <w:tc>
          <w:tcPr>
            <w:tcW w:w="10755" w:type="dxa"/>
            <w:tcMar>
              <w:top w:w="100" w:type="dxa"/>
              <w:left w:w="100" w:type="dxa"/>
              <w:bottom w:w="100" w:type="dxa"/>
              <w:right w:w="100" w:type="dxa"/>
            </w:tcMar>
          </w:tcPr>
          <w:p w14:paraId="6239C4C4" w14:textId="77777777" w:rsidR="007542A2" w:rsidRDefault="004E0924">
            <w:pPr>
              <w:widowControl w:val="0"/>
              <w:spacing w:line="240" w:lineRule="auto"/>
              <w:jc w:val="center"/>
            </w:pPr>
            <w:r>
              <w:rPr>
                <w:noProof/>
              </w:rPr>
              <w:drawing>
                <wp:inline distT="114300" distB="114300" distL="114300" distR="114300" wp14:anchorId="490C8BBE" wp14:editId="0159D3D1">
                  <wp:extent cx="4795838" cy="1390650"/>
                  <wp:effectExtent l="0" t="0" r="0" b="0"/>
                  <wp:docPr id="11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94"/>
                          <a:srcRect l="11538" t="11392" r="16737" b="51645"/>
                          <a:stretch>
                            <a:fillRect/>
                          </a:stretch>
                        </pic:blipFill>
                        <pic:spPr>
                          <a:xfrm>
                            <a:off x="0" y="0"/>
                            <a:ext cx="4795838" cy="1390650"/>
                          </a:xfrm>
                          <a:prstGeom prst="rect">
                            <a:avLst/>
                          </a:prstGeom>
                          <a:ln/>
                        </pic:spPr>
                      </pic:pic>
                    </a:graphicData>
                  </a:graphic>
                </wp:inline>
              </w:drawing>
            </w:r>
          </w:p>
        </w:tc>
      </w:tr>
      <w:tr w:rsidR="007542A2" w14:paraId="320BD3EA" w14:textId="77777777">
        <w:trPr>
          <w:jc w:val="center"/>
        </w:trPr>
        <w:tc>
          <w:tcPr>
            <w:tcW w:w="10755" w:type="dxa"/>
            <w:tcMar>
              <w:top w:w="100" w:type="dxa"/>
              <w:left w:w="100" w:type="dxa"/>
              <w:bottom w:w="100" w:type="dxa"/>
              <w:right w:w="100" w:type="dxa"/>
            </w:tcMar>
          </w:tcPr>
          <w:p w14:paraId="4228CB4B" w14:textId="77777777" w:rsidR="007542A2" w:rsidRDefault="004E0924">
            <w:pPr>
              <w:widowControl w:val="0"/>
              <w:spacing w:line="240" w:lineRule="auto"/>
              <w:jc w:val="center"/>
            </w:pPr>
            <w:r>
              <w:rPr>
                <w:i/>
              </w:rPr>
              <w:t>After the changes had been made.</w:t>
            </w:r>
          </w:p>
        </w:tc>
      </w:tr>
    </w:tbl>
    <w:p w14:paraId="0ACD7F6B" w14:textId="77777777" w:rsidR="007542A2" w:rsidRDefault="007542A2"/>
    <w:p w14:paraId="089DE352" w14:textId="77777777" w:rsidR="007542A2" w:rsidRDefault="007542A2"/>
    <w:tbl>
      <w:tblPr>
        <w:tblStyle w:val="afffff"/>
        <w:tblW w:w="10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7542A2" w14:paraId="5CA88AF5" w14:textId="77777777">
        <w:trPr>
          <w:jc w:val="center"/>
        </w:trPr>
        <w:tc>
          <w:tcPr>
            <w:tcW w:w="10755" w:type="dxa"/>
            <w:tcMar>
              <w:top w:w="100" w:type="dxa"/>
              <w:left w:w="100" w:type="dxa"/>
              <w:bottom w:w="100" w:type="dxa"/>
              <w:right w:w="100" w:type="dxa"/>
            </w:tcMar>
          </w:tcPr>
          <w:p w14:paraId="2C268427" w14:textId="77777777" w:rsidR="007542A2" w:rsidRDefault="004E0924">
            <w:pPr>
              <w:widowControl w:val="0"/>
              <w:spacing w:line="240" w:lineRule="auto"/>
              <w:jc w:val="center"/>
            </w:pPr>
            <w:r>
              <w:rPr>
                <w:noProof/>
              </w:rPr>
              <w:lastRenderedPageBreak/>
              <w:drawing>
                <wp:inline distT="114300" distB="114300" distL="114300" distR="114300" wp14:anchorId="6E1F9998" wp14:editId="4D543D8D">
                  <wp:extent cx="6686550" cy="4394200"/>
                  <wp:effectExtent l="0" t="0" r="0" b="0"/>
                  <wp:docPr id="4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5"/>
                          <a:srcRect/>
                          <a:stretch>
                            <a:fillRect/>
                          </a:stretch>
                        </pic:blipFill>
                        <pic:spPr>
                          <a:xfrm>
                            <a:off x="0" y="0"/>
                            <a:ext cx="6686550" cy="4394200"/>
                          </a:xfrm>
                          <a:prstGeom prst="rect">
                            <a:avLst/>
                          </a:prstGeom>
                          <a:ln/>
                        </pic:spPr>
                      </pic:pic>
                    </a:graphicData>
                  </a:graphic>
                </wp:inline>
              </w:drawing>
            </w:r>
          </w:p>
        </w:tc>
      </w:tr>
      <w:tr w:rsidR="007542A2" w14:paraId="7D010BE9" w14:textId="77777777">
        <w:trPr>
          <w:jc w:val="center"/>
        </w:trPr>
        <w:tc>
          <w:tcPr>
            <w:tcW w:w="10755" w:type="dxa"/>
            <w:tcMar>
              <w:top w:w="100" w:type="dxa"/>
              <w:left w:w="100" w:type="dxa"/>
              <w:bottom w:w="100" w:type="dxa"/>
              <w:right w:w="100" w:type="dxa"/>
            </w:tcMar>
          </w:tcPr>
          <w:p w14:paraId="48E7BB16" w14:textId="77777777" w:rsidR="007542A2" w:rsidRDefault="004E0924">
            <w:pPr>
              <w:widowControl w:val="0"/>
              <w:spacing w:line="240" w:lineRule="auto"/>
              <w:jc w:val="center"/>
            </w:pPr>
            <w:r>
              <w:rPr>
                <w:i/>
              </w:rPr>
              <w:t>Showing that long lists of rooms, for example, also work [please ignore that the capacities are 0 here].</w:t>
            </w:r>
          </w:p>
        </w:tc>
      </w:tr>
    </w:tbl>
    <w:p w14:paraId="2C32F071" w14:textId="77777777" w:rsidR="007542A2" w:rsidRDefault="004E0924">
      <w:pPr>
        <w:pStyle w:val="Heading4"/>
        <w:contextualSpacing w:val="0"/>
      </w:pPr>
      <w:bookmarkStart w:id="354" w:name="h.n63ggzy6fm53" w:colFirst="0" w:colLast="0"/>
      <w:bookmarkEnd w:id="354"/>
      <w:r>
        <w:lastRenderedPageBreak/>
        <w:t>viewAllEvents.php.2</w:t>
      </w:r>
    </w:p>
    <w:p w14:paraId="393EF033" w14:textId="77777777" w:rsidR="007542A2" w:rsidRDefault="007542A2"/>
    <w:tbl>
      <w:tblPr>
        <w:tblStyle w:val="afffff0"/>
        <w:tblW w:w="13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75"/>
        <w:gridCol w:w="7545"/>
      </w:tblGrid>
      <w:tr w:rsidR="007542A2" w14:paraId="7C31E087" w14:textId="77777777">
        <w:tc>
          <w:tcPr>
            <w:tcW w:w="6375" w:type="dxa"/>
            <w:tcMar>
              <w:top w:w="100" w:type="dxa"/>
              <w:left w:w="100" w:type="dxa"/>
              <w:bottom w:w="100" w:type="dxa"/>
              <w:right w:w="100" w:type="dxa"/>
            </w:tcMar>
          </w:tcPr>
          <w:p w14:paraId="3E91A381" w14:textId="77777777" w:rsidR="007542A2" w:rsidRDefault="004E0924">
            <w:pPr>
              <w:widowControl w:val="0"/>
              <w:spacing w:line="240" w:lineRule="auto"/>
            </w:pPr>
            <w:r>
              <w:rPr>
                <w:noProof/>
              </w:rPr>
              <w:drawing>
                <wp:inline distT="114300" distB="114300" distL="114300" distR="114300" wp14:anchorId="33CA2DCE" wp14:editId="6E4BFAAB">
                  <wp:extent cx="3814763" cy="2489366"/>
                  <wp:effectExtent l="0" t="0" r="0" b="0"/>
                  <wp:docPr id="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3814763" cy="2489366"/>
                          </a:xfrm>
                          <a:prstGeom prst="rect">
                            <a:avLst/>
                          </a:prstGeom>
                          <a:ln/>
                        </pic:spPr>
                      </pic:pic>
                    </a:graphicData>
                  </a:graphic>
                </wp:inline>
              </w:drawing>
            </w:r>
          </w:p>
        </w:tc>
        <w:tc>
          <w:tcPr>
            <w:tcW w:w="7545" w:type="dxa"/>
            <w:tcMar>
              <w:top w:w="100" w:type="dxa"/>
              <w:left w:w="100" w:type="dxa"/>
              <w:bottom w:w="100" w:type="dxa"/>
              <w:right w:w="100" w:type="dxa"/>
            </w:tcMar>
          </w:tcPr>
          <w:p w14:paraId="743A5092" w14:textId="77777777" w:rsidR="007542A2" w:rsidRDefault="004E0924">
            <w:pPr>
              <w:widowControl w:val="0"/>
              <w:spacing w:line="240" w:lineRule="auto"/>
            </w:pPr>
            <w:r>
              <w:rPr>
                <w:noProof/>
              </w:rPr>
              <w:drawing>
                <wp:inline distT="114300" distB="114300" distL="114300" distR="114300" wp14:anchorId="73DC7338" wp14:editId="6B3D2A58">
                  <wp:extent cx="4645408" cy="900113"/>
                  <wp:effectExtent l="0" t="0" r="0" b="0"/>
                  <wp:docPr id="4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7"/>
                          <a:srcRect/>
                          <a:stretch>
                            <a:fillRect/>
                          </a:stretch>
                        </pic:blipFill>
                        <pic:spPr>
                          <a:xfrm>
                            <a:off x="0" y="0"/>
                            <a:ext cx="4645408" cy="900113"/>
                          </a:xfrm>
                          <a:prstGeom prst="rect">
                            <a:avLst/>
                          </a:prstGeom>
                          <a:ln/>
                        </pic:spPr>
                      </pic:pic>
                    </a:graphicData>
                  </a:graphic>
                </wp:inline>
              </w:drawing>
            </w:r>
          </w:p>
        </w:tc>
      </w:tr>
      <w:tr w:rsidR="007542A2" w14:paraId="26426477" w14:textId="77777777">
        <w:tc>
          <w:tcPr>
            <w:tcW w:w="6375" w:type="dxa"/>
            <w:tcMar>
              <w:top w:w="100" w:type="dxa"/>
              <w:left w:w="100" w:type="dxa"/>
              <w:bottom w:w="100" w:type="dxa"/>
              <w:right w:w="100" w:type="dxa"/>
            </w:tcMar>
          </w:tcPr>
          <w:p w14:paraId="207FA60A" w14:textId="77777777" w:rsidR="007542A2" w:rsidRDefault="004E0924">
            <w:pPr>
              <w:widowControl w:val="0"/>
              <w:spacing w:line="240" w:lineRule="auto"/>
            </w:pPr>
            <w:r>
              <w:rPr>
                <w:i/>
              </w:rPr>
              <w:t>No events were shown, but also no error message was received.</w:t>
            </w:r>
          </w:p>
        </w:tc>
        <w:tc>
          <w:tcPr>
            <w:tcW w:w="7545" w:type="dxa"/>
            <w:tcMar>
              <w:top w:w="100" w:type="dxa"/>
              <w:left w:w="100" w:type="dxa"/>
              <w:bottom w:w="100" w:type="dxa"/>
              <w:right w:w="100" w:type="dxa"/>
            </w:tcMar>
          </w:tcPr>
          <w:p w14:paraId="5C117F02" w14:textId="77777777" w:rsidR="007542A2" w:rsidRDefault="004E0924">
            <w:pPr>
              <w:widowControl w:val="0"/>
              <w:spacing w:line="240" w:lineRule="auto"/>
            </w:pPr>
            <w:r>
              <w:rPr>
                <w:i/>
              </w:rPr>
              <w:t>An error message is now shown when a requested teacher ID or room ID doesn’t exist in the table.</w:t>
            </w:r>
          </w:p>
        </w:tc>
      </w:tr>
    </w:tbl>
    <w:p w14:paraId="5C1502EB" w14:textId="77777777" w:rsidR="007542A2" w:rsidRDefault="004E0924">
      <w:pPr>
        <w:pStyle w:val="Heading4"/>
        <w:contextualSpacing w:val="0"/>
      </w:pPr>
      <w:bookmarkStart w:id="355" w:name="h.sr52vdpp7ikn" w:colFirst="0" w:colLast="0"/>
      <w:bookmarkEnd w:id="355"/>
      <w:r>
        <w:t>viewAllHolidays.php.1</w:t>
      </w:r>
    </w:p>
    <w:p w14:paraId="2D1DDB79" w14:textId="77777777" w:rsidR="007542A2" w:rsidRDefault="007542A2"/>
    <w:tbl>
      <w:tblPr>
        <w:tblStyle w:val="afffff1"/>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7542A2" w14:paraId="6639BA8B" w14:textId="77777777">
        <w:tc>
          <w:tcPr>
            <w:tcW w:w="13958" w:type="dxa"/>
            <w:tcMar>
              <w:top w:w="100" w:type="dxa"/>
              <w:left w:w="100" w:type="dxa"/>
              <w:bottom w:w="100" w:type="dxa"/>
              <w:right w:w="100" w:type="dxa"/>
            </w:tcMar>
          </w:tcPr>
          <w:p w14:paraId="6D796C39" w14:textId="77777777" w:rsidR="007542A2" w:rsidRDefault="004E0924">
            <w:pPr>
              <w:widowControl w:val="0"/>
              <w:spacing w:line="240" w:lineRule="auto"/>
              <w:jc w:val="center"/>
            </w:pPr>
            <w:r>
              <w:rPr>
                <w:noProof/>
              </w:rPr>
              <w:lastRenderedPageBreak/>
              <w:drawing>
                <wp:inline distT="114300" distB="114300" distL="114300" distR="114300" wp14:anchorId="248E6DAD" wp14:editId="07125B7F">
                  <wp:extent cx="8334375" cy="1990725"/>
                  <wp:effectExtent l="0" t="0" r="0" b="0"/>
                  <wp:docPr id="1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8"/>
                          <a:srcRect/>
                          <a:stretch>
                            <a:fillRect/>
                          </a:stretch>
                        </pic:blipFill>
                        <pic:spPr>
                          <a:xfrm>
                            <a:off x="0" y="0"/>
                            <a:ext cx="8334375" cy="1990725"/>
                          </a:xfrm>
                          <a:prstGeom prst="rect">
                            <a:avLst/>
                          </a:prstGeom>
                          <a:ln/>
                        </pic:spPr>
                      </pic:pic>
                    </a:graphicData>
                  </a:graphic>
                </wp:inline>
              </w:drawing>
            </w:r>
          </w:p>
        </w:tc>
      </w:tr>
      <w:tr w:rsidR="007542A2" w14:paraId="22863E99" w14:textId="77777777">
        <w:tc>
          <w:tcPr>
            <w:tcW w:w="13958" w:type="dxa"/>
            <w:tcMar>
              <w:top w:w="100" w:type="dxa"/>
              <w:left w:w="100" w:type="dxa"/>
              <w:bottom w:w="100" w:type="dxa"/>
              <w:right w:w="100" w:type="dxa"/>
            </w:tcMar>
          </w:tcPr>
          <w:p w14:paraId="4FB65FCE" w14:textId="77777777" w:rsidR="007542A2" w:rsidRDefault="004E0924">
            <w:pPr>
              <w:widowControl w:val="0"/>
              <w:spacing w:line="240" w:lineRule="auto"/>
              <w:jc w:val="center"/>
            </w:pPr>
            <w:r>
              <w:rPr>
                <w:i/>
              </w:rPr>
              <w:t>The error message shown to a non-admin user trying to access the page.</w:t>
            </w:r>
          </w:p>
        </w:tc>
      </w:tr>
    </w:tbl>
    <w:p w14:paraId="131C487B" w14:textId="77777777" w:rsidR="007542A2" w:rsidRDefault="004E0924">
      <w:pPr>
        <w:pStyle w:val="Heading4"/>
        <w:contextualSpacing w:val="0"/>
      </w:pPr>
      <w:bookmarkStart w:id="356" w:name="h.gxdg35w1c9op" w:colFirst="0" w:colLast="0"/>
      <w:bookmarkEnd w:id="356"/>
      <w:r>
        <w:t>viewAllRooms.php.1</w:t>
      </w:r>
    </w:p>
    <w:p w14:paraId="3F154271" w14:textId="77777777" w:rsidR="007542A2" w:rsidRDefault="007542A2"/>
    <w:tbl>
      <w:tblPr>
        <w:tblStyle w:val="afffff2"/>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6B9E7183" w14:textId="77777777">
        <w:tc>
          <w:tcPr>
            <w:tcW w:w="6979" w:type="dxa"/>
            <w:tcMar>
              <w:top w:w="100" w:type="dxa"/>
              <w:left w:w="100" w:type="dxa"/>
              <w:bottom w:w="100" w:type="dxa"/>
              <w:right w:w="100" w:type="dxa"/>
            </w:tcMar>
          </w:tcPr>
          <w:p w14:paraId="2DA2C5E3" w14:textId="77777777" w:rsidR="007542A2" w:rsidRDefault="004E0924">
            <w:pPr>
              <w:widowControl w:val="0"/>
              <w:spacing w:line="240" w:lineRule="auto"/>
              <w:jc w:val="center"/>
            </w:pPr>
            <w:r>
              <w:rPr>
                <w:noProof/>
              </w:rPr>
              <w:lastRenderedPageBreak/>
              <w:drawing>
                <wp:inline distT="114300" distB="114300" distL="114300" distR="114300" wp14:anchorId="664CBBD9" wp14:editId="28CF7430">
                  <wp:extent cx="4276725" cy="3530600"/>
                  <wp:effectExtent l="0" t="0" r="0" b="0"/>
                  <wp:docPr id="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4276725" cy="3530600"/>
                          </a:xfrm>
                          <a:prstGeom prst="rect">
                            <a:avLst/>
                          </a:prstGeom>
                          <a:ln/>
                        </pic:spPr>
                      </pic:pic>
                    </a:graphicData>
                  </a:graphic>
                </wp:inline>
              </w:drawing>
            </w:r>
          </w:p>
        </w:tc>
        <w:tc>
          <w:tcPr>
            <w:tcW w:w="6979" w:type="dxa"/>
            <w:tcMar>
              <w:top w:w="100" w:type="dxa"/>
              <w:left w:w="100" w:type="dxa"/>
              <w:bottom w:w="100" w:type="dxa"/>
              <w:right w:w="100" w:type="dxa"/>
            </w:tcMar>
          </w:tcPr>
          <w:p w14:paraId="588E7153" w14:textId="77777777" w:rsidR="007542A2" w:rsidRDefault="004E0924">
            <w:pPr>
              <w:widowControl w:val="0"/>
              <w:spacing w:line="240" w:lineRule="auto"/>
              <w:jc w:val="center"/>
            </w:pPr>
            <w:r>
              <w:rPr>
                <w:noProof/>
              </w:rPr>
              <w:drawing>
                <wp:inline distT="114300" distB="114300" distL="114300" distR="114300" wp14:anchorId="39A90EAF" wp14:editId="25A520B9">
                  <wp:extent cx="4276725" cy="3530600"/>
                  <wp:effectExtent l="0" t="0" r="0" b="0"/>
                  <wp:docPr id="10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0"/>
                          <a:srcRect/>
                          <a:stretch>
                            <a:fillRect/>
                          </a:stretch>
                        </pic:blipFill>
                        <pic:spPr>
                          <a:xfrm>
                            <a:off x="0" y="0"/>
                            <a:ext cx="4276725" cy="3530600"/>
                          </a:xfrm>
                          <a:prstGeom prst="rect">
                            <a:avLst/>
                          </a:prstGeom>
                          <a:ln/>
                        </pic:spPr>
                      </pic:pic>
                    </a:graphicData>
                  </a:graphic>
                </wp:inline>
              </w:drawing>
            </w:r>
          </w:p>
        </w:tc>
      </w:tr>
      <w:tr w:rsidR="007542A2" w14:paraId="4F1C4657" w14:textId="77777777">
        <w:tc>
          <w:tcPr>
            <w:tcW w:w="6979" w:type="dxa"/>
            <w:tcMar>
              <w:top w:w="100" w:type="dxa"/>
              <w:left w:w="100" w:type="dxa"/>
              <w:bottom w:w="100" w:type="dxa"/>
              <w:right w:w="100" w:type="dxa"/>
            </w:tcMar>
          </w:tcPr>
          <w:p w14:paraId="3875B22A" w14:textId="77777777" w:rsidR="007542A2" w:rsidRDefault="004E0924">
            <w:pPr>
              <w:widowControl w:val="0"/>
              <w:spacing w:line="240" w:lineRule="auto"/>
              <w:jc w:val="center"/>
            </w:pPr>
            <w:r>
              <w:rPr>
                <w:i/>
              </w:rPr>
              <w:t>A selection of rooms to be deleted.</w:t>
            </w:r>
          </w:p>
        </w:tc>
        <w:tc>
          <w:tcPr>
            <w:tcW w:w="6979" w:type="dxa"/>
            <w:tcMar>
              <w:top w:w="100" w:type="dxa"/>
              <w:left w:w="100" w:type="dxa"/>
              <w:bottom w:w="100" w:type="dxa"/>
              <w:right w:w="100" w:type="dxa"/>
            </w:tcMar>
          </w:tcPr>
          <w:p w14:paraId="1640CD9A" w14:textId="77777777" w:rsidR="007542A2" w:rsidRDefault="004E0924">
            <w:pPr>
              <w:widowControl w:val="0"/>
              <w:spacing w:line="240" w:lineRule="auto"/>
              <w:jc w:val="center"/>
            </w:pPr>
            <w:r>
              <w:rPr>
                <w:i/>
              </w:rPr>
              <w:t>Only the selected rooms have been deleted.</w:t>
            </w:r>
          </w:p>
        </w:tc>
      </w:tr>
    </w:tbl>
    <w:p w14:paraId="32E0D123" w14:textId="77777777" w:rsidR="00DE4881" w:rsidRDefault="00DE4881" w:rsidP="00DE4881">
      <w:pPr>
        <w:pStyle w:val="NoSpacing"/>
      </w:pPr>
      <w:bookmarkStart w:id="357" w:name="h.jpw1thh6p0w3" w:colFirst="0" w:colLast="0"/>
      <w:bookmarkEnd w:id="357"/>
    </w:p>
    <w:tbl>
      <w:tblPr>
        <w:tblStyle w:val="TableGrid"/>
        <w:tblW w:w="0" w:type="auto"/>
        <w:tblLook w:val="04A0" w:firstRow="1" w:lastRow="0" w:firstColumn="1" w:lastColumn="0" w:noHBand="0" w:noVBand="1"/>
      </w:tblPr>
      <w:tblGrid>
        <w:gridCol w:w="6878"/>
        <w:gridCol w:w="7296"/>
      </w:tblGrid>
      <w:tr w:rsidR="00DE4881" w14:paraId="089C63E9" w14:textId="77777777" w:rsidTr="00DE4881">
        <w:tc>
          <w:tcPr>
            <w:tcW w:w="6974" w:type="dxa"/>
          </w:tcPr>
          <w:p w14:paraId="08B80CE0" w14:textId="5311534E" w:rsidR="00DE4881" w:rsidRDefault="00DE4881" w:rsidP="00DE4881">
            <w:pPr>
              <w:pStyle w:val="NoSpacing"/>
            </w:pPr>
            <w:r>
              <w:rPr>
                <w:noProof/>
              </w:rPr>
              <w:lastRenderedPageBreak/>
              <w:drawing>
                <wp:inline distT="0" distB="0" distL="0" distR="0" wp14:anchorId="5AB5A69C" wp14:editId="5D077770">
                  <wp:extent cx="4038600" cy="146145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2002" cy="1473541"/>
                          </a:xfrm>
                          <a:prstGeom prst="rect">
                            <a:avLst/>
                          </a:prstGeom>
                        </pic:spPr>
                      </pic:pic>
                    </a:graphicData>
                  </a:graphic>
                </wp:inline>
              </w:drawing>
            </w:r>
          </w:p>
        </w:tc>
        <w:tc>
          <w:tcPr>
            <w:tcW w:w="6974" w:type="dxa"/>
          </w:tcPr>
          <w:p w14:paraId="17D2AF51" w14:textId="3611EC1F" w:rsidR="00DE4881" w:rsidRDefault="00DE4881" w:rsidP="00DE4881">
            <w:pPr>
              <w:pStyle w:val="NoSpacing"/>
            </w:pPr>
            <w:r>
              <w:rPr>
                <w:noProof/>
              </w:rPr>
              <w:drawing>
                <wp:inline distT="0" distB="0" distL="0" distR="0" wp14:anchorId="689C2DD6" wp14:editId="19B3BF8D">
                  <wp:extent cx="4490751" cy="1524372"/>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5081" cy="1539420"/>
                          </a:xfrm>
                          <a:prstGeom prst="rect">
                            <a:avLst/>
                          </a:prstGeom>
                        </pic:spPr>
                      </pic:pic>
                    </a:graphicData>
                  </a:graphic>
                </wp:inline>
              </w:drawing>
            </w:r>
          </w:p>
        </w:tc>
      </w:tr>
      <w:tr w:rsidR="00DE4881" w14:paraId="4983B4F7" w14:textId="77777777" w:rsidTr="00DE4881">
        <w:tc>
          <w:tcPr>
            <w:tcW w:w="6974" w:type="dxa"/>
          </w:tcPr>
          <w:p w14:paraId="72B19EEF" w14:textId="07158FA0" w:rsidR="00DE4881" w:rsidRPr="00DE4881" w:rsidRDefault="00DE4881" w:rsidP="00DE4881">
            <w:pPr>
              <w:pStyle w:val="NoSpacing"/>
              <w:jc w:val="center"/>
              <w:rPr>
                <w:i/>
              </w:rPr>
            </w:pPr>
            <w:r>
              <w:rPr>
                <w:i/>
              </w:rPr>
              <w:t>A single room selected for deletion.</w:t>
            </w:r>
          </w:p>
        </w:tc>
        <w:tc>
          <w:tcPr>
            <w:tcW w:w="6974" w:type="dxa"/>
          </w:tcPr>
          <w:p w14:paraId="232B26FE" w14:textId="1FC83753" w:rsidR="00DE4881" w:rsidRPr="00DE4881" w:rsidRDefault="00DE4881" w:rsidP="00DE4881">
            <w:pPr>
              <w:pStyle w:val="NoSpacing"/>
              <w:jc w:val="center"/>
              <w:rPr>
                <w:i/>
              </w:rPr>
            </w:pPr>
            <w:r>
              <w:rPr>
                <w:i/>
              </w:rPr>
              <w:t>The single room that has now been deleted.</w:t>
            </w:r>
          </w:p>
        </w:tc>
      </w:tr>
    </w:tbl>
    <w:p w14:paraId="75C3F91D" w14:textId="77777777" w:rsidR="00DE4881" w:rsidRDefault="00DE4881" w:rsidP="00DE4881">
      <w:pPr>
        <w:pStyle w:val="NoSpacing"/>
      </w:pPr>
    </w:p>
    <w:tbl>
      <w:tblPr>
        <w:tblStyle w:val="TableGrid"/>
        <w:tblW w:w="0" w:type="auto"/>
        <w:tblLook w:val="04A0" w:firstRow="1" w:lastRow="0" w:firstColumn="1" w:lastColumn="0" w:noHBand="0" w:noVBand="1"/>
      </w:tblPr>
      <w:tblGrid>
        <w:gridCol w:w="6833"/>
        <w:gridCol w:w="7341"/>
      </w:tblGrid>
      <w:tr w:rsidR="00E11E2C" w14:paraId="7AFB4693" w14:textId="77777777" w:rsidTr="00E11E2C">
        <w:tc>
          <w:tcPr>
            <w:tcW w:w="6974" w:type="dxa"/>
          </w:tcPr>
          <w:p w14:paraId="05B91996" w14:textId="1D99B8A2" w:rsidR="00E11E2C" w:rsidRDefault="00E11E2C" w:rsidP="00DE4881">
            <w:pPr>
              <w:pStyle w:val="NoSpacing"/>
            </w:pPr>
            <w:r>
              <w:rPr>
                <w:noProof/>
              </w:rPr>
              <w:lastRenderedPageBreak/>
              <w:drawing>
                <wp:inline distT="0" distB="0" distL="0" distR="0" wp14:anchorId="2D4CDDF1" wp14:editId="2AF151A7">
                  <wp:extent cx="4152900" cy="38863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6762" cy="3908705"/>
                          </a:xfrm>
                          <a:prstGeom prst="rect">
                            <a:avLst/>
                          </a:prstGeom>
                        </pic:spPr>
                      </pic:pic>
                    </a:graphicData>
                  </a:graphic>
                </wp:inline>
              </w:drawing>
            </w:r>
          </w:p>
        </w:tc>
        <w:tc>
          <w:tcPr>
            <w:tcW w:w="6974" w:type="dxa"/>
          </w:tcPr>
          <w:p w14:paraId="2917393B" w14:textId="63FCA238" w:rsidR="00E11E2C" w:rsidRDefault="00E11E2C" w:rsidP="00DE4881">
            <w:pPr>
              <w:pStyle w:val="NoSpacing"/>
            </w:pPr>
            <w:r>
              <w:rPr>
                <w:noProof/>
              </w:rPr>
              <w:drawing>
                <wp:inline distT="0" distB="0" distL="0" distR="0" wp14:anchorId="6DE82B23" wp14:editId="59976D0C">
                  <wp:extent cx="4524375" cy="124665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9980" cy="1275749"/>
                          </a:xfrm>
                          <a:prstGeom prst="rect">
                            <a:avLst/>
                          </a:prstGeom>
                        </pic:spPr>
                      </pic:pic>
                    </a:graphicData>
                  </a:graphic>
                </wp:inline>
              </w:drawing>
            </w:r>
          </w:p>
        </w:tc>
      </w:tr>
      <w:tr w:rsidR="00E11E2C" w14:paraId="45994511" w14:textId="77777777" w:rsidTr="00E11E2C">
        <w:tc>
          <w:tcPr>
            <w:tcW w:w="6974" w:type="dxa"/>
          </w:tcPr>
          <w:p w14:paraId="14CF73CF" w14:textId="23FB84CE" w:rsidR="00E11E2C" w:rsidRPr="00E11E2C" w:rsidRDefault="00E11E2C" w:rsidP="00E11E2C">
            <w:pPr>
              <w:pStyle w:val="NoSpacing"/>
              <w:jc w:val="center"/>
              <w:rPr>
                <w:i/>
              </w:rPr>
            </w:pPr>
            <w:r>
              <w:rPr>
                <w:i/>
              </w:rPr>
              <w:t>All rooms are selected for deletion.</w:t>
            </w:r>
          </w:p>
        </w:tc>
        <w:tc>
          <w:tcPr>
            <w:tcW w:w="6974" w:type="dxa"/>
          </w:tcPr>
          <w:p w14:paraId="759A9028" w14:textId="03228E55" w:rsidR="00E11E2C" w:rsidRPr="00E11E2C" w:rsidRDefault="00E11E2C" w:rsidP="00E11E2C">
            <w:pPr>
              <w:pStyle w:val="NoSpacing"/>
              <w:jc w:val="center"/>
              <w:rPr>
                <w:i/>
              </w:rPr>
            </w:pPr>
            <w:r>
              <w:rPr>
                <w:i/>
              </w:rPr>
              <w:t>All rooms are deleted.</w:t>
            </w:r>
          </w:p>
        </w:tc>
      </w:tr>
    </w:tbl>
    <w:p w14:paraId="64F4DEC2" w14:textId="77777777" w:rsidR="00E11E2C" w:rsidRDefault="00E11E2C" w:rsidP="00E11E2C">
      <w:pPr>
        <w:pStyle w:val="NoSpacing"/>
        <w:jc w:val="center"/>
      </w:pPr>
    </w:p>
    <w:p w14:paraId="0AC356B1" w14:textId="77777777" w:rsidR="007542A2" w:rsidRDefault="004E0924">
      <w:pPr>
        <w:pStyle w:val="Heading4"/>
        <w:contextualSpacing w:val="0"/>
      </w:pPr>
      <w:r>
        <w:t>viewAllUsers.php.1</w:t>
      </w:r>
    </w:p>
    <w:p w14:paraId="02E18B0A" w14:textId="77777777" w:rsidR="007542A2" w:rsidRDefault="007542A2"/>
    <w:tbl>
      <w:tblPr>
        <w:tblStyle w:val="afffff3"/>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9"/>
        <w:gridCol w:w="6979"/>
      </w:tblGrid>
      <w:tr w:rsidR="007542A2" w14:paraId="66C9A599" w14:textId="77777777">
        <w:tc>
          <w:tcPr>
            <w:tcW w:w="6979" w:type="dxa"/>
            <w:tcMar>
              <w:top w:w="100" w:type="dxa"/>
              <w:left w:w="100" w:type="dxa"/>
              <w:bottom w:w="100" w:type="dxa"/>
              <w:right w:w="100" w:type="dxa"/>
            </w:tcMar>
          </w:tcPr>
          <w:p w14:paraId="219F9DBB" w14:textId="77777777" w:rsidR="007542A2" w:rsidRDefault="004E0924">
            <w:pPr>
              <w:widowControl w:val="0"/>
              <w:spacing w:line="240" w:lineRule="auto"/>
              <w:jc w:val="center"/>
            </w:pPr>
            <w:r>
              <w:rPr>
                <w:noProof/>
              </w:rPr>
              <w:lastRenderedPageBreak/>
              <w:drawing>
                <wp:inline distT="114300" distB="114300" distL="114300" distR="114300" wp14:anchorId="4AE5282E" wp14:editId="544357C8">
                  <wp:extent cx="4325585" cy="3614738"/>
                  <wp:effectExtent l="0" t="0" r="0" b="0"/>
                  <wp:docPr id="1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4325585" cy="3614738"/>
                          </a:xfrm>
                          <a:prstGeom prst="rect">
                            <a:avLst/>
                          </a:prstGeom>
                          <a:ln/>
                        </pic:spPr>
                      </pic:pic>
                    </a:graphicData>
                  </a:graphic>
                </wp:inline>
              </w:drawing>
            </w:r>
          </w:p>
        </w:tc>
        <w:tc>
          <w:tcPr>
            <w:tcW w:w="6979" w:type="dxa"/>
            <w:tcMar>
              <w:top w:w="100" w:type="dxa"/>
              <w:left w:w="100" w:type="dxa"/>
              <w:bottom w:w="100" w:type="dxa"/>
              <w:right w:w="100" w:type="dxa"/>
            </w:tcMar>
          </w:tcPr>
          <w:p w14:paraId="0372D107" w14:textId="77777777" w:rsidR="007542A2" w:rsidRDefault="004E0924">
            <w:pPr>
              <w:widowControl w:val="0"/>
              <w:spacing w:line="240" w:lineRule="auto"/>
              <w:jc w:val="center"/>
            </w:pPr>
            <w:r>
              <w:rPr>
                <w:noProof/>
              </w:rPr>
              <w:drawing>
                <wp:inline distT="114300" distB="114300" distL="114300" distR="114300" wp14:anchorId="368B8327" wp14:editId="21332D70">
                  <wp:extent cx="4276725" cy="3975100"/>
                  <wp:effectExtent l="0" t="0" r="0" b="0"/>
                  <wp:docPr id="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6"/>
                          <a:srcRect/>
                          <a:stretch>
                            <a:fillRect/>
                          </a:stretch>
                        </pic:blipFill>
                        <pic:spPr>
                          <a:xfrm>
                            <a:off x="0" y="0"/>
                            <a:ext cx="4276725" cy="3975100"/>
                          </a:xfrm>
                          <a:prstGeom prst="rect">
                            <a:avLst/>
                          </a:prstGeom>
                          <a:ln/>
                        </pic:spPr>
                      </pic:pic>
                    </a:graphicData>
                  </a:graphic>
                </wp:inline>
              </w:drawing>
            </w:r>
          </w:p>
        </w:tc>
      </w:tr>
      <w:tr w:rsidR="007542A2" w14:paraId="77E5809F" w14:textId="77777777">
        <w:tc>
          <w:tcPr>
            <w:tcW w:w="6979" w:type="dxa"/>
            <w:tcMar>
              <w:top w:w="100" w:type="dxa"/>
              <w:left w:w="100" w:type="dxa"/>
              <w:bottom w:w="100" w:type="dxa"/>
              <w:right w:w="100" w:type="dxa"/>
            </w:tcMar>
          </w:tcPr>
          <w:p w14:paraId="60E2D74A" w14:textId="77777777" w:rsidR="007542A2" w:rsidRDefault="004E0924">
            <w:pPr>
              <w:widowControl w:val="0"/>
              <w:spacing w:line="240" w:lineRule="auto"/>
              <w:jc w:val="center"/>
            </w:pPr>
            <w:r>
              <w:rPr>
                <w:i/>
              </w:rPr>
              <w:t>Clicking on the button to edit a particular user’s details.</w:t>
            </w:r>
          </w:p>
        </w:tc>
        <w:tc>
          <w:tcPr>
            <w:tcW w:w="6979" w:type="dxa"/>
            <w:tcMar>
              <w:top w:w="100" w:type="dxa"/>
              <w:left w:w="100" w:type="dxa"/>
              <w:bottom w:w="100" w:type="dxa"/>
              <w:right w:w="100" w:type="dxa"/>
            </w:tcMar>
          </w:tcPr>
          <w:p w14:paraId="796A239F" w14:textId="77777777" w:rsidR="007542A2" w:rsidRDefault="004E0924">
            <w:pPr>
              <w:widowControl w:val="0"/>
              <w:spacing w:line="240" w:lineRule="auto"/>
              <w:jc w:val="center"/>
            </w:pPr>
            <w:r>
              <w:rPr>
                <w:i/>
              </w:rPr>
              <w:t>Take to the correct edit screen.</w:t>
            </w:r>
          </w:p>
        </w:tc>
      </w:tr>
    </w:tbl>
    <w:p w14:paraId="3A844953" w14:textId="77777777" w:rsidR="007542A2" w:rsidRDefault="007542A2"/>
    <w:p w14:paraId="7FFDCED7" w14:textId="77777777" w:rsidR="007542A2" w:rsidRDefault="004E0924">
      <w:pPr>
        <w:pStyle w:val="Heading2"/>
        <w:contextualSpacing w:val="0"/>
      </w:pPr>
      <w:bookmarkStart w:id="358" w:name="h.5h0nquryqnt7" w:colFirst="0" w:colLast="0"/>
      <w:bookmarkStart w:id="359" w:name="_Toc448908078"/>
      <w:bookmarkEnd w:id="358"/>
      <w:r>
        <w:t>Comments from the Client</w:t>
      </w:r>
      <w:bookmarkEnd w:id="359"/>
    </w:p>
    <w:p w14:paraId="46F4F834" w14:textId="77777777" w:rsidR="007542A2" w:rsidRDefault="004E0924">
      <w:r>
        <w:rPr>
          <w:b/>
        </w:rPr>
        <w:t>Mr Jacobs</w:t>
      </w:r>
      <w:r>
        <w:t>: “</w:t>
      </w:r>
      <w:r>
        <w:rPr>
          <w:i/>
        </w:rPr>
        <w:t>I am very impressed with the extensiveness of the testing; I am confident that the system will be very robust.</w:t>
      </w:r>
    </w:p>
    <w:p w14:paraId="3EE2C486" w14:textId="77777777" w:rsidR="007542A2" w:rsidRDefault="007542A2"/>
    <w:p w14:paraId="1C9A1628" w14:textId="77777777" w:rsidR="007542A2" w:rsidRDefault="004E0924">
      <w:r>
        <w:rPr>
          <w:i/>
        </w:rPr>
        <w:t>Adam can improve by making every page consistent; on some of the pages, titles are not in the same format as the ones on the previous page. I can imagine this becoming annoying or distracting for some of the users.</w:t>
      </w:r>
      <w:r>
        <w:t>”</w:t>
      </w:r>
    </w:p>
    <w:p w14:paraId="5D2E9857" w14:textId="2DD0DA1F" w:rsidR="007542A2" w:rsidRDefault="001E1870" w:rsidP="002403D7">
      <w:r>
        <w:rPr>
          <w:noProof/>
        </w:rPr>
        <w:drawing>
          <wp:inline distT="0" distB="0" distL="0" distR="0" wp14:anchorId="404C9860" wp14:editId="557E6ECB">
            <wp:extent cx="1152525" cy="838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r w:rsidR="004E0924">
        <w:br w:type="page"/>
      </w:r>
      <w:bookmarkStart w:id="360" w:name="h.i43z1nbmbq9n" w:colFirst="0" w:colLast="0"/>
      <w:bookmarkEnd w:id="360"/>
    </w:p>
    <w:p w14:paraId="5F971EBD" w14:textId="77777777" w:rsidR="007542A2" w:rsidRDefault="004E0924" w:rsidP="002403D7">
      <w:pPr>
        <w:jc w:val="center"/>
      </w:pPr>
      <w:r>
        <w:rPr>
          <w:color w:val="3C78D8"/>
          <w:sz w:val="140"/>
          <w:szCs w:val="140"/>
        </w:rPr>
        <w:lastRenderedPageBreak/>
        <w:t>Systems Maintenance</w:t>
      </w:r>
    </w:p>
    <w:p w14:paraId="43833065" w14:textId="77777777" w:rsidR="007542A2" w:rsidRDefault="004E0924" w:rsidP="002403D7">
      <w:pPr>
        <w:jc w:val="center"/>
      </w:pPr>
      <w:r>
        <w:rPr>
          <w:color w:val="FFFFFF"/>
          <w:sz w:val="144"/>
          <w:szCs w:val="144"/>
          <w:shd w:val="clear" w:color="auto" w:fill="3C78D8"/>
        </w:rPr>
        <w:t>E</w:t>
      </w:r>
    </w:p>
    <w:p w14:paraId="1AE47693" w14:textId="77777777" w:rsidR="007542A2" w:rsidRDefault="004E0924">
      <w:r>
        <w:rPr>
          <w:noProof/>
        </w:rPr>
        <w:drawing>
          <wp:anchor distT="0" distB="0" distL="114300" distR="114300" simplePos="0" relativeHeight="251659264" behindDoc="0" locked="0" layoutInCell="1" allowOverlap="1" wp14:anchorId="67618856" wp14:editId="6C42F37D">
            <wp:simplePos x="914400" y="3498112"/>
            <wp:positionH relativeFrom="column">
              <wp:align>center</wp:align>
            </wp:positionH>
            <wp:positionV relativeFrom="paragraph">
              <wp:posOffset>0</wp:posOffset>
            </wp:positionV>
            <wp:extent cx="2844000" cy="2635200"/>
            <wp:effectExtent l="0" t="0" r="0" b="0"/>
            <wp:wrapSquare wrapText="bothSides"/>
            <wp:docPr id="32"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107">
                      <a:extLst>
                        <a:ext uri="{28A0092B-C50C-407E-A947-70E740481C1C}">
                          <a14:useLocalDpi xmlns:a14="http://schemas.microsoft.com/office/drawing/2010/main" val="0"/>
                        </a:ext>
                      </a:extLst>
                    </a:blip>
                    <a:srcRect l="14049" r="35087"/>
                    <a:stretch>
                      <a:fillRect/>
                    </a:stretch>
                  </pic:blipFill>
                  <pic:spPr>
                    <a:xfrm>
                      <a:off x="0" y="0"/>
                      <a:ext cx="2844000" cy="2635200"/>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49A59DC0" w14:textId="77777777" w:rsidR="007542A2" w:rsidRDefault="007542A2">
      <w:pPr>
        <w:jc w:val="center"/>
      </w:pPr>
    </w:p>
    <w:p w14:paraId="71A19900" w14:textId="4693FE5F" w:rsidR="007542A2" w:rsidRDefault="004E0924" w:rsidP="00F71E3B">
      <w:pPr>
        <w:pStyle w:val="Heading1"/>
        <w:ind w:left="720" w:hanging="720"/>
        <w:contextualSpacing w:val="0"/>
      </w:pPr>
      <w:bookmarkStart w:id="361" w:name="h.d8cxxad4rz3e" w:colFirst="0" w:colLast="0"/>
      <w:bookmarkStart w:id="362" w:name="_System_Maintenance"/>
      <w:bookmarkStart w:id="363" w:name="_Toc448908079"/>
      <w:bookmarkEnd w:id="361"/>
      <w:bookmarkEnd w:id="362"/>
      <w:r>
        <w:t>System Maintenance</w:t>
      </w:r>
      <w:bookmarkEnd w:id="363"/>
    </w:p>
    <w:p w14:paraId="5F77956D" w14:textId="77777777" w:rsidR="007542A2" w:rsidRDefault="004E0924">
      <w:r>
        <w:t>On the whole, the system is modularised into separate php documents. Each page usually has at least one major function that adds to the total functionality of the system. There are also pages that are ‘included’ on other pages; these are things like the class instance for connecting to the database and functions that are used and called globally throughout the system.</w:t>
      </w:r>
    </w:p>
    <w:p w14:paraId="09AC5D54" w14:textId="77777777" w:rsidR="007542A2" w:rsidRDefault="007542A2"/>
    <w:p w14:paraId="6D1BA0BA" w14:textId="77777777" w:rsidR="0011374B" w:rsidRDefault="004E0924">
      <w:r>
        <w:t xml:space="preserve">The entire functionality of the system is explained in detail in the testing </w:t>
      </w:r>
    </w:p>
    <w:p w14:paraId="3485141E" w14:textId="52FC3EAE" w:rsidR="007542A2" w:rsidRDefault="00E02C95">
      <w:r>
        <w:t xml:space="preserve"> (</w:t>
      </w:r>
      <w:r w:rsidR="00053790">
        <w:t xml:space="preserve">section </w:t>
      </w:r>
      <w:hyperlink w:anchor="_System_Testing" w:history="1">
        <w:r w:rsidRPr="00E02C95">
          <w:rPr>
            <w:rStyle w:val="Hyperlink"/>
          </w:rPr>
          <w:t>D</w:t>
        </w:r>
      </w:hyperlink>
      <w:r w:rsidR="00053790">
        <w:t>, page 236</w:t>
      </w:r>
      <w:r>
        <w:t>)</w:t>
      </w:r>
      <w:r w:rsidR="004E0924">
        <w:t>.</w:t>
      </w:r>
    </w:p>
    <w:p w14:paraId="70618A01" w14:textId="77777777" w:rsidR="007542A2" w:rsidRDefault="004E0924">
      <w:pPr>
        <w:pStyle w:val="Heading2"/>
        <w:contextualSpacing w:val="0"/>
      </w:pPr>
      <w:bookmarkStart w:id="364" w:name="h.a1ig3su55frc" w:colFirst="0" w:colLast="0"/>
      <w:bookmarkStart w:id="365" w:name="_Toc448908080"/>
      <w:bookmarkEnd w:id="364"/>
      <w:r>
        <w:t>System Overview</w:t>
      </w:r>
      <w:bookmarkEnd w:id="365"/>
    </w:p>
    <w:p w14:paraId="68F830A9" w14:textId="704B3154" w:rsidR="007542A2" w:rsidRDefault="004E0924">
      <w:r>
        <w:t>The room booking system I have developed for Kings Priory School will be used to book rooms for teachers throughout the school. It will also allow for administrators to manage users, by creating logins and passwords, and will allow for students to view events for a given teacher or room.</w:t>
      </w:r>
    </w:p>
    <w:p w14:paraId="3BB389F0" w14:textId="71BF9679" w:rsidR="00A43027" w:rsidRDefault="00A43027">
      <w:pPr>
        <w:pStyle w:val="Heading2"/>
        <w:contextualSpacing w:val="0"/>
      </w:pPr>
      <w:bookmarkStart w:id="366" w:name="h.17uaa2vpy6j2" w:colFirst="0" w:colLast="0"/>
      <w:bookmarkStart w:id="367" w:name="_Toc448908081"/>
      <w:bookmarkEnd w:id="366"/>
      <w:r>
        <w:t>Difficult Aspects of the System</w:t>
      </w:r>
      <w:bookmarkEnd w:id="367"/>
    </w:p>
    <w:p w14:paraId="273FA7A1" w14:textId="252C5009" w:rsidR="00A43027" w:rsidRPr="008A017E" w:rsidRDefault="00A43027" w:rsidP="00A43027">
      <w:pPr>
        <w:rPr>
          <w:i/>
        </w:rPr>
      </w:pPr>
      <w:r w:rsidRPr="008A017E">
        <w:rPr>
          <w:i/>
        </w:rPr>
        <w:t>Some aspects of the system</w:t>
      </w:r>
      <w:r w:rsidR="008A017E" w:rsidRPr="008A017E">
        <w:rPr>
          <w:i/>
        </w:rPr>
        <w:t xml:space="preserve"> can be quite hard to understand. These aspects have been explained in detail below to ensure that readers fully understand how those aspects function.</w:t>
      </w:r>
    </w:p>
    <w:p w14:paraId="4CA9B25C" w14:textId="77777777" w:rsidR="008A017E" w:rsidRDefault="008A017E" w:rsidP="00A43027"/>
    <w:p w14:paraId="672CBE1A" w14:textId="31FD736D" w:rsidR="00037AF3" w:rsidRDefault="008A017E" w:rsidP="00A43027">
      <w:r>
        <w:t>Before the system can actually be used, the site has to first be setup with an initial administrative user (details of how to do this can be found in the user manual section</w:t>
      </w:r>
      <w:r w:rsidR="008822D5">
        <w:t xml:space="preserve"> (</w:t>
      </w:r>
      <w:r w:rsidR="00053790">
        <w:t xml:space="preserve">section </w:t>
      </w:r>
      <w:hyperlink w:anchor="_Setting_up_the" w:history="1">
        <w:r w:rsidR="008822D5" w:rsidRPr="008822D5">
          <w:rPr>
            <w:rStyle w:val="Hyperlink"/>
          </w:rPr>
          <w:t>H.1.2</w:t>
        </w:r>
      </w:hyperlink>
      <w:r w:rsidR="008822D5">
        <w:t>, page e)</w:t>
      </w:r>
      <w:r>
        <w:t>). From there, the administrative user can then add more users of one of the following types: Guest, Student, Teacher and Administrator; each of these types of users can perform different tasks (and more of this is explained through the design, technical solution, system testing</w:t>
      </w:r>
      <w:r w:rsidR="00037AF3">
        <w:t>, and user manual sections) and these different user levels are critical to the functionality of the system.</w:t>
      </w:r>
    </w:p>
    <w:p w14:paraId="25EE55DA" w14:textId="77777777" w:rsidR="00037AF3" w:rsidRDefault="00037AF3" w:rsidP="00A43027"/>
    <w:p w14:paraId="5FFB89B2" w14:textId="76F8F61C" w:rsidR="00037AF3" w:rsidRDefault="00037AF3" w:rsidP="00A43027">
      <w:r>
        <w:t>There are also four main data items that help the system function — these are: Events, users, rooms and holidays. Each of these have different add screens, and each of them have an addition by import or singly (with the exception of holidays, where events may only be added singly).</w:t>
      </w:r>
    </w:p>
    <w:p w14:paraId="48067B8B" w14:textId="77777777" w:rsidR="00037AF3" w:rsidRDefault="00037AF3" w:rsidP="00A43027"/>
    <w:p w14:paraId="3BBE6893" w14:textId="260D273B" w:rsidR="00037AF3" w:rsidRDefault="00037AF3" w:rsidP="00A43027">
      <w:r>
        <w:lastRenderedPageBreak/>
        <w:t>If an event that has been added by import contains any new teacher IDs, records corresponding to the newly added teacher IDs will be created in the users table. By default, the password for these users will be ‘password’; this should then be changed as soon as possible by an administrator.</w:t>
      </w:r>
    </w:p>
    <w:p w14:paraId="767DDEB5" w14:textId="77777777" w:rsidR="00A65945" w:rsidRDefault="00A65945" w:rsidP="00A43027"/>
    <w:p w14:paraId="55D5B758" w14:textId="716C76D0" w:rsidR="00A65945" w:rsidRDefault="00A65945" w:rsidP="00A43027">
      <w:r>
        <w:t>Similarly, if any rooms are contained in the event import don’t already exist, they will be created with a corresponding room ID; however, the capacity will be set to 0 (since there is no data available to set them to anything else) so these should be updated when the administrator has the opportunity.</w:t>
      </w:r>
    </w:p>
    <w:p w14:paraId="02228CC3" w14:textId="77777777" w:rsidR="007C2899" w:rsidRDefault="007C2899" w:rsidP="00A43027"/>
    <w:p w14:paraId="027ECB18" w14:textId="6341EABF" w:rsidR="007C2899" w:rsidRPr="00A43027" w:rsidRDefault="007C2899" w:rsidP="00A43027">
      <w:r>
        <w:t xml:space="preserve">The ability to add holidays is also a big feature included in this system; this allows for an administrator to create repeated bookings without any bookings being created over a set period of dates (which are referred to as holidays in this system). Details of how to create repeated bookings that don’t occur on holidays, see the </w:t>
      </w:r>
      <w:r w:rsidR="00DD0D45">
        <w:t>user manual</w:t>
      </w:r>
      <w:r>
        <w:t xml:space="preserve"> section</w:t>
      </w:r>
      <w:r w:rsidR="00DD0D45">
        <w:t xml:space="preserve"> (</w:t>
      </w:r>
      <w:r w:rsidR="00053790">
        <w:t xml:space="preserve">section </w:t>
      </w:r>
      <w:hyperlink w:anchor="_By_Import" w:history="1">
        <w:r w:rsidR="00DD0D45">
          <w:rPr>
            <w:rStyle w:val="Hyperlink"/>
          </w:rPr>
          <w:t>H.2.3.1</w:t>
        </w:r>
      </w:hyperlink>
      <w:r w:rsidR="00DD0D45">
        <w:t>, page aa)</w:t>
      </w:r>
      <w:r>
        <w:t>.</w:t>
      </w:r>
    </w:p>
    <w:p w14:paraId="146FBD9B" w14:textId="77777777" w:rsidR="007542A2" w:rsidRDefault="004E0924">
      <w:pPr>
        <w:pStyle w:val="Heading2"/>
        <w:contextualSpacing w:val="0"/>
      </w:pPr>
      <w:bookmarkStart w:id="368" w:name="_Toc448908082"/>
      <w:r>
        <w:t>A Sample of Detailed Algorithm Design</w:t>
      </w:r>
      <w:bookmarkEnd w:id="368"/>
    </w:p>
    <w:p w14:paraId="1DC9A09A" w14:textId="1CAFEFA1" w:rsidR="007542A2" w:rsidRDefault="0011374B">
      <w:r>
        <w:t xml:space="preserve">Samples of some detailed algorithm design can be found </w:t>
      </w:r>
    </w:p>
    <w:p w14:paraId="5B22FDC0" w14:textId="77777777" w:rsidR="007542A2" w:rsidRDefault="004E0924">
      <w:pPr>
        <w:pStyle w:val="Heading2"/>
        <w:contextualSpacing w:val="0"/>
      </w:pPr>
      <w:bookmarkStart w:id="369" w:name="h.iqqxz7ftpysi" w:colFirst="0" w:colLast="0"/>
      <w:bookmarkStart w:id="370" w:name="_Procedure_and_Variable"/>
      <w:bookmarkStart w:id="371" w:name="_Toc448908083"/>
      <w:bookmarkEnd w:id="369"/>
      <w:bookmarkEnd w:id="370"/>
      <w:r>
        <w:t>Procedure and Variable Description List</w:t>
      </w:r>
      <w:bookmarkEnd w:id="371"/>
    </w:p>
    <w:p w14:paraId="3940D6F2" w14:textId="2194E60B" w:rsidR="008B5A40" w:rsidRPr="008B5A40" w:rsidRDefault="008B5A40" w:rsidP="008B5A40">
      <w:pPr>
        <w:pStyle w:val="Heading3"/>
        <w:contextualSpacing w:val="0"/>
      </w:pPr>
      <w:bookmarkStart w:id="372" w:name="_Toc448908084"/>
      <w:r>
        <w:t>Variable Lists for The OpenDB Class</w:t>
      </w:r>
      <w:bookmarkEnd w:id="372"/>
    </w:p>
    <w:p w14:paraId="686D855D" w14:textId="7C0865EF" w:rsidR="007542A2" w:rsidRDefault="004E0924">
      <w:pPr>
        <w:pStyle w:val="Subtitle"/>
        <w:contextualSpacing w:val="0"/>
      </w:pPr>
      <w:bookmarkStart w:id="373" w:name="h.rop41jw182xy" w:colFirst="0" w:colLast="0"/>
      <w:bookmarkEnd w:id="373"/>
      <w:r>
        <w:t xml:space="preserve">(C): Class, (F): Function; (A): Array; (V): Variable; </w:t>
      </w:r>
      <w:r w:rsidR="001721EA">
        <w:t>within</w:t>
      </w:r>
      <w:r>
        <w:t xml:space="preserve"> functions: (A)/(V) = {some value}, is the default value for that function</w:t>
      </w:r>
    </w:p>
    <w:p w14:paraId="4CA24016" w14:textId="77777777" w:rsidR="007542A2" w:rsidRDefault="004E0924">
      <w:pPr>
        <w:numPr>
          <w:ilvl w:val="0"/>
          <w:numId w:val="36"/>
        </w:numPr>
        <w:ind w:hanging="360"/>
        <w:contextualSpacing/>
      </w:pPr>
      <w:r>
        <w:rPr>
          <w:b/>
        </w:rPr>
        <w:t>(C)</w:t>
      </w:r>
      <w:r>
        <w:t xml:space="preserve"> openDB </w:t>
      </w:r>
      <w:r>
        <w:rPr>
          <w:color w:val="999999"/>
        </w:rPr>
        <w:t>// A class used for opening a database connection.</w:t>
      </w:r>
    </w:p>
    <w:p w14:paraId="07817D23" w14:textId="77777777" w:rsidR="007542A2" w:rsidRDefault="004E0924">
      <w:pPr>
        <w:numPr>
          <w:ilvl w:val="1"/>
          <w:numId w:val="36"/>
        </w:numPr>
        <w:ind w:hanging="360"/>
        <w:contextualSpacing/>
      </w:pPr>
      <w:r>
        <w:t>(</w:t>
      </w:r>
      <w:r>
        <w:rPr>
          <w:b/>
        </w:rPr>
        <w:t>F</w:t>
      </w:r>
      <w:r>
        <w:t>) __CONSTRUCT((</w:t>
      </w:r>
      <w:r>
        <w:rPr>
          <w:b/>
        </w:rPr>
        <w:t>V</w:t>
      </w:r>
      <w:r>
        <w:t>) host = "localhost", (</w:t>
      </w:r>
      <w:r>
        <w:rPr>
          <w:b/>
        </w:rPr>
        <w:t>V</w:t>
      </w:r>
      <w:r>
        <w:t>) username = "root", (</w:t>
      </w:r>
      <w:r>
        <w:rPr>
          <w:b/>
        </w:rPr>
        <w:t>V</w:t>
      </w:r>
      <w:r>
        <w:t>) password = "root", (</w:t>
      </w:r>
      <w:r>
        <w:rPr>
          <w:b/>
        </w:rPr>
        <w:t>V</w:t>
      </w:r>
      <w:r>
        <w:t xml:space="preserve">) database = "bookingSystem") </w:t>
      </w:r>
    </w:p>
    <w:p w14:paraId="0DAA65D5" w14:textId="77777777" w:rsidR="007542A2" w:rsidRDefault="004E0924">
      <w:pPr>
        <w:numPr>
          <w:ilvl w:val="2"/>
          <w:numId w:val="36"/>
        </w:numPr>
        <w:ind w:hanging="360"/>
        <w:contextualSpacing/>
      </w:pPr>
      <w:r>
        <w:t xml:space="preserve">Public. </w:t>
      </w:r>
    </w:p>
    <w:p w14:paraId="5D11661B" w14:textId="77777777" w:rsidR="007542A2" w:rsidRDefault="004E0924">
      <w:pPr>
        <w:numPr>
          <w:ilvl w:val="2"/>
          <w:numId w:val="36"/>
        </w:numPr>
        <w:ind w:hanging="360"/>
        <w:contextualSpacing/>
      </w:pPr>
      <w:r>
        <w:t xml:space="preserve">Is automatically called on the creation of a new instance of the class. </w:t>
      </w:r>
    </w:p>
    <w:p w14:paraId="7F870FD1" w14:textId="77777777" w:rsidR="007542A2" w:rsidRDefault="004E0924">
      <w:pPr>
        <w:numPr>
          <w:ilvl w:val="2"/>
          <w:numId w:val="36"/>
        </w:numPr>
        <w:ind w:hanging="360"/>
        <w:contextualSpacing/>
      </w:pPr>
      <w:r>
        <w:t xml:space="preserve">It will set the class-level variables to the values of those provided as parameters in the creation of the instance of the class. </w:t>
      </w:r>
    </w:p>
    <w:p w14:paraId="7B76C859" w14:textId="77777777" w:rsidR="007542A2" w:rsidRDefault="004E0924">
      <w:pPr>
        <w:numPr>
          <w:ilvl w:val="1"/>
          <w:numId w:val="36"/>
        </w:numPr>
        <w:ind w:hanging="360"/>
        <w:contextualSpacing/>
      </w:pPr>
      <w:r>
        <w:t>(</w:t>
      </w:r>
      <w:r>
        <w:rPr>
          <w:b/>
        </w:rPr>
        <w:t>F</w:t>
      </w:r>
      <w:r>
        <w:t xml:space="preserve">) createDB() </w:t>
      </w:r>
    </w:p>
    <w:p w14:paraId="16F0EF40" w14:textId="77777777" w:rsidR="007542A2" w:rsidRDefault="004E0924">
      <w:pPr>
        <w:numPr>
          <w:ilvl w:val="2"/>
          <w:numId w:val="36"/>
        </w:numPr>
        <w:ind w:hanging="360"/>
        <w:contextualSpacing/>
      </w:pPr>
      <w:r>
        <w:lastRenderedPageBreak/>
        <w:t xml:space="preserve">Public. </w:t>
      </w:r>
    </w:p>
    <w:p w14:paraId="341739E6" w14:textId="77777777" w:rsidR="007542A2" w:rsidRDefault="004E0924">
      <w:pPr>
        <w:numPr>
          <w:ilvl w:val="2"/>
          <w:numId w:val="36"/>
        </w:numPr>
        <w:ind w:hanging="360"/>
        <w:contextualSpacing/>
      </w:pPr>
      <w:r>
        <w:t xml:space="preserve">Creates a database named by the variable during construction. </w:t>
      </w:r>
    </w:p>
    <w:p w14:paraId="7A15099D" w14:textId="77777777" w:rsidR="007542A2" w:rsidRDefault="004E0924">
      <w:pPr>
        <w:numPr>
          <w:ilvl w:val="2"/>
          <w:numId w:val="36"/>
        </w:numPr>
        <w:ind w:hanging="360"/>
        <w:contextualSpacing/>
      </w:pPr>
      <w:r>
        <w:t>Returns 'true' if creation is successful and 'false' if creation has failed with (</w:t>
      </w:r>
      <w:r>
        <w:rPr>
          <w:b/>
        </w:rPr>
        <w:t>F</w:t>
      </w:r>
      <w:r>
        <w:t xml:space="preserve">) returnLatestError returning error number and description. </w:t>
      </w:r>
    </w:p>
    <w:p w14:paraId="141EBCCE" w14:textId="77777777" w:rsidR="007542A2" w:rsidRDefault="004E0924">
      <w:pPr>
        <w:numPr>
          <w:ilvl w:val="2"/>
          <w:numId w:val="36"/>
        </w:numPr>
        <w:ind w:hanging="360"/>
        <w:contextualSpacing/>
      </w:pPr>
      <w:r>
        <w:t>This method takes no parameters because there is already a (</w:t>
      </w:r>
      <w:r>
        <w:rPr>
          <w:b/>
        </w:rPr>
        <w:t>V</w:t>
      </w:r>
      <w:r>
        <w:t xml:space="preserve">) database variable set for the entire class. This class should only be used for a single database connect; multiple database connections should create a new instance of the class. </w:t>
      </w:r>
    </w:p>
    <w:p w14:paraId="7A3DEC8B" w14:textId="77777777" w:rsidR="007542A2" w:rsidRDefault="004E0924">
      <w:pPr>
        <w:numPr>
          <w:ilvl w:val="1"/>
          <w:numId w:val="36"/>
        </w:numPr>
        <w:ind w:hanging="360"/>
        <w:contextualSpacing/>
      </w:pPr>
      <w:r>
        <w:t>(</w:t>
      </w:r>
      <w:r>
        <w:rPr>
          <w:b/>
        </w:rPr>
        <w:t>F</w:t>
      </w:r>
      <w:r>
        <w:t xml:space="preserve">) connect() </w:t>
      </w:r>
    </w:p>
    <w:p w14:paraId="34A89C2A" w14:textId="77777777" w:rsidR="007542A2" w:rsidRDefault="004E0924">
      <w:pPr>
        <w:numPr>
          <w:ilvl w:val="2"/>
          <w:numId w:val="36"/>
        </w:numPr>
        <w:ind w:hanging="360"/>
        <w:contextualSpacing/>
      </w:pPr>
      <w:r>
        <w:t xml:space="preserve">Private (is not needed by itself outside of the class). </w:t>
      </w:r>
    </w:p>
    <w:p w14:paraId="437BC0EA" w14:textId="77777777" w:rsidR="007542A2" w:rsidRDefault="004E0924">
      <w:pPr>
        <w:numPr>
          <w:ilvl w:val="2"/>
          <w:numId w:val="36"/>
        </w:numPr>
        <w:ind w:hanging="360"/>
        <w:contextualSpacing/>
      </w:pPr>
      <w:r>
        <w:t xml:space="preserve">Creates a connection to the database </w:t>
      </w:r>
    </w:p>
    <w:p w14:paraId="7DA499AF" w14:textId="77777777" w:rsidR="007542A2" w:rsidRDefault="004E0924">
      <w:pPr>
        <w:numPr>
          <w:ilvl w:val="2"/>
          <w:numId w:val="36"/>
        </w:numPr>
        <w:ind w:hanging="360"/>
        <w:contextualSpacing/>
      </w:pPr>
      <w:r>
        <w:t>Returns ‘false’ if the connection is unsuccessful and ‘true’ otherwise.</w:t>
      </w:r>
    </w:p>
    <w:p w14:paraId="2EA8D61F" w14:textId="77777777" w:rsidR="007542A2" w:rsidRDefault="004E0924">
      <w:pPr>
        <w:numPr>
          <w:ilvl w:val="1"/>
          <w:numId w:val="36"/>
        </w:numPr>
        <w:ind w:hanging="360"/>
        <w:contextualSpacing/>
      </w:pPr>
      <w:r>
        <w:t>(</w:t>
      </w:r>
      <w:r>
        <w:rPr>
          <w:b/>
        </w:rPr>
        <w:t>F</w:t>
      </w:r>
      <w:r>
        <w:t xml:space="preserve">) disconnect() </w:t>
      </w:r>
    </w:p>
    <w:p w14:paraId="1E2B2D5E" w14:textId="77777777" w:rsidR="007542A2" w:rsidRDefault="004E0924">
      <w:pPr>
        <w:numPr>
          <w:ilvl w:val="2"/>
          <w:numId w:val="36"/>
        </w:numPr>
        <w:ind w:hanging="360"/>
        <w:contextualSpacing/>
      </w:pPr>
      <w:r>
        <w:t>Private (is not needed by itself outside of the class).</w:t>
      </w:r>
    </w:p>
    <w:p w14:paraId="79783B46" w14:textId="77777777" w:rsidR="007542A2" w:rsidRDefault="004E0924">
      <w:pPr>
        <w:numPr>
          <w:ilvl w:val="2"/>
          <w:numId w:val="36"/>
        </w:numPr>
        <w:ind w:hanging="360"/>
        <w:contextualSpacing/>
      </w:pPr>
      <w:r>
        <w:t>Closes the connection to the database.</w:t>
      </w:r>
    </w:p>
    <w:p w14:paraId="1486DB40" w14:textId="77777777" w:rsidR="007542A2" w:rsidRDefault="004E0924">
      <w:pPr>
        <w:numPr>
          <w:ilvl w:val="2"/>
          <w:numId w:val="36"/>
        </w:numPr>
        <w:ind w:hanging="360"/>
        <w:contextualSpacing/>
      </w:pPr>
      <w:r>
        <w:t>Returns ‘false’ if the disconnection is unsuccessful and ‘true’ otherwise.</w:t>
      </w:r>
    </w:p>
    <w:p w14:paraId="1495F29B" w14:textId="77777777" w:rsidR="007542A2" w:rsidRDefault="004E0924">
      <w:pPr>
        <w:numPr>
          <w:ilvl w:val="1"/>
          <w:numId w:val="36"/>
        </w:numPr>
        <w:ind w:hanging="360"/>
        <w:contextualSpacing/>
      </w:pPr>
      <w:r>
        <w:t>(</w:t>
      </w:r>
      <w:r>
        <w:rPr>
          <w:b/>
        </w:rPr>
        <w:t>F</w:t>
      </w:r>
      <w:r>
        <w:t>) returnLatestError()</w:t>
      </w:r>
    </w:p>
    <w:p w14:paraId="5788DB4E" w14:textId="77777777" w:rsidR="007542A2" w:rsidRDefault="004E0924">
      <w:pPr>
        <w:numPr>
          <w:ilvl w:val="2"/>
          <w:numId w:val="36"/>
        </w:numPr>
        <w:ind w:hanging="360"/>
        <w:contextualSpacing/>
      </w:pPr>
      <w:r>
        <w:t>Public.</w:t>
      </w:r>
    </w:p>
    <w:p w14:paraId="3852259D" w14:textId="77777777" w:rsidR="007542A2" w:rsidRDefault="004E0924">
      <w:pPr>
        <w:numPr>
          <w:ilvl w:val="2"/>
          <w:numId w:val="36"/>
        </w:numPr>
        <w:ind w:hanging="360"/>
        <w:contextualSpacing/>
      </w:pPr>
      <w:r>
        <w:t>Returns an array consisting of two elements: the latest error number; and the latest correction error description.</w:t>
      </w:r>
    </w:p>
    <w:p w14:paraId="4279CF8D" w14:textId="77777777" w:rsidR="007542A2" w:rsidRDefault="004E0924">
      <w:pPr>
        <w:numPr>
          <w:ilvl w:val="1"/>
          <w:numId w:val="36"/>
        </w:numPr>
        <w:ind w:hanging="360"/>
        <w:contextualSpacing/>
      </w:pPr>
      <w:r>
        <w:t>(</w:t>
      </w:r>
      <w:r>
        <w:rPr>
          <w:b/>
        </w:rPr>
        <w:t>F</w:t>
      </w:r>
      <w:r>
        <w:t>) deleteFromTable((</w:t>
      </w:r>
      <w:r>
        <w:rPr>
          <w:b/>
        </w:rPr>
        <w:t>V</w:t>
      </w:r>
      <w:r>
        <w:t>) table, (</w:t>
      </w:r>
      <w:r>
        <w:rPr>
          <w:b/>
        </w:rPr>
        <w:t>A</w:t>
      </w:r>
      <w:r>
        <w:t>) data)</w:t>
      </w:r>
    </w:p>
    <w:p w14:paraId="561C340E" w14:textId="77777777" w:rsidR="007542A2" w:rsidRDefault="004E0924">
      <w:pPr>
        <w:numPr>
          <w:ilvl w:val="2"/>
          <w:numId w:val="36"/>
        </w:numPr>
        <w:ind w:hanging="360"/>
        <w:contextualSpacing/>
      </w:pPr>
      <w:r>
        <w:t>Public.</w:t>
      </w:r>
    </w:p>
    <w:p w14:paraId="1305E324" w14:textId="77777777" w:rsidR="007542A2" w:rsidRDefault="004E0924">
      <w:pPr>
        <w:numPr>
          <w:ilvl w:val="2"/>
          <w:numId w:val="36"/>
        </w:numPr>
        <w:ind w:hanging="360"/>
        <w:contextualSpacing/>
      </w:pPr>
      <w:r>
        <w:t>Builds a query from the array, (</w:t>
      </w:r>
      <w:r>
        <w:rPr>
          <w:b/>
        </w:rPr>
        <w:t>A</w:t>
      </w:r>
      <w:r>
        <w:t>) data, by using a foreach loop. Inside the foreach loop, it will use the temporary variables: (</w:t>
      </w:r>
      <w:r>
        <w:rPr>
          <w:b/>
        </w:rPr>
        <w:t>V</w:t>
      </w:r>
      <w:r>
        <w:t>) column, as the data; and (</w:t>
      </w:r>
      <w:r>
        <w:rPr>
          <w:b/>
        </w:rPr>
        <w:t>V</w:t>
      </w:r>
      <w:r>
        <w:t>) value, as the key.</w:t>
      </w:r>
    </w:p>
    <w:p w14:paraId="63E79EB0" w14:textId="77777777" w:rsidR="007542A2" w:rsidRDefault="004E0924">
      <w:pPr>
        <w:numPr>
          <w:ilvl w:val="2"/>
          <w:numId w:val="36"/>
        </w:numPr>
        <w:ind w:hanging="360"/>
        <w:contextualSpacing/>
      </w:pPr>
      <w:r>
        <w:t>Returns false if the deletion was unsuccessful.</w:t>
      </w:r>
    </w:p>
    <w:p w14:paraId="47BFB222" w14:textId="77777777" w:rsidR="007542A2" w:rsidRDefault="004E0924">
      <w:pPr>
        <w:numPr>
          <w:ilvl w:val="1"/>
          <w:numId w:val="36"/>
        </w:numPr>
        <w:ind w:hanging="360"/>
        <w:contextualSpacing/>
      </w:pPr>
      <w:r>
        <w:t>(</w:t>
      </w:r>
      <w:r>
        <w:rPr>
          <w:b/>
        </w:rPr>
        <w:t>F</w:t>
      </w:r>
      <w:r>
        <w:t>) createTable((</w:t>
      </w:r>
      <w:r>
        <w:rPr>
          <w:b/>
        </w:rPr>
        <w:t>V</w:t>
      </w:r>
      <w:r>
        <w:t>) table, (</w:t>
      </w:r>
      <w:r>
        <w:rPr>
          <w:b/>
        </w:rPr>
        <w:t>A</w:t>
      </w:r>
      <w:r>
        <w:t>) data = NULL)</w:t>
      </w:r>
    </w:p>
    <w:p w14:paraId="2021A748" w14:textId="77777777" w:rsidR="007542A2" w:rsidRDefault="004E0924">
      <w:pPr>
        <w:numPr>
          <w:ilvl w:val="2"/>
          <w:numId w:val="36"/>
        </w:numPr>
        <w:ind w:hanging="360"/>
        <w:contextualSpacing/>
      </w:pPr>
      <w:r>
        <w:t>Public.</w:t>
      </w:r>
    </w:p>
    <w:p w14:paraId="461B4255" w14:textId="77777777" w:rsidR="007542A2" w:rsidRDefault="004E0924">
      <w:pPr>
        <w:numPr>
          <w:ilvl w:val="2"/>
          <w:numId w:val="36"/>
        </w:numPr>
        <w:ind w:hanging="360"/>
        <w:contextualSpacing/>
      </w:pPr>
      <w:r>
        <w:t>First, creates a table from the parameter, (</w:t>
      </w:r>
      <w:r>
        <w:rPr>
          <w:b/>
        </w:rPr>
        <w:t>V</w:t>
      </w:r>
      <w:r>
        <w:t>) table; it then loops through the array, (</w:t>
      </w:r>
      <w:r>
        <w:rPr>
          <w:b/>
        </w:rPr>
        <w:t>A</w:t>
      </w:r>
      <w:r>
        <w:t>) data, adding each element as a column to the table from the array.</w:t>
      </w:r>
    </w:p>
    <w:p w14:paraId="1ECC942B" w14:textId="77777777" w:rsidR="007542A2" w:rsidRDefault="004E0924">
      <w:pPr>
        <w:numPr>
          <w:ilvl w:val="2"/>
          <w:numId w:val="36"/>
        </w:numPr>
        <w:ind w:hanging="360"/>
        <w:contextualSpacing/>
      </w:pPr>
      <w:r>
        <w:t>Returns false if the creation of the table was unsuccessful.</w:t>
      </w:r>
    </w:p>
    <w:p w14:paraId="295CEE91" w14:textId="77777777" w:rsidR="007542A2" w:rsidRDefault="004E0924">
      <w:pPr>
        <w:numPr>
          <w:ilvl w:val="1"/>
          <w:numId w:val="36"/>
        </w:numPr>
        <w:ind w:hanging="360"/>
        <w:contextualSpacing/>
      </w:pPr>
      <w:r>
        <w:lastRenderedPageBreak/>
        <w:t>(</w:t>
      </w:r>
      <w:r>
        <w:rPr>
          <w:b/>
        </w:rPr>
        <w:t>F</w:t>
      </w:r>
      <w:r>
        <w:t>) queryTable((</w:t>
      </w:r>
      <w:r>
        <w:rPr>
          <w:b/>
        </w:rPr>
        <w:t>V</w:t>
      </w:r>
      <w:r>
        <w:t>) table, (</w:t>
      </w:r>
      <w:r>
        <w:rPr>
          <w:b/>
        </w:rPr>
        <w:t>A</w:t>
      </w:r>
      <w:r>
        <w:t>) data = “*”, (</w:t>
      </w:r>
      <w:r>
        <w:rPr>
          <w:b/>
        </w:rPr>
        <w:t>V</w:t>
      </w:r>
      <w:r>
        <w:t>) limit = NULL, (</w:t>
      </w:r>
      <w:r>
        <w:rPr>
          <w:b/>
        </w:rPr>
        <w:t>V</w:t>
      </w:r>
      <w:r>
        <w:t>) order = “ID”, (</w:t>
      </w:r>
      <w:r>
        <w:rPr>
          <w:b/>
        </w:rPr>
        <w:t>V</w:t>
      </w:r>
      <w:r>
        <w:t>) sort = “ASC”, (</w:t>
      </w:r>
      <w:r>
        <w:rPr>
          <w:b/>
        </w:rPr>
        <w:t>V</w:t>
      </w:r>
      <w:r>
        <w:t>) debug = false, (</w:t>
      </w:r>
      <w:r>
        <w:rPr>
          <w:b/>
        </w:rPr>
        <w:t>V</w:t>
      </w:r>
      <w:r>
        <w:t>) direct = false)</w:t>
      </w:r>
    </w:p>
    <w:p w14:paraId="6D390C50" w14:textId="77777777" w:rsidR="007542A2" w:rsidRDefault="004E0924">
      <w:pPr>
        <w:numPr>
          <w:ilvl w:val="2"/>
          <w:numId w:val="36"/>
        </w:numPr>
        <w:ind w:hanging="360"/>
        <w:contextualSpacing/>
      </w:pPr>
      <w:r>
        <w:t>Public.</w:t>
      </w:r>
    </w:p>
    <w:p w14:paraId="409A3885" w14:textId="77777777" w:rsidR="007542A2" w:rsidRDefault="004E0924">
      <w:pPr>
        <w:numPr>
          <w:ilvl w:val="2"/>
          <w:numId w:val="36"/>
        </w:numPr>
        <w:ind w:hanging="360"/>
        <w:contextualSpacing/>
      </w:pPr>
      <w:r>
        <w:t>Takes the data from the relational array (data) and builds and SQL query from that. The function then executes the query.</w:t>
      </w:r>
    </w:p>
    <w:p w14:paraId="7777300A" w14:textId="77777777" w:rsidR="007542A2" w:rsidRDefault="004E0924">
      <w:pPr>
        <w:numPr>
          <w:ilvl w:val="2"/>
          <w:numId w:val="36"/>
        </w:numPr>
        <w:ind w:hanging="360"/>
        <w:contextualSpacing/>
      </w:pPr>
      <w:r>
        <w:t>Returns an array of the rows applicable to the query.</w:t>
      </w:r>
    </w:p>
    <w:p w14:paraId="327AD4CA" w14:textId="77777777" w:rsidR="007542A2" w:rsidRDefault="004E0924">
      <w:pPr>
        <w:numPr>
          <w:ilvl w:val="2"/>
          <w:numId w:val="36"/>
        </w:numPr>
        <w:ind w:hanging="360"/>
        <w:contextualSpacing/>
      </w:pPr>
      <w:r>
        <w:t>(</w:t>
      </w:r>
      <w:r>
        <w:rPr>
          <w:b/>
        </w:rPr>
        <w:t>V</w:t>
      </w:r>
      <w:r>
        <w:t>) debug outputs the query to the screen which is especially useful when debugging the SQL query.</w:t>
      </w:r>
    </w:p>
    <w:p w14:paraId="2D420541" w14:textId="77777777" w:rsidR="007542A2" w:rsidRDefault="004E0924">
      <w:pPr>
        <w:numPr>
          <w:ilvl w:val="2"/>
          <w:numId w:val="36"/>
        </w:numPr>
        <w:ind w:hanging="360"/>
        <w:contextualSpacing/>
      </w:pPr>
      <w:r>
        <w:t>(</w:t>
      </w:r>
      <w:r>
        <w:rPr>
          <w:b/>
        </w:rPr>
        <w:t>V</w:t>
      </w:r>
      <w:r>
        <w:t>) direct allows for a pre-built SQL query to be supplied in the (</w:t>
      </w:r>
      <w:r>
        <w:rPr>
          <w:b/>
        </w:rPr>
        <w:t>A</w:t>
      </w:r>
      <w:r>
        <w:t>) data parameter which will then be run directly.</w:t>
      </w:r>
    </w:p>
    <w:p w14:paraId="58D0471C" w14:textId="77777777" w:rsidR="007542A2" w:rsidRDefault="004E0924">
      <w:pPr>
        <w:numPr>
          <w:ilvl w:val="1"/>
          <w:numId w:val="36"/>
        </w:numPr>
        <w:ind w:hanging="360"/>
        <w:contextualSpacing/>
      </w:pPr>
      <w:r>
        <w:t>(</w:t>
      </w:r>
      <w:r>
        <w:rPr>
          <w:b/>
        </w:rPr>
        <w:t>F</w:t>
      </w:r>
      <w:r>
        <w:t>) insertTable((</w:t>
      </w:r>
      <w:r>
        <w:rPr>
          <w:b/>
        </w:rPr>
        <w:t>V</w:t>
      </w:r>
      <w:r>
        <w:t>) table, (</w:t>
      </w:r>
      <w:r>
        <w:rPr>
          <w:b/>
        </w:rPr>
        <w:t>A</w:t>
      </w:r>
      <w:r>
        <w:t>) data)</w:t>
      </w:r>
    </w:p>
    <w:p w14:paraId="4944D55D" w14:textId="77777777" w:rsidR="007542A2" w:rsidRDefault="004E0924">
      <w:pPr>
        <w:numPr>
          <w:ilvl w:val="2"/>
          <w:numId w:val="36"/>
        </w:numPr>
        <w:ind w:hanging="360"/>
        <w:contextualSpacing/>
      </w:pPr>
      <w:r>
        <w:t>Public.</w:t>
      </w:r>
    </w:p>
    <w:p w14:paraId="70BA229B" w14:textId="77777777" w:rsidR="007542A2" w:rsidRDefault="004E0924">
      <w:pPr>
        <w:numPr>
          <w:ilvl w:val="2"/>
          <w:numId w:val="36"/>
        </w:numPr>
        <w:ind w:hanging="360"/>
        <w:contextualSpacing/>
      </w:pPr>
      <w:r>
        <w:t>Takes the data from the relational array (data) and inserts the data into the database.</w:t>
      </w:r>
    </w:p>
    <w:p w14:paraId="2FCE7BA3" w14:textId="77777777" w:rsidR="007542A2" w:rsidRDefault="004E0924">
      <w:pPr>
        <w:numPr>
          <w:ilvl w:val="2"/>
          <w:numId w:val="36"/>
        </w:numPr>
        <w:ind w:hanging="360"/>
        <w:contextualSpacing/>
      </w:pPr>
      <w:r>
        <w:t>Returns false if the insertion was unsuccessful.</w:t>
      </w:r>
    </w:p>
    <w:p w14:paraId="1F69E246" w14:textId="77777777" w:rsidR="007542A2" w:rsidRDefault="004E0924">
      <w:pPr>
        <w:numPr>
          <w:ilvl w:val="1"/>
          <w:numId w:val="36"/>
        </w:numPr>
        <w:ind w:hanging="360"/>
        <w:contextualSpacing/>
      </w:pPr>
      <w:r>
        <w:t>(</w:t>
      </w:r>
      <w:r>
        <w:rPr>
          <w:b/>
        </w:rPr>
        <w:t>F</w:t>
      </w:r>
      <w:r>
        <w:t>) updateTable((</w:t>
      </w:r>
      <w:r>
        <w:rPr>
          <w:b/>
        </w:rPr>
        <w:t>V</w:t>
      </w:r>
      <w:r>
        <w:t>) table, (</w:t>
      </w:r>
      <w:r>
        <w:rPr>
          <w:b/>
        </w:rPr>
        <w:t>A</w:t>
      </w:r>
      <w:r>
        <w:t>) data, (</w:t>
      </w:r>
      <w:r>
        <w:rPr>
          <w:b/>
        </w:rPr>
        <w:t>A</w:t>
      </w:r>
      <w:r>
        <w:t>) where, (</w:t>
      </w:r>
      <w:r>
        <w:rPr>
          <w:b/>
        </w:rPr>
        <w:t>V</w:t>
      </w:r>
      <w:r>
        <w:t>) debug = false)</w:t>
      </w:r>
    </w:p>
    <w:p w14:paraId="3C1A6AE6" w14:textId="77777777" w:rsidR="007542A2" w:rsidRDefault="004E0924">
      <w:pPr>
        <w:numPr>
          <w:ilvl w:val="2"/>
          <w:numId w:val="36"/>
        </w:numPr>
        <w:ind w:hanging="360"/>
        <w:contextualSpacing/>
      </w:pPr>
      <w:r>
        <w:t>Public.</w:t>
      </w:r>
    </w:p>
    <w:p w14:paraId="5C83E0BB" w14:textId="77777777" w:rsidR="007542A2" w:rsidRDefault="004E0924">
      <w:pPr>
        <w:numPr>
          <w:ilvl w:val="2"/>
          <w:numId w:val="36"/>
        </w:numPr>
        <w:ind w:hanging="360"/>
        <w:contextualSpacing/>
      </w:pPr>
      <w:r>
        <w:t>Takes the where parameter and updates the table with the specified data where the is a match.</w:t>
      </w:r>
    </w:p>
    <w:p w14:paraId="4A514458" w14:textId="77777777" w:rsidR="007542A2" w:rsidRDefault="004E0924">
      <w:pPr>
        <w:numPr>
          <w:ilvl w:val="2"/>
          <w:numId w:val="36"/>
        </w:numPr>
        <w:ind w:hanging="360"/>
        <w:contextualSpacing/>
      </w:pPr>
      <w:r>
        <w:t>Returns false if the update was unsuccessful.</w:t>
      </w:r>
    </w:p>
    <w:p w14:paraId="2AB7B8B7" w14:textId="77777777" w:rsidR="007542A2" w:rsidRDefault="004E0924">
      <w:pPr>
        <w:numPr>
          <w:ilvl w:val="2"/>
          <w:numId w:val="36"/>
        </w:numPr>
        <w:ind w:hanging="360"/>
        <w:contextualSpacing/>
      </w:pPr>
      <w:r>
        <w:t>(</w:t>
      </w:r>
      <w:r>
        <w:rPr>
          <w:b/>
        </w:rPr>
        <w:t>V</w:t>
      </w:r>
      <w:r>
        <w:t>) debug outputs the query to the screen which is especially useful when debugging the SQL query.</w:t>
      </w:r>
    </w:p>
    <w:p w14:paraId="653608AA" w14:textId="77777777" w:rsidR="007542A2" w:rsidRDefault="004E0924">
      <w:pPr>
        <w:numPr>
          <w:ilvl w:val="0"/>
          <w:numId w:val="36"/>
        </w:numPr>
        <w:ind w:hanging="360"/>
        <w:contextualSpacing/>
      </w:pPr>
      <w:r>
        <w:t>(</w:t>
      </w:r>
      <w:r>
        <w:rPr>
          <w:b/>
        </w:rPr>
        <w:t>F</w:t>
      </w:r>
      <w:r>
        <w:t>) getUserLevel((</w:t>
      </w:r>
      <w:r>
        <w:rPr>
          <w:b/>
        </w:rPr>
        <w:t>C</w:t>
      </w:r>
      <w:r>
        <w:t>) bookingSystem, (</w:t>
      </w:r>
      <w:r>
        <w:rPr>
          <w:b/>
        </w:rPr>
        <w:t>V</w:t>
      </w:r>
      <w:r>
        <w:t>) userID)</w:t>
      </w:r>
    </w:p>
    <w:p w14:paraId="64F746D6" w14:textId="77777777" w:rsidR="007542A2" w:rsidRDefault="004E0924">
      <w:pPr>
        <w:numPr>
          <w:ilvl w:val="1"/>
          <w:numId w:val="36"/>
        </w:numPr>
        <w:ind w:hanging="360"/>
        <w:contextualSpacing/>
      </w:pPr>
      <w:r>
        <w:t>Takes the class as a parameter and queries the database for the user level, given the userID.</w:t>
      </w:r>
    </w:p>
    <w:p w14:paraId="7D655ADA" w14:textId="77777777" w:rsidR="007542A2" w:rsidRDefault="004E0924">
      <w:pPr>
        <w:numPr>
          <w:ilvl w:val="1"/>
          <w:numId w:val="36"/>
        </w:numPr>
        <w:ind w:hanging="360"/>
        <w:contextualSpacing/>
      </w:pPr>
      <w:r>
        <w:t>Returns the user level.</w:t>
      </w:r>
    </w:p>
    <w:p w14:paraId="345B589A" w14:textId="77777777" w:rsidR="007542A2" w:rsidRDefault="004E0924">
      <w:pPr>
        <w:numPr>
          <w:ilvl w:val="0"/>
          <w:numId w:val="36"/>
        </w:numPr>
        <w:ind w:hanging="360"/>
        <w:contextualSpacing/>
      </w:pPr>
      <w:r>
        <w:t>(</w:t>
      </w:r>
      <w:r>
        <w:rPr>
          <w:b/>
        </w:rPr>
        <w:t>F</w:t>
      </w:r>
      <w:r>
        <w:t>) formatTime((</w:t>
      </w:r>
      <w:r>
        <w:rPr>
          <w:b/>
        </w:rPr>
        <w:t>V</w:t>
      </w:r>
      <w:r>
        <w:t>) inputTime)</w:t>
      </w:r>
    </w:p>
    <w:p w14:paraId="2F62EC14" w14:textId="77777777" w:rsidR="007542A2" w:rsidRDefault="004E0924">
      <w:pPr>
        <w:numPr>
          <w:ilvl w:val="1"/>
          <w:numId w:val="36"/>
        </w:numPr>
        <w:ind w:hanging="360"/>
        <w:contextualSpacing/>
      </w:pPr>
      <w:r>
        <w:t>Takes the input time as an input parameter — this will be a 3 or 4 digit string that gets imported.</w:t>
      </w:r>
    </w:p>
    <w:p w14:paraId="010796D5" w14:textId="77777777" w:rsidR="007542A2" w:rsidRDefault="004E0924">
      <w:pPr>
        <w:numPr>
          <w:ilvl w:val="1"/>
          <w:numId w:val="36"/>
        </w:numPr>
        <w:ind w:hanging="360"/>
        <w:contextualSpacing/>
      </w:pPr>
      <w:r>
        <w:t>Returns the input time with a colon in the correct place.</w:t>
      </w:r>
    </w:p>
    <w:p w14:paraId="1B321B82" w14:textId="77777777" w:rsidR="007542A2" w:rsidRDefault="004E0924">
      <w:pPr>
        <w:numPr>
          <w:ilvl w:val="0"/>
          <w:numId w:val="36"/>
        </w:numPr>
        <w:ind w:hanging="360"/>
        <w:contextualSpacing/>
      </w:pPr>
      <w:r>
        <w:t>(</w:t>
      </w:r>
      <w:r>
        <w:rPr>
          <w:b/>
        </w:rPr>
        <w:t>F</w:t>
      </w:r>
      <w:r>
        <w:t>) serializeGetVariables()</w:t>
      </w:r>
    </w:p>
    <w:p w14:paraId="6C56118F" w14:textId="77777777" w:rsidR="007542A2" w:rsidRDefault="004E0924">
      <w:pPr>
        <w:numPr>
          <w:ilvl w:val="1"/>
          <w:numId w:val="36"/>
        </w:numPr>
        <w:ind w:hanging="360"/>
        <w:contextualSpacing/>
      </w:pPr>
      <w:r>
        <w:t>Takes no parameters, but gets the $_GET variables of the page that the function is called from.</w:t>
      </w:r>
    </w:p>
    <w:p w14:paraId="3CEC7D4B" w14:textId="77777777" w:rsidR="007542A2" w:rsidRDefault="004E0924">
      <w:pPr>
        <w:numPr>
          <w:ilvl w:val="1"/>
          <w:numId w:val="36"/>
        </w:numPr>
        <w:ind w:hanging="360"/>
        <w:contextualSpacing/>
      </w:pPr>
      <w:r>
        <w:t>Returns a string which is a serialised version of all of the $_GET variables.</w:t>
      </w:r>
    </w:p>
    <w:p w14:paraId="578F7C7D" w14:textId="77777777" w:rsidR="007542A2" w:rsidRDefault="004E0924">
      <w:pPr>
        <w:numPr>
          <w:ilvl w:val="0"/>
          <w:numId w:val="36"/>
        </w:numPr>
        <w:ind w:hanging="360"/>
        <w:contextualSpacing/>
      </w:pPr>
      <w:r>
        <w:t>(</w:t>
      </w:r>
      <w:r>
        <w:rPr>
          <w:b/>
        </w:rPr>
        <w:t>F</w:t>
      </w:r>
      <w:r>
        <w:t>) destroyCookies()</w:t>
      </w:r>
    </w:p>
    <w:p w14:paraId="36A7A3DF" w14:textId="77777777" w:rsidR="007542A2" w:rsidRDefault="004E0924">
      <w:pPr>
        <w:numPr>
          <w:ilvl w:val="1"/>
          <w:numId w:val="36"/>
        </w:numPr>
        <w:ind w:hanging="360"/>
        <w:contextualSpacing/>
      </w:pPr>
      <w:r>
        <w:t>Sets cookies for the userID and userPassword to expire 3 days in the past with new content of a blank string.</w:t>
      </w:r>
    </w:p>
    <w:p w14:paraId="58468165" w14:textId="77777777" w:rsidR="007542A2" w:rsidRDefault="004E0924">
      <w:pPr>
        <w:numPr>
          <w:ilvl w:val="1"/>
          <w:numId w:val="36"/>
        </w:numPr>
        <w:ind w:hanging="360"/>
        <w:contextualSpacing/>
      </w:pPr>
      <w:r>
        <w:t>No returned values.</w:t>
      </w:r>
    </w:p>
    <w:p w14:paraId="23DEE24D" w14:textId="77777777" w:rsidR="007542A2" w:rsidRDefault="004E0924">
      <w:pPr>
        <w:numPr>
          <w:ilvl w:val="0"/>
          <w:numId w:val="36"/>
        </w:numPr>
        <w:ind w:hanging="360"/>
        <w:contextualSpacing/>
      </w:pPr>
      <w:r>
        <w:lastRenderedPageBreak/>
        <w:t>(</w:t>
      </w:r>
      <w:r>
        <w:rPr>
          <w:b/>
        </w:rPr>
        <w:t>F</w:t>
      </w:r>
      <w:r>
        <w:t>) checkUserLogin((</w:t>
      </w:r>
      <w:r>
        <w:rPr>
          <w:b/>
        </w:rPr>
        <w:t>C</w:t>
      </w:r>
      <w:r>
        <w:t>) bookingSystem, (</w:t>
      </w:r>
      <w:r>
        <w:rPr>
          <w:b/>
        </w:rPr>
        <w:t>V</w:t>
      </w:r>
      <w:r>
        <w:t>) userID, (</w:t>
      </w:r>
      <w:r>
        <w:rPr>
          <w:b/>
        </w:rPr>
        <w:t>V</w:t>
      </w:r>
      <w:r>
        <w:t>) password)</w:t>
      </w:r>
    </w:p>
    <w:p w14:paraId="389C58F3" w14:textId="77777777" w:rsidR="007542A2" w:rsidRDefault="004E0924">
      <w:pPr>
        <w:numPr>
          <w:ilvl w:val="1"/>
          <w:numId w:val="36"/>
        </w:numPr>
        <w:ind w:hanging="360"/>
        <w:contextualSpacing/>
      </w:pPr>
      <w:r>
        <w:t>Check if a user exists with the given userID and password combination (whilst also making a call to saltAndHashPassword() so that the password can be hashed before checking against the database table.</w:t>
      </w:r>
    </w:p>
    <w:p w14:paraId="610D25DC" w14:textId="77777777" w:rsidR="007542A2" w:rsidRDefault="004E0924">
      <w:pPr>
        <w:numPr>
          <w:ilvl w:val="1"/>
          <w:numId w:val="36"/>
        </w:numPr>
        <w:ind w:hanging="360"/>
        <w:contextualSpacing/>
      </w:pPr>
      <w:r>
        <w:t>Returns true if a user exists, else the function returns false.</w:t>
      </w:r>
    </w:p>
    <w:p w14:paraId="507262FB" w14:textId="77777777" w:rsidR="007542A2" w:rsidRDefault="004E0924">
      <w:pPr>
        <w:numPr>
          <w:ilvl w:val="0"/>
          <w:numId w:val="36"/>
        </w:numPr>
        <w:ind w:hanging="360"/>
        <w:contextualSpacing/>
      </w:pPr>
      <w:r>
        <w:t>(</w:t>
      </w:r>
      <w:r>
        <w:rPr>
          <w:b/>
        </w:rPr>
        <w:t>F</w:t>
      </w:r>
      <w:r>
        <w:t>) returnUserLevelError((</w:t>
      </w:r>
      <w:r>
        <w:rPr>
          <w:b/>
        </w:rPr>
        <w:t>C</w:t>
      </w:r>
      <w:r>
        <w:t>) bookingSystem, (</w:t>
      </w:r>
      <w:r>
        <w:rPr>
          <w:b/>
        </w:rPr>
        <w:t>V</w:t>
      </w:r>
      <w:r>
        <w:t>) userLevelNeeded)</w:t>
      </w:r>
    </w:p>
    <w:p w14:paraId="4F4C0CE7" w14:textId="77777777" w:rsidR="007542A2" w:rsidRDefault="004E0924">
      <w:pPr>
        <w:numPr>
          <w:ilvl w:val="1"/>
          <w:numId w:val="36"/>
        </w:numPr>
        <w:ind w:hanging="360"/>
        <w:contextualSpacing/>
      </w:pPr>
      <w:r>
        <w:t>Checks in the database for the name of the user level associated with the level number specified in userLevelNeeded.</w:t>
      </w:r>
    </w:p>
    <w:p w14:paraId="3397CBF7" w14:textId="77777777" w:rsidR="007542A2" w:rsidRDefault="004E0924">
      <w:pPr>
        <w:numPr>
          <w:ilvl w:val="1"/>
          <w:numId w:val="36"/>
        </w:numPr>
        <w:ind w:hanging="360"/>
        <w:contextualSpacing/>
      </w:pPr>
      <w:r>
        <w:t>Returns a message stating that you have to be a [whatever the user level title is] to view the page.</w:t>
      </w:r>
    </w:p>
    <w:p w14:paraId="61789899" w14:textId="77777777" w:rsidR="007542A2" w:rsidRDefault="004E0924">
      <w:pPr>
        <w:numPr>
          <w:ilvl w:val="0"/>
          <w:numId w:val="36"/>
        </w:numPr>
        <w:ind w:hanging="360"/>
        <w:contextualSpacing/>
      </w:pPr>
      <w:r>
        <w:t>(</w:t>
      </w:r>
      <w:r>
        <w:rPr>
          <w:b/>
        </w:rPr>
        <w:t>F</w:t>
      </w:r>
      <w:r>
        <w:t>) saltAndHashPassword ((</w:t>
      </w:r>
      <w:r>
        <w:rPr>
          <w:b/>
        </w:rPr>
        <w:t>V</w:t>
      </w:r>
      <w:r>
        <w:t>) userID, (</w:t>
      </w:r>
      <w:r>
        <w:rPr>
          <w:b/>
        </w:rPr>
        <w:t>V</w:t>
      </w:r>
      <w:r>
        <w:t>) password)</w:t>
      </w:r>
    </w:p>
    <w:p w14:paraId="6A830590" w14:textId="77777777" w:rsidR="007542A2" w:rsidRDefault="004E0924">
      <w:pPr>
        <w:numPr>
          <w:ilvl w:val="1"/>
          <w:numId w:val="36"/>
        </w:numPr>
        <w:ind w:hanging="360"/>
        <w:contextualSpacing/>
      </w:pPr>
      <w:r>
        <w:t>Performs a SHA256 hash on the user ID and password, whilst capitalising the user ID, and appending the password after the capitalised user ID before hashing.</w:t>
      </w:r>
    </w:p>
    <w:p w14:paraId="3F79594D" w14:textId="77777777" w:rsidR="007542A2" w:rsidRDefault="004E0924">
      <w:pPr>
        <w:numPr>
          <w:ilvl w:val="1"/>
          <w:numId w:val="36"/>
        </w:numPr>
        <w:ind w:hanging="360"/>
        <w:contextualSpacing/>
      </w:pPr>
      <w:r>
        <w:t>Returns the hashed string.</w:t>
      </w:r>
    </w:p>
    <w:p w14:paraId="2D63BFB5" w14:textId="77777777" w:rsidR="007542A2" w:rsidRDefault="004E0924">
      <w:pPr>
        <w:numPr>
          <w:ilvl w:val="0"/>
          <w:numId w:val="36"/>
        </w:numPr>
        <w:ind w:hanging="360"/>
        <w:contextualSpacing/>
      </w:pPr>
      <w:r>
        <w:t>(</w:t>
      </w:r>
      <w:r>
        <w:rPr>
          <w:b/>
        </w:rPr>
        <w:t>F</w:t>
      </w:r>
      <w:r>
        <w:t>) isCurrentPage((</w:t>
      </w:r>
      <w:r>
        <w:rPr>
          <w:b/>
        </w:rPr>
        <w:t>V</w:t>
      </w:r>
      <w:r>
        <w:t>) filename)</w:t>
      </w:r>
    </w:p>
    <w:p w14:paraId="66BE4956" w14:textId="77777777" w:rsidR="007542A2" w:rsidRDefault="004E0924">
      <w:pPr>
        <w:numPr>
          <w:ilvl w:val="1"/>
          <w:numId w:val="36"/>
        </w:numPr>
        <w:ind w:hanging="360"/>
        <w:contextualSpacing/>
      </w:pPr>
      <w:r>
        <w:t>Checks if the current page is the one specified in the filename parameter.</w:t>
      </w:r>
    </w:p>
    <w:p w14:paraId="2D104621" w14:textId="77777777" w:rsidR="007542A2" w:rsidRDefault="004E0924">
      <w:pPr>
        <w:numPr>
          <w:ilvl w:val="1"/>
          <w:numId w:val="36"/>
        </w:numPr>
        <w:ind w:hanging="360"/>
        <w:contextualSpacing/>
      </w:pPr>
      <w:r>
        <w:t>Returns true if the page sought it the current page, else returns false.</w:t>
      </w:r>
    </w:p>
    <w:p w14:paraId="645F2A51" w14:textId="77777777" w:rsidR="007542A2" w:rsidRDefault="004E0924">
      <w:pPr>
        <w:numPr>
          <w:ilvl w:val="0"/>
          <w:numId w:val="36"/>
        </w:numPr>
        <w:ind w:hanging="360"/>
        <w:contextualSpacing/>
      </w:pPr>
      <w:r>
        <w:t>(</w:t>
      </w:r>
      <w:r>
        <w:rPr>
          <w:b/>
        </w:rPr>
        <w:t>F</w:t>
      </w:r>
      <w:r>
        <w:t>) generateTitle()</w:t>
      </w:r>
    </w:p>
    <w:p w14:paraId="31E74676" w14:textId="77777777" w:rsidR="007542A2" w:rsidRDefault="004E0924">
      <w:pPr>
        <w:numPr>
          <w:ilvl w:val="1"/>
          <w:numId w:val="36"/>
        </w:numPr>
        <w:ind w:hanging="360"/>
        <w:contextualSpacing/>
      </w:pPr>
      <w:r>
        <w:t>Finds what the current page is, whilst making calls to the isCurrentPage function.</w:t>
      </w:r>
    </w:p>
    <w:p w14:paraId="1086D8F7" w14:textId="77777777" w:rsidR="007542A2" w:rsidRDefault="004E0924">
      <w:pPr>
        <w:numPr>
          <w:ilvl w:val="1"/>
          <w:numId w:val="36"/>
        </w:numPr>
        <w:ind w:hanging="360"/>
        <w:contextualSpacing/>
      </w:pPr>
      <w:r>
        <w:t>Returns a title based on what the file is and what’s stored in the titleForFilenames.php page array.</w:t>
      </w:r>
    </w:p>
    <w:p w14:paraId="203E22C5" w14:textId="77777777" w:rsidR="007542A2" w:rsidRDefault="007542A2"/>
    <w:p w14:paraId="0AC8AB66" w14:textId="2ACDAC3C" w:rsidR="007542A2" w:rsidRDefault="004E0924">
      <w:r>
        <w:t>A detailed description of all viewable pages used in the system is in the design section</w:t>
      </w:r>
      <w:r w:rsidR="00DD0D45">
        <w:t xml:space="preserve"> (</w:t>
      </w:r>
      <w:r w:rsidR="00053790">
        <w:t xml:space="preserve">setion </w:t>
      </w:r>
      <w:hyperlink w:anchor="_Detailed_Description_of" w:history="1">
        <w:r w:rsidR="00DD0D45" w:rsidRPr="00DD0D45">
          <w:rPr>
            <w:rStyle w:val="Hyperlink"/>
          </w:rPr>
          <w:t>B.21</w:t>
        </w:r>
      </w:hyperlink>
      <w:r w:rsidR="00053790">
        <w:t>, page 64</w:t>
      </w:r>
      <w:r w:rsidR="00DD0D45">
        <w:t>)</w:t>
      </w:r>
      <w:r>
        <w:t>.</w:t>
      </w:r>
    </w:p>
    <w:p w14:paraId="4F6414A3" w14:textId="77777777" w:rsidR="007542A2" w:rsidRDefault="004E0924">
      <w:pPr>
        <w:pStyle w:val="Heading3"/>
        <w:contextualSpacing w:val="0"/>
      </w:pPr>
      <w:bookmarkStart w:id="374" w:name="h.5oko1j6f7lrh" w:colFirst="0" w:colLast="0"/>
      <w:bookmarkStart w:id="375" w:name="_Toc448908085"/>
      <w:bookmarkEnd w:id="374"/>
      <w:r>
        <w:t>Variables Lists for Critical Pages to Functionality</w:t>
      </w:r>
      <w:bookmarkEnd w:id="375"/>
    </w:p>
    <w:p w14:paraId="4D788DFA" w14:textId="77777777" w:rsidR="007542A2" w:rsidRDefault="004E0924">
      <w:pPr>
        <w:pStyle w:val="Heading4"/>
        <w:contextualSpacing w:val="0"/>
      </w:pPr>
      <w:bookmarkStart w:id="376" w:name="h.n3etuk9rtr5p" w:colFirst="0" w:colLast="0"/>
      <w:bookmarkEnd w:id="376"/>
      <w:r>
        <w:t>addEventImport.php</w:t>
      </w:r>
    </w:p>
    <w:tbl>
      <w:tblPr>
        <w:tblStyle w:val="afffff4"/>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8"/>
        <w:gridCol w:w="1725"/>
        <w:gridCol w:w="5235"/>
      </w:tblGrid>
      <w:tr w:rsidR="007542A2" w14:paraId="1AF14699" w14:textId="77777777">
        <w:tc>
          <w:tcPr>
            <w:tcW w:w="6998" w:type="dxa"/>
            <w:tcMar>
              <w:top w:w="100" w:type="dxa"/>
              <w:left w:w="100" w:type="dxa"/>
              <w:bottom w:w="100" w:type="dxa"/>
              <w:right w:w="100" w:type="dxa"/>
            </w:tcMar>
          </w:tcPr>
          <w:p w14:paraId="24EB84B7" w14:textId="77777777" w:rsidR="007542A2" w:rsidRDefault="004E0924">
            <w:pPr>
              <w:widowControl w:val="0"/>
              <w:spacing w:line="240" w:lineRule="auto"/>
            </w:pPr>
            <w:r>
              <w:rPr>
                <w:b/>
              </w:rPr>
              <w:t>Name</w:t>
            </w:r>
          </w:p>
        </w:tc>
        <w:tc>
          <w:tcPr>
            <w:tcW w:w="1725" w:type="dxa"/>
            <w:tcMar>
              <w:top w:w="100" w:type="dxa"/>
              <w:left w:w="100" w:type="dxa"/>
              <w:bottom w:w="100" w:type="dxa"/>
              <w:right w:w="100" w:type="dxa"/>
            </w:tcMar>
          </w:tcPr>
          <w:p w14:paraId="7A4F3299" w14:textId="77777777" w:rsidR="007542A2" w:rsidRDefault="004E0924">
            <w:pPr>
              <w:widowControl w:val="0"/>
              <w:spacing w:line="240" w:lineRule="auto"/>
            </w:pPr>
            <w:r>
              <w:rPr>
                <w:b/>
              </w:rPr>
              <w:t>Item Type</w:t>
            </w:r>
          </w:p>
        </w:tc>
        <w:tc>
          <w:tcPr>
            <w:tcW w:w="5235" w:type="dxa"/>
            <w:tcMar>
              <w:top w:w="100" w:type="dxa"/>
              <w:left w:w="100" w:type="dxa"/>
              <w:bottom w:w="100" w:type="dxa"/>
              <w:right w:w="100" w:type="dxa"/>
            </w:tcMar>
          </w:tcPr>
          <w:p w14:paraId="4B551AC8" w14:textId="77777777" w:rsidR="007542A2" w:rsidRDefault="004E0924">
            <w:pPr>
              <w:widowControl w:val="0"/>
              <w:spacing w:line="240" w:lineRule="auto"/>
            </w:pPr>
            <w:r>
              <w:rPr>
                <w:b/>
              </w:rPr>
              <w:t>Description</w:t>
            </w:r>
          </w:p>
        </w:tc>
      </w:tr>
      <w:tr w:rsidR="007542A2" w14:paraId="22D3E1B7" w14:textId="77777777">
        <w:tc>
          <w:tcPr>
            <w:tcW w:w="6998" w:type="dxa"/>
            <w:tcMar>
              <w:top w:w="100" w:type="dxa"/>
              <w:left w:w="100" w:type="dxa"/>
              <w:bottom w:w="100" w:type="dxa"/>
              <w:right w:w="100" w:type="dxa"/>
            </w:tcMar>
          </w:tcPr>
          <w:p w14:paraId="352E0A30" w14:textId="77777777" w:rsidR="007542A2" w:rsidRDefault="004E0924">
            <w:pPr>
              <w:widowControl w:val="0"/>
              <w:spacing w:line="240" w:lineRule="auto"/>
            </w:pPr>
            <w:r>
              <w:t>$_POST (pre-defined)</w:t>
            </w:r>
          </w:p>
        </w:tc>
        <w:tc>
          <w:tcPr>
            <w:tcW w:w="1725" w:type="dxa"/>
            <w:tcMar>
              <w:top w:w="100" w:type="dxa"/>
              <w:left w:w="100" w:type="dxa"/>
              <w:bottom w:w="100" w:type="dxa"/>
              <w:right w:w="100" w:type="dxa"/>
            </w:tcMar>
          </w:tcPr>
          <w:p w14:paraId="4249AC87"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1F6C8FC3" w14:textId="77777777" w:rsidR="007542A2" w:rsidRDefault="004E0924">
            <w:pPr>
              <w:widowControl w:val="0"/>
              <w:spacing w:line="240" w:lineRule="auto"/>
            </w:pPr>
            <w:r>
              <w:t>Contains all of the values of the data fields that have been submitted by the post method.</w:t>
            </w:r>
          </w:p>
        </w:tc>
      </w:tr>
      <w:tr w:rsidR="007542A2" w14:paraId="4CE222A2" w14:textId="77777777">
        <w:tc>
          <w:tcPr>
            <w:tcW w:w="6998" w:type="dxa"/>
            <w:tcMar>
              <w:top w:w="100" w:type="dxa"/>
              <w:left w:w="100" w:type="dxa"/>
              <w:bottom w:w="100" w:type="dxa"/>
              <w:right w:w="100" w:type="dxa"/>
            </w:tcMar>
          </w:tcPr>
          <w:p w14:paraId="3586F3F6" w14:textId="77777777" w:rsidR="007542A2" w:rsidRDefault="004E0924">
            <w:pPr>
              <w:widowControl w:val="0"/>
              <w:spacing w:line="240" w:lineRule="auto"/>
            </w:pPr>
            <w:r>
              <w:t>$userLevelNeeded</w:t>
            </w:r>
          </w:p>
        </w:tc>
        <w:tc>
          <w:tcPr>
            <w:tcW w:w="1725" w:type="dxa"/>
            <w:tcMar>
              <w:top w:w="100" w:type="dxa"/>
              <w:left w:w="100" w:type="dxa"/>
              <w:bottom w:w="100" w:type="dxa"/>
              <w:right w:w="100" w:type="dxa"/>
            </w:tcMar>
          </w:tcPr>
          <w:p w14:paraId="1549ECFA"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5014E6AC" w14:textId="77777777" w:rsidR="007542A2" w:rsidRDefault="004E0924">
            <w:pPr>
              <w:widowControl w:val="0"/>
              <w:spacing w:line="240" w:lineRule="auto"/>
            </w:pPr>
            <w:r>
              <w:t xml:space="preserve">Used for making the statement for who can view </w:t>
            </w:r>
            <w:r>
              <w:lastRenderedPageBreak/>
              <w:t>the page absolutely clear; it isn’t essential to the functionality of the page.</w:t>
            </w:r>
          </w:p>
        </w:tc>
      </w:tr>
      <w:tr w:rsidR="007542A2" w14:paraId="177C47E6" w14:textId="77777777">
        <w:tc>
          <w:tcPr>
            <w:tcW w:w="6998" w:type="dxa"/>
            <w:tcMar>
              <w:top w:w="100" w:type="dxa"/>
              <w:left w:w="100" w:type="dxa"/>
              <w:bottom w:w="100" w:type="dxa"/>
              <w:right w:w="100" w:type="dxa"/>
            </w:tcMar>
          </w:tcPr>
          <w:p w14:paraId="1A578C00" w14:textId="77777777" w:rsidR="007542A2" w:rsidRDefault="004E0924">
            <w:pPr>
              <w:widowControl w:val="0"/>
              <w:spacing w:line="240" w:lineRule="auto"/>
            </w:pPr>
            <w:r>
              <w:lastRenderedPageBreak/>
              <w:t>$_FILES (pre-defined)</w:t>
            </w:r>
          </w:p>
        </w:tc>
        <w:tc>
          <w:tcPr>
            <w:tcW w:w="1725" w:type="dxa"/>
            <w:tcMar>
              <w:top w:w="100" w:type="dxa"/>
              <w:left w:w="100" w:type="dxa"/>
              <w:bottom w:w="100" w:type="dxa"/>
              <w:right w:w="100" w:type="dxa"/>
            </w:tcMar>
          </w:tcPr>
          <w:p w14:paraId="2BA2AC1A"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1AB11B98" w14:textId="77777777" w:rsidR="007542A2" w:rsidRDefault="004E0924">
            <w:pPr>
              <w:widowControl w:val="0"/>
              <w:spacing w:line="240" w:lineRule="auto"/>
            </w:pPr>
            <w:r>
              <w:t>Used for storing uploaded files from a form.</w:t>
            </w:r>
          </w:p>
        </w:tc>
      </w:tr>
      <w:tr w:rsidR="007542A2" w14:paraId="6E9EE629" w14:textId="77777777">
        <w:tc>
          <w:tcPr>
            <w:tcW w:w="6998" w:type="dxa"/>
            <w:tcMar>
              <w:top w:w="100" w:type="dxa"/>
              <w:left w:w="100" w:type="dxa"/>
              <w:bottom w:w="100" w:type="dxa"/>
              <w:right w:w="100" w:type="dxa"/>
            </w:tcMar>
          </w:tcPr>
          <w:p w14:paraId="15DF0671" w14:textId="77777777" w:rsidR="007542A2" w:rsidRDefault="004E0924">
            <w:pPr>
              <w:widowControl w:val="0"/>
              <w:spacing w:line="240" w:lineRule="auto"/>
            </w:pPr>
            <w:r>
              <w:t>$errorMessage</w:t>
            </w:r>
          </w:p>
        </w:tc>
        <w:tc>
          <w:tcPr>
            <w:tcW w:w="1725" w:type="dxa"/>
            <w:tcMar>
              <w:top w:w="100" w:type="dxa"/>
              <w:left w:w="100" w:type="dxa"/>
              <w:bottom w:w="100" w:type="dxa"/>
              <w:right w:w="100" w:type="dxa"/>
            </w:tcMar>
          </w:tcPr>
          <w:p w14:paraId="2806E642"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2BBC3736" w14:textId="77777777" w:rsidR="007542A2" w:rsidRDefault="004E0924">
            <w:pPr>
              <w:widowControl w:val="0"/>
              <w:spacing w:line="240" w:lineRule="auto"/>
            </w:pPr>
            <w:r>
              <w:t>Used for storing a list of error messages.</w:t>
            </w:r>
          </w:p>
        </w:tc>
      </w:tr>
      <w:tr w:rsidR="007542A2" w14:paraId="521C9601" w14:textId="77777777">
        <w:tc>
          <w:tcPr>
            <w:tcW w:w="6998" w:type="dxa"/>
            <w:tcMar>
              <w:top w:w="100" w:type="dxa"/>
              <w:left w:w="100" w:type="dxa"/>
              <w:bottom w:w="100" w:type="dxa"/>
              <w:right w:w="100" w:type="dxa"/>
            </w:tcMar>
          </w:tcPr>
          <w:p w14:paraId="60F0A10A" w14:textId="77777777" w:rsidR="007542A2" w:rsidRDefault="004E0924">
            <w:pPr>
              <w:widowControl w:val="0"/>
              <w:spacing w:line="240" w:lineRule="auto"/>
            </w:pPr>
            <w:r>
              <w:t>$fullImportedCSV</w:t>
            </w:r>
          </w:p>
        </w:tc>
        <w:tc>
          <w:tcPr>
            <w:tcW w:w="1725" w:type="dxa"/>
            <w:tcMar>
              <w:top w:w="100" w:type="dxa"/>
              <w:left w:w="100" w:type="dxa"/>
              <w:bottom w:w="100" w:type="dxa"/>
              <w:right w:w="100" w:type="dxa"/>
            </w:tcMar>
          </w:tcPr>
          <w:p w14:paraId="0A5ED713"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736DB097" w14:textId="77777777" w:rsidR="007542A2" w:rsidRDefault="004E0924">
            <w:pPr>
              <w:widowControl w:val="0"/>
              <w:spacing w:line="240" w:lineRule="auto"/>
            </w:pPr>
            <w:r>
              <w:t>Used for storing the full, opened file.</w:t>
            </w:r>
          </w:p>
        </w:tc>
      </w:tr>
      <w:tr w:rsidR="007542A2" w14:paraId="72279B7F" w14:textId="77777777">
        <w:tc>
          <w:tcPr>
            <w:tcW w:w="6998" w:type="dxa"/>
            <w:tcMar>
              <w:top w:w="100" w:type="dxa"/>
              <w:left w:w="100" w:type="dxa"/>
              <w:bottom w:w="100" w:type="dxa"/>
              <w:right w:w="100" w:type="dxa"/>
            </w:tcMar>
          </w:tcPr>
          <w:p w14:paraId="2DB375A9" w14:textId="77777777" w:rsidR="007542A2" w:rsidRDefault="004E0924">
            <w:pPr>
              <w:widowControl w:val="0"/>
              <w:spacing w:line="240" w:lineRule="auto"/>
            </w:pPr>
            <w:r>
              <w:t>$CSVHeaders</w:t>
            </w:r>
          </w:p>
        </w:tc>
        <w:tc>
          <w:tcPr>
            <w:tcW w:w="1725" w:type="dxa"/>
            <w:tcMar>
              <w:top w:w="100" w:type="dxa"/>
              <w:left w:w="100" w:type="dxa"/>
              <w:bottom w:w="100" w:type="dxa"/>
              <w:right w:w="100" w:type="dxa"/>
            </w:tcMar>
          </w:tcPr>
          <w:p w14:paraId="58B5B14E"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4D5FE02A" w14:textId="77777777" w:rsidR="007542A2" w:rsidRDefault="004E0924">
            <w:pPr>
              <w:widowControl w:val="0"/>
              <w:spacing w:line="240" w:lineRule="auto"/>
            </w:pPr>
            <w:r>
              <w:t>Holds the contents of the first row of the file.</w:t>
            </w:r>
          </w:p>
        </w:tc>
      </w:tr>
      <w:tr w:rsidR="007542A2" w14:paraId="6CE9DC32" w14:textId="77777777">
        <w:tc>
          <w:tcPr>
            <w:tcW w:w="6998" w:type="dxa"/>
            <w:tcMar>
              <w:top w:w="100" w:type="dxa"/>
              <w:left w:w="100" w:type="dxa"/>
              <w:bottom w:w="100" w:type="dxa"/>
              <w:right w:w="100" w:type="dxa"/>
            </w:tcMar>
          </w:tcPr>
          <w:p w14:paraId="74855B15" w14:textId="77777777" w:rsidR="007542A2" w:rsidRDefault="004E0924">
            <w:pPr>
              <w:widowControl w:val="0"/>
              <w:spacing w:line="240" w:lineRule="auto"/>
            </w:pPr>
            <w:r>
              <w:t>$bookingSystem</w:t>
            </w:r>
          </w:p>
        </w:tc>
        <w:tc>
          <w:tcPr>
            <w:tcW w:w="1725" w:type="dxa"/>
            <w:tcMar>
              <w:top w:w="100" w:type="dxa"/>
              <w:left w:w="100" w:type="dxa"/>
              <w:bottom w:w="100" w:type="dxa"/>
              <w:right w:w="100" w:type="dxa"/>
            </w:tcMar>
          </w:tcPr>
          <w:p w14:paraId="3B042FE3" w14:textId="77777777" w:rsidR="007542A2" w:rsidRDefault="004E0924">
            <w:pPr>
              <w:widowControl w:val="0"/>
              <w:spacing w:line="240" w:lineRule="auto"/>
            </w:pPr>
            <w:r>
              <w:t>Class</w:t>
            </w:r>
          </w:p>
        </w:tc>
        <w:tc>
          <w:tcPr>
            <w:tcW w:w="5235" w:type="dxa"/>
            <w:tcMar>
              <w:top w:w="100" w:type="dxa"/>
              <w:left w:w="100" w:type="dxa"/>
              <w:bottom w:w="100" w:type="dxa"/>
              <w:right w:w="100" w:type="dxa"/>
            </w:tcMar>
          </w:tcPr>
          <w:p w14:paraId="2AADE9AA" w14:textId="77777777" w:rsidR="007542A2" w:rsidRDefault="004E0924">
            <w:pPr>
              <w:widowControl w:val="0"/>
              <w:spacing w:line="240" w:lineRule="auto"/>
            </w:pPr>
            <w:r>
              <w:t>Used for connecting to the database.</w:t>
            </w:r>
          </w:p>
        </w:tc>
      </w:tr>
      <w:tr w:rsidR="007542A2" w14:paraId="042563A7" w14:textId="77777777">
        <w:tc>
          <w:tcPr>
            <w:tcW w:w="6998" w:type="dxa"/>
            <w:tcMar>
              <w:top w:w="100" w:type="dxa"/>
              <w:left w:w="100" w:type="dxa"/>
              <w:bottom w:w="100" w:type="dxa"/>
              <w:right w:w="100" w:type="dxa"/>
            </w:tcMar>
          </w:tcPr>
          <w:p w14:paraId="62B16844" w14:textId="77777777" w:rsidR="007542A2" w:rsidRDefault="004E0924">
            <w:pPr>
              <w:widowControl w:val="0"/>
              <w:spacing w:line="240" w:lineRule="auto"/>
            </w:pPr>
            <w:r>
              <w:t>$importedCSV</w:t>
            </w:r>
          </w:p>
        </w:tc>
        <w:tc>
          <w:tcPr>
            <w:tcW w:w="1725" w:type="dxa"/>
            <w:tcMar>
              <w:top w:w="100" w:type="dxa"/>
              <w:left w:w="100" w:type="dxa"/>
              <w:bottom w:w="100" w:type="dxa"/>
              <w:right w:w="100" w:type="dxa"/>
            </w:tcMar>
          </w:tcPr>
          <w:p w14:paraId="4AF9ED84"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7119C19C" w14:textId="77777777" w:rsidR="007542A2" w:rsidRDefault="004E0924">
            <w:pPr>
              <w:widowControl w:val="0"/>
              <w:spacing w:line="240" w:lineRule="auto"/>
            </w:pPr>
            <w:r>
              <w:t>Holds the opened file, excluding the first column</w:t>
            </w:r>
          </w:p>
        </w:tc>
      </w:tr>
      <w:tr w:rsidR="007542A2" w14:paraId="37FB0FA1" w14:textId="77777777">
        <w:tc>
          <w:tcPr>
            <w:tcW w:w="6998" w:type="dxa"/>
            <w:tcMar>
              <w:top w:w="100" w:type="dxa"/>
              <w:left w:w="100" w:type="dxa"/>
              <w:bottom w:w="100" w:type="dxa"/>
              <w:right w:w="100" w:type="dxa"/>
            </w:tcMar>
          </w:tcPr>
          <w:p w14:paraId="296CB963" w14:textId="77777777" w:rsidR="007542A2" w:rsidRDefault="004E0924">
            <w:pPr>
              <w:widowControl w:val="0"/>
              <w:spacing w:line="240" w:lineRule="auto"/>
            </w:pPr>
            <w:r>
              <w:t>$successful</w:t>
            </w:r>
          </w:p>
        </w:tc>
        <w:tc>
          <w:tcPr>
            <w:tcW w:w="1725" w:type="dxa"/>
            <w:tcMar>
              <w:top w:w="100" w:type="dxa"/>
              <w:left w:w="100" w:type="dxa"/>
              <w:bottom w:w="100" w:type="dxa"/>
              <w:right w:w="100" w:type="dxa"/>
            </w:tcMar>
          </w:tcPr>
          <w:p w14:paraId="4B10DBE3"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60D073E5" w14:textId="77777777" w:rsidR="007542A2" w:rsidRDefault="004E0924">
            <w:pPr>
              <w:widowControl w:val="0"/>
              <w:spacing w:line="240" w:lineRule="auto"/>
            </w:pPr>
            <w:r>
              <w:t>Holds all success messages for imports.</w:t>
            </w:r>
          </w:p>
        </w:tc>
      </w:tr>
      <w:tr w:rsidR="007542A2" w14:paraId="0AC16E10" w14:textId="77777777">
        <w:tc>
          <w:tcPr>
            <w:tcW w:w="6998" w:type="dxa"/>
            <w:tcMar>
              <w:top w:w="100" w:type="dxa"/>
              <w:left w:w="100" w:type="dxa"/>
              <w:bottom w:w="100" w:type="dxa"/>
              <w:right w:w="100" w:type="dxa"/>
            </w:tcMar>
          </w:tcPr>
          <w:p w14:paraId="35935B7F" w14:textId="77777777" w:rsidR="007542A2" w:rsidRDefault="004E0924">
            <w:pPr>
              <w:widowControl w:val="0"/>
              <w:spacing w:line="240" w:lineRule="auto"/>
            </w:pPr>
            <w:r>
              <w:t>$unsuccessful</w:t>
            </w:r>
          </w:p>
        </w:tc>
        <w:tc>
          <w:tcPr>
            <w:tcW w:w="1725" w:type="dxa"/>
            <w:tcMar>
              <w:top w:w="100" w:type="dxa"/>
              <w:left w:w="100" w:type="dxa"/>
              <w:bottom w:w="100" w:type="dxa"/>
              <w:right w:w="100" w:type="dxa"/>
            </w:tcMar>
          </w:tcPr>
          <w:p w14:paraId="7129DFF7"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6E81F5D9" w14:textId="77777777" w:rsidR="007542A2" w:rsidRDefault="004E0924">
            <w:pPr>
              <w:widowControl w:val="0"/>
              <w:spacing w:line="240" w:lineRule="auto"/>
            </w:pPr>
            <w:r>
              <w:t>Holds all unsuccessful import messages.</w:t>
            </w:r>
          </w:p>
        </w:tc>
      </w:tr>
      <w:tr w:rsidR="007542A2" w14:paraId="1D1F753F" w14:textId="77777777">
        <w:tc>
          <w:tcPr>
            <w:tcW w:w="6998" w:type="dxa"/>
            <w:tcMar>
              <w:top w:w="100" w:type="dxa"/>
              <w:left w:w="100" w:type="dxa"/>
              <w:bottom w:w="100" w:type="dxa"/>
              <w:right w:w="100" w:type="dxa"/>
            </w:tcMar>
          </w:tcPr>
          <w:p w14:paraId="39A80267" w14:textId="77777777" w:rsidR="007542A2" w:rsidRDefault="004E0924">
            <w:pPr>
              <w:widowControl w:val="0"/>
              <w:spacing w:line="240" w:lineRule="auto"/>
            </w:pPr>
            <w:r>
              <w:t>$repeatInHolidays</w:t>
            </w:r>
          </w:p>
        </w:tc>
        <w:tc>
          <w:tcPr>
            <w:tcW w:w="1725" w:type="dxa"/>
            <w:tcMar>
              <w:top w:w="100" w:type="dxa"/>
              <w:left w:w="100" w:type="dxa"/>
              <w:bottom w:w="100" w:type="dxa"/>
              <w:right w:w="100" w:type="dxa"/>
            </w:tcMar>
          </w:tcPr>
          <w:p w14:paraId="7D70F1CC"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70F90AC7" w14:textId="77777777" w:rsidR="007542A2" w:rsidRDefault="004E0924">
            <w:pPr>
              <w:widowControl w:val="0"/>
              <w:spacing w:line="240" w:lineRule="auto"/>
            </w:pPr>
            <w:r>
              <w:t>A Boolean that is set to see if the event should repeat in holidays or not.</w:t>
            </w:r>
          </w:p>
        </w:tc>
      </w:tr>
      <w:tr w:rsidR="007542A2" w14:paraId="0BD63D47" w14:textId="77777777">
        <w:tc>
          <w:tcPr>
            <w:tcW w:w="6998" w:type="dxa"/>
            <w:tcMar>
              <w:top w:w="100" w:type="dxa"/>
              <w:left w:w="100" w:type="dxa"/>
              <w:bottom w:w="100" w:type="dxa"/>
              <w:right w:w="100" w:type="dxa"/>
            </w:tcMar>
          </w:tcPr>
          <w:p w14:paraId="5AE1BC97" w14:textId="77777777" w:rsidR="007542A2" w:rsidRDefault="004E0924">
            <w:pPr>
              <w:widowControl w:val="0"/>
              <w:spacing w:line="240" w:lineRule="auto"/>
            </w:pPr>
            <w:r>
              <w:t>$row</w:t>
            </w:r>
          </w:p>
        </w:tc>
        <w:tc>
          <w:tcPr>
            <w:tcW w:w="1725" w:type="dxa"/>
            <w:tcMar>
              <w:top w:w="100" w:type="dxa"/>
              <w:left w:w="100" w:type="dxa"/>
              <w:bottom w:w="100" w:type="dxa"/>
              <w:right w:w="100" w:type="dxa"/>
            </w:tcMar>
          </w:tcPr>
          <w:p w14:paraId="210CCA5E"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02BC4601" w14:textId="77777777" w:rsidR="007542A2" w:rsidRDefault="004E0924">
            <w:pPr>
              <w:widowControl w:val="0"/>
              <w:spacing w:line="240" w:lineRule="auto"/>
            </w:pPr>
            <w:r>
              <w:t>A sub-array of $importedCSV and is used to hold each row of the CSV file whilst parsing the data in a foreach loop.</w:t>
            </w:r>
          </w:p>
        </w:tc>
      </w:tr>
      <w:tr w:rsidR="007542A2" w14:paraId="199E626B" w14:textId="77777777">
        <w:tc>
          <w:tcPr>
            <w:tcW w:w="6998" w:type="dxa"/>
            <w:tcMar>
              <w:top w:w="100" w:type="dxa"/>
              <w:left w:w="100" w:type="dxa"/>
              <w:bottom w:w="100" w:type="dxa"/>
              <w:right w:w="100" w:type="dxa"/>
            </w:tcMar>
          </w:tcPr>
          <w:p w14:paraId="34F98704" w14:textId="77777777" w:rsidR="007542A2" w:rsidRDefault="004E0924">
            <w:pPr>
              <w:widowControl w:val="0"/>
              <w:spacing w:line="240" w:lineRule="auto"/>
            </w:pPr>
            <w:r>
              <w:t>$daysOfTheWeek</w:t>
            </w:r>
          </w:p>
        </w:tc>
        <w:tc>
          <w:tcPr>
            <w:tcW w:w="1725" w:type="dxa"/>
            <w:tcMar>
              <w:top w:w="100" w:type="dxa"/>
              <w:left w:w="100" w:type="dxa"/>
              <w:bottom w:w="100" w:type="dxa"/>
              <w:right w:w="100" w:type="dxa"/>
            </w:tcMar>
          </w:tcPr>
          <w:p w14:paraId="63BD7417"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761B8A87" w14:textId="77777777" w:rsidR="007542A2" w:rsidRDefault="004E0924">
            <w:pPr>
              <w:widowControl w:val="0"/>
              <w:spacing w:line="240" w:lineRule="auto"/>
            </w:pPr>
            <w:r>
              <w:t>Holds the shortened, ordered days of the week.</w:t>
            </w:r>
          </w:p>
        </w:tc>
      </w:tr>
      <w:tr w:rsidR="007542A2" w14:paraId="3AE29456" w14:textId="77777777">
        <w:tc>
          <w:tcPr>
            <w:tcW w:w="6998" w:type="dxa"/>
            <w:tcMar>
              <w:top w:w="100" w:type="dxa"/>
              <w:left w:w="100" w:type="dxa"/>
              <w:bottom w:w="100" w:type="dxa"/>
              <w:right w:w="100" w:type="dxa"/>
            </w:tcMar>
          </w:tcPr>
          <w:p w14:paraId="6C3262A2" w14:textId="77777777" w:rsidR="007542A2" w:rsidRDefault="004E0924">
            <w:pPr>
              <w:widowControl w:val="0"/>
              <w:spacing w:line="240" w:lineRule="auto"/>
            </w:pPr>
            <w:r>
              <w:t>$dayPeriodCounter</w:t>
            </w:r>
          </w:p>
        </w:tc>
        <w:tc>
          <w:tcPr>
            <w:tcW w:w="1725" w:type="dxa"/>
            <w:tcMar>
              <w:top w:w="100" w:type="dxa"/>
              <w:left w:w="100" w:type="dxa"/>
              <w:bottom w:w="100" w:type="dxa"/>
              <w:right w:w="100" w:type="dxa"/>
            </w:tcMar>
          </w:tcPr>
          <w:p w14:paraId="63FED0CB"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419CE3F9" w14:textId="77777777" w:rsidR="007542A2" w:rsidRDefault="004E0924">
            <w:pPr>
              <w:widowControl w:val="0"/>
              <w:spacing w:line="240" w:lineRule="auto"/>
            </w:pPr>
            <w:r>
              <w:t>Counts through each of the days and periods (5 days and 7 periods per day [therefore the counter counts 49 elements {0 to 48}]).</w:t>
            </w:r>
          </w:p>
        </w:tc>
      </w:tr>
      <w:tr w:rsidR="007542A2" w14:paraId="570E06E8" w14:textId="77777777">
        <w:tc>
          <w:tcPr>
            <w:tcW w:w="6998" w:type="dxa"/>
            <w:tcMar>
              <w:top w:w="100" w:type="dxa"/>
              <w:left w:w="100" w:type="dxa"/>
              <w:bottom w:w="100" w:type="dxa"/>
              <w:right w:w="100" w:type="dxa"/>
            </w:tcMar>
          </w:tcPr>
          <w:p w14:paraId="216168A8" w14:textId="77777777" w:rsidR="007542A2" w:rsidRDefault="004E0924">
            <w:pPr>
              <w:widowControl w:val="0"/>
              <w:spacing w:line="240" w:lineRule="auto"/>
            </w:pPr>
            <w:r>
              <w:t>$cell</w:t>
            </w:r>
          </w:p>
        </w:tc>
        <w:tc>
          <w:tcPr>
            <w:tcW w:w="1725" w:type="dxa"/>
            <w:tcMar>
              <w:top w:w="100" w:type="dxa"/>
              <w:left w:w="100" w:type="dxa"/>
              <w:bottom w:w="100" w:type="dxa"/>
              <w:right w:w="100" w:type="dxa"/>
            </w:tcMar>
          </w:tcPr>
          <w:p w14:paraId="30F8BE76"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51AF8F01" w14:textId="77777777" w:rsidR="007542A2" w:rsidRDefault="004E0924">
            <w:pPr>
              <w:widowControl w:val="0"/>
              <w:spacing w:line="240" w:lineRule="auto"/>
            </w:pPr>
            <w:r>
              <w:t xml:space="preserve">A string that contains the contents of each cell in </w:t>
            </w:r>
            <w:r>
              <w:lastRenderedPageBreak/>
              <w:t>the CSV file and is used in a foreach loop; this variable is then split up further into other variables that will be discussed in this section.</w:t>
            </w:r>
          </w:p>
        </w:tc>
      </w:tr>
      <w:tr w:rsidR="007542A2" w14:paraId="7F4F0A31" w14:textId="77777777">
        <w:tc>
          <w:tcPr>
            <w:tcW w:w="6998" w:type="dxa"/>
            <w:tcMar>
              <w:top w:w="100" w:type="dxa"/>
              <w:left w:w="100" w:type="dxa"/>
              <w:bottom w:w="100" w:type="dxa"/>
              <w:right w:w="100" w:type="dxa"/>
            </w:tcMar>
          </w:tcPr>
          <w:p w14:paraId="502BE18D" w14:textId="77777777" w:rsidR="007542A2" w:rsidRDefault="004E0924">
            <w:pPr>
              <w:widowControl w:val="0"/>
              <w:spacing w:line="240" w:lineRule="auto"/>
            </w:pPr>
            <w:r>
              <w:lastRenderedPageBreak/>
              <w:t>$roomID</w:t>
            </w:r>
          </w:p>
        </w:tc>
        <w:tc>
          <w:tcPr>
            <w:tcW w:w="1725" w:type="dxa"/>
            <w:tcMar>
              <w:top w:w="100" w:type="dxa"/>
              <w:left w:w="100" w:type="dxa"/>
              <w:bottom w:w="100" w:type="dxa"/>
              <w:right w:w="100" w:type="dxa"/>
            </w:tcMar>
          </w:tcPr>
          <w:p w14:paraId="3E78ADF2"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36B600F2" w14:textId="77777777" w:rsidR="007542A2" w:rsidRDefault="004E0924">
            <w:pPr>
              <w:widowControl w:val="0"/>
              <w:spacing w:line="240" w:lineRule="auto"/>
            </w:pPr>
            <w:r>
              <w:t>Stores the room ID, as parsed from the $cell variable.</w:t>
            </w:r>
          </w:p>
        </w:tc>
      </w:tr>
      <w:tr w:rsidR="007542A2" w14:paraId="41CF16D9" w14:textId="77777777">
        <w:tc>
          <w:tcPr>
            <w:tcW w:w="6998" w:type="dxa"/>
            <w:tcMar>
              <w:top w:w="100" w:type="dxa"/>
              <w:left w:w="100" w:type="dxa"/>
              <w:bottom w:w="100" w:type="dxa"/>
              <w:right w:w="100" w:type="dxa"/>
            </w:tcMar>
          </w:tcPr>
          <w:p w14:paraId="1647088B" w14:textId="77777777" w:rsidR="007542A2" w:rsidRDefault="004E0924">
            <w:pPr>
              <w:widowControl w:val="0"/>
              <w:spacing w:line="240" w:lineRule="auto"/>
            </w:pPr>
            <w:r>
              <w:t>$ownerID</w:t>
            </w:r>
          </w:p>
        </w:tc>
        <w:tc>
          <w:tcPr>
            <w:tcW w:w="1725" w:type="dxa"/>
            <w:tcMar>
              <w:top w:w="100" w:type="dxa"/>
              <w:left w:w="100" w:type="dxa"/>
              <w:bottom w:w="100" w:type="dxa"/>
              <w:right w:w="100" w:type="dxa"/>
            </w:tcMar>
          </w:tcPr>
          <w:p w14:paraId="3E1F7105"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573FB351" w14:textId="77777777" w:rsidR="007542A2" w:rsidRDefault="004E0924">
            <w:pPr>
              <w:widowControl w:val="0"/>
              <w:spacing w:line="240" w:lineRule="auto"/>
            </w:pPr>
            <w:r>
              <w:t>Stores the owner ID, as parsed from the $cell variable.</w:t>
            </w:r>
          </w:p>
        </w:tc>
      </w:tr>
      <w:tr w:rsidR="007542A2" w14:paraId="1B5EC9BA" w14:textId="77777777">
        <w:tc>
          <w:tcPr>
            <w:tcW w:w="6998" w:type="dxa"/>
            <w:tcMar>
              <w:top w:w="100" w:type="dxa"/>
              <w:left w:w="100" w:type="dxa"/>
              <w:bottom w:w="100" w:type="dxa"/>
              <w:right w:w="100" w:type="dxa"/>
            </w:tcMar>
          </w:tcPr>
          <w:p w14:paraId="40AC564D" w14:textId="77777777" w:rsidR="007542A2" w:rsidRDefault="004E0924">
            <w:pPr>
              <w:widowControl w:val="0"/>
              <w:spacing w:line="240" w:lineRule="auto"/>
            </w:pPr>
            <w:r>
              <w:t>$eventName</w:t>
            </w:r>
          </w:p>
        </w:tc>
        <w:tc>
          <w:tcPr>
            <w:tcW w:w="1725" w:type="dxa"/>
            <w:tcMar>
              <w:top w:w="100" w:type="dxa"/>
              <w:left w:w="100" w:type="dxa"/>
              <w:bottom w:w="100" w:type="dxa"/>
              <w:right w:w="100" w:type="dxa"/>
            </w:tcMar>
          </w:tcPr>
          <w:p w14:paraId="2E77AF26"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40872337" w14:textId="77777777" w:rsidR="007542A2" w:rsidRDefault="004E0924">
            <w:pPr>
              <w:widowControl w:val="0"/>
              <w:spacing w:line="240" w:lineRule="auto"/>
            </w:pPr>
            <w:r>
              <w:t>Stores the event ID, as parsed from the $cell variable.</w:t>
            </w:r>
          </w:p>
        </w:tc>
      </w:tr>
      <w:tr w:rsidR="007542A2" w14:paraId="4E78710D" w14:textId="77777777">
        <w:tc>
          <w:tcPr>
            <w:tcW w:w="6998" w:type="dxa"/>
            <w:tcMar>
              <w:top w:w="100" w:type="dxa"/>
              <w:left w:w="100" w:type="dxa"/>
              <w:bottom w:w="100" w:type="dxa"/>
              <w:right w:w="100" w:type="dxa"/>
            </w:tcMar>
          </w:tcPr>
          <w:p w14:paraId="1E6DA8C2" w14:textId="77777777" w:rsidR="007542A2" w:rsidRDefault="004E0924">
            <w:pPr>
              <w:widowControl w:val="0"/>
              <w:spacing w:line="240" w:lineRule="auto"/>
            </w:pPr>
            <w:r>
              <w:t>$insertDay</w:t>
            </w:r>
          </w:p>
        </w:tc>
        <w:tc>
          <w:tcPr>
            <w:tcW w:w="1725" w:type="dxa"/>
            <w:tcMar>
              <w:top w:w="100" w:type="dxa"/>
              <w:left w:w="100" w:type="dxa"/>
              <w:bottom w:w="100" w:type="dxa"/>
              <w:right w:w="100" w:type="dxa"/>
            </w:tcMar>
          </w:tcPr>
          <w:p w14:paraId="6FEFD930"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5F6C07E9" w14:textId="77777777" w:rsidR="007542A2" w:rsidRDefault="004E0924">
            <w:pPr>
              <w:widowControl w:val="0"/>
              <w:spacing w:line="240" w:lineRule="auto"/>
            </w:pPr>
            <w:r>
              <w:t>Stores, as an integer (from 0 to 4), what day the insert is for.</w:t>
            </w:r>
          </w:p>
        </w:tc>
      </w:tr>
      <w:tr w:rsidR="007542A2" w14:paraId="7F83DC2F" w14:textId="77777777">
        <w:tc>
          <w:tcPr>
            <w:tcW w:w="6998" w:type="dxa"/>
            <w:tcMar>
              <w:top w:w="100" w:type="dxa"/>
              <w:left w:w="100" w:type="dxa"/>
              <w:bottom w:w="100" w:type="dxa"/>
              <w:right w:w="100" w:type="dxa"/>
            </w:tcMar>
          </w:tcPr>
          <w:p w14:paraId="7D95DFC7" w14:textId="77777777" w:rsidR="007542A2" w:rsidRDefault="004E0924">
            <w:pPr>
              <w:widowControl w:val="0"/>
              <w:spacing w:line="240" w:lineRule="auto"/>
            </w:pPr>
            <w:r>
              <w:t>$insertPeriod</w:t>
            </w:r>
          </w:p>
        </w:tc>
        <w:tc>
          <w:tcPr>
            <w:tcW w:w="1725" w:type="dxa"/>
            <w:tcMar>
              <w:top w:w="100" w:type="dxa"/>
              <w:left w:w="100" w:type="dxa"/>
              <w:bottom w:w="100" w:type="dxa"/>
              <w:right w:w="100" w:type="dxa"/>
            </w:tcMar>
          </w:tcPr>
          <w:p w14:paraId="79B6D03F"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756003EF" w14:textId="77777777" w:rsidR="007542A2" w:rsidRDefault="004E0924">
            <w:pPr>
              <w:widowControl w:val="0"/>
              <w:spacing w:line="240" w:lineRule="auto"/>
            </w:pPr>
            <w:r>
              <w:t>Stores, as an integer (from 1 to 7 [and hence the +1 in the code]), what the period is.</w:t>
            </w:r>
          </w:p>
        </w:tc>
      </w:tr>
      <w:tr w:rsidR="007542A2" w14:paraId="540D66B5" w14:textId="77777777">
        <w:tc>
          <w:tcPr>
            <w:tcW w:w="6998" w:type="dxa"/>
            <w:tcMar>
              <w:top w:w="100" w:type="dxa"/>
              <w:left w:w="100" w:type="dxa"/>
              <w:bottom w:w="100" w:type="dxa"/>
              <w:right w:w="100" w:type="dxa"/>
            </w:tcMar>
          </w:tcPr>
          <w:p w14:paraId="00A2FABA" w14:textId="77777777" w:rsidR="007542A2" w:rsidRDefault="004E0924">
            <w:pPr>
              <w:widowControl w:val="0"/>
              <w:spacing w:line="240" w:lineRule="auto"/>
            </w:pPr>
            <w:r>
              <w:t>$insertDate</w:t>
            </w:r>
          </w:p>
        </w:tc>
        <w:tc>
          <w:tcPr>
            <w:tcW w:w="1725" w:type="dxa"/>
            <w:tcMar>
              <w:top w:w="100" w:type="dxa"/>
              <w:left w:w="100" w:type="dxa"/>
              <w:bottom w:w="100" w:type="dxa"/>
              <w:right w:w="100" w:type="dxa"/>
            </w:tcMar>
          </w:tcPr>
          <w:p w14:paraId="07796A98"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57FB0576" w14:textId="79A16869" w:rsidR="007542A2" w:rsidRDefault="004E0924" w:rsidP="001721EA">
            <w:pPr>
              <w:widowControl w:val="0"/>
              <w:spacing w:line="240" w:lineRule="auto"/>
            </w:pPr>
            <w:r>
              <w:t xml:space="preserve">Stores the </w:t>
            </w:r>
            <w:r w:rsidR="001721EA">
              <w:t xml:space="preserve">date of the </w:t>
            </w:r>
            <w:r>
              <w:t>selected by the user that is to be used for import to start from.</w:t>
            </w:r>
          </w:p>
        </w:tc>
      </w:tr>
      <w:tr w:rsidR="007542A2" w14:paraId="671A7D16" w14:textId="77777777">
        <w:tc>
          <w:tcPr>
            <w:tcW w:w="6998" w:type="dxa"/>
            <w:tcMar>
              <w:top w:w="100" w:type="dxa"/>
              <w:left w:w="100" w:type="dxa"/>
              <w:bottom w:w="100" w:type="dxa"/>
              <w:right w:w="100" w:type="dxa"/>
            </w:tcMar>
          </w:tcPr>
          <w:p w14:paraId="212A0007" w14:textId="77777777" w:rsidR="007542A2" w:rsidRDefault="004E0924">
            <w:pPr>
              <w:widowControl w:val="0"/>
              <w:spacing w:line="240" w:lineRule="auto"/>
            </w:pPr>
            <w:r>
              <w:t>$terminateDate</w:t>
            </w:r>
          </w:p>
        </w:tc>
        <w:tc>
          <w:tcPr>
            <w:tcW w:w="1725" w:type="dxa"/>
            <w:tcMar>
              <w:top w:w="100" w:type="dxa"/>
              <w:left w:w="100" w:type="dxa"/>
              <w:bottom w:w="100" w:type="dxa"/>
              <w:right w:w="100" w:type="dxa"/>
            </w:tcMar>
          </w:tcPr>
          <w:p w14:paraId="634FD0F3"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080FF444" w14:textId="77777777" w:rsidR="007542A2" w:rsidRDefault="004E0924">
            <w:pPr>
              <w:widowControl w:val="0"/>
              <w:spacing w:line="240" w:lineRule="auto"/>
            </w:pPr>
            <w:r>
              <w:t>This stores the date that the single event should repeat up until.</w:t>
            </w:r>
          </w:p>
        </w:tc>
      </w:tr>
      <w:tr w:rsidR="007542A2" w14:paraId="118E5B84" w14:textId="77777777">
        <w:tc>
          <w:tcPr>
            <w:tcW w:w="6998" w:type="dxa"/>
            <w:tcMar>
              <w:top w:w="100" w:type="dxa"/>
              <w:left w:w="100" w:type="dxa"/>
              <w:bottom w:w="100" w:type="dxa"/>
              <w:right w:w="100" w:type="dxa"/>
            </w:tcMar>
          </w:tcPr>
          <w:p w14:paraId="7E3DB185" w14:textId="77777777" w:rsidR="007542A2" w:rsidRDefault="004E0924">
            <w:pPr>
              <w:widowControl w:val="0"/>
              <w:spacing w:line="240" w:lineRule="auto"/>
            </w:pPr>
            <w:r>
              <w:t>$insertPeriodTime</w:t>
            </w:r>
          </w:p>
        </w:tc>
        <w:tc>
          <w:tcPr>
            <w:tcW w:w="1725" w:type="dxa"/>
            <w:tcMar>
              <w:top w:w="100" w:type="dxa"/>
              <w:left w:w="100" w:type="dxa"/>
              <w:bottom w:w="100" w:type="dxa"/>
              <w:right w:w="100" w:type="dxa"/>
            </w:tcMar>
          </w:tcPr>
          <w:p w14:paraId="1FD0372D"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11E17691" w14:textId="77777777" w:rsidR="007542A2" w:rsidRDefault="004E0924">
            <w:pPr>
              <w:widowControl w:val="0"/>
              <w:spacing w:line="240" w:lineRule="auto"/>
            </w:pPr>
            <w:r>
              <w:t>Stores the start time for a given period number (as found in the database).</w:t>
            </w:r>
          </w:p>
        </w:tc>
      </w:tr>
      <w:tr w:rsidR="007542A2" w14:paraId="4550A22F" w14:textId="77777777">
        <w:tc>
          <w:tcPr>
            <w:tcW w:w="6998" w:type="dxa"/>
            <w:tcMar>
              <w:top w:w="100" w:type="dxa"/>
              <w:left w:w="100" w:type="dxa"/>
              <w:bottom w:w="100" w:type="dxa"/>
              <w:right w:w="100" w:type="dxa"/>
            </w:tcMar>
          </w:tcPr>
          <w:p w14:paraId="1D598B55" w14:textId="77777777" w:rsidR="007542A2" w:rsidRDefault="004E0924">
            <w:pPr>
              <w:widowControl w:val="0"/>
              <w:spacing w:line="240" w:lineRule="auto"/>
            </w:pPr>
            <w:r>
              <w:t>$insertPeriodTime</w:t>
            </w:r>
          </w:p>
        </w:tc>
        <w:tc>
          <w:tcPr>
            <w:tcW w:w="1725" w:type="dxa"/>
            <w:tcMar>
              <w:top w:w="100" w:type="dxa"/>
              <w:left w:w="100" w:type="dxa"/>
              <w:bottom w:w="100" w:type="dxa"/>
              <w:right w:w="100" w:type="dxa"/>
            </w:tcMar>
          </w:tcPr>
          <w:p w14:paraId="0F42EE16"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15B469EF" w14:textId="77777777" w:rsidR="007542A2" w:rsidRDefault="004E0924">
            <w:pPr>
              <w:widowControl w:val="0"/>
              <w:spacing w:line="240" w:lineRule="auto"/>
            </w:pPr>
            <w:r>
              <w:t>Is a formatted version of the variable above; contains a colon between the hours and minutes.</w:t>
            </w:r>
          </w:p>
        </w:tc>
      </w:tr>
      <w:tr w:rsidR="007542A2" w14:paraId="3DBC9582" w14:textId="77777777">
        <w:tc>
          <w:tcPr>
            <w:tcW w:w="6998" w:type="dxa"/>
            <w:tcMar>
              <w:top w:w="100" w:type="dxa"/>
              <w:left w:w="100" w:type="dxa"/>
              <w:bottom w:w="100" w:type="dxa"/>
              <w:right w:w="100" w:type="dxa"/>
            </w:tcMar>
          </w:tcPr>
          <w:p w14:paraId="416AACEE" w14:textId="77777777" w:rsidR="007542A2" w:rsidRDefault="004E0924">
            <w:pPr>
              <w:widowControl w:val="0"/>
              <w:spacing w:line="240" w:lineRule="auto"/>
            </w:pPr>
            <w:r>
              <w:t>$insertTimestamp</w:t>
            </w:r>
          </w:p>
        </w:tc>
        <w:tc>
          <w:tcPr>
            <w:tcW w:w="1725" w:type="dxa"/>
            <w:tcMar>
              <w:top w:w="100" w:type="dxa"/>
              <w:left w:w="100" w:type="dxa"/>
              <w:bottom w:w="100" w:type="dxa"/>
              <w:right w:w="100" w:type="dxa"/>
            </w:tcMar>
          </w:tcPr>
          <w:p w14:paraId="347907B8"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2229EED8" w14:textId="4056514A" w:rsidR="007542A2" w:rsidRDefault="004E0924" w:rsidP="000B399B">
            <w:pPr>
              <w:widowControl w:val="0"/>
              <w:spacing w:line="240" w:lineRule="auto"/>
            </w:pPr>
            <w:r>
              <w:t xml:space="preserve">Stores the unix timestamp of that particular instance of a single event (so it is specific to a </w:t>
            </w:r>
            <w:r>
              <w:lastRenderedPageBreak/>
              <w:t>particular date, rather than day); you can see how this is calculated in the technical solution section, under the addEventImport.php heading</w:t>
            </w:r>
            <w:r w:rsidR="000B399B">
              <w:t xml:space="preserve"> (</w:t>
            </w:r>
            <w:r w:rsidR="00053790">
              <w:t xml:space="preserve">section </w:t>
            </w:r>
            <w:hyperlink w:anchor="_addEventImport.php" w:history="1">
              <w:r w:rsidR="000B399B" w:rsidRPr="000B399B">
                <w:rPr>
                  <w:rStyle w:val="Hyperlink"/>
                </w:rPr>
                <w:t>C.2.2</w:t>
              </w:r>
            </w:hyperlink>
            <w:r w:rsidR="00053790">
              <w:t>, page 131</w:t>
            </w:r>
            <w:r w:rsidR="000B399B">
              <w:t>)</w:t>
            </w:r>
            <w:r>
              <w:t>.</w:t>
            </w:r>
          </w:p>
        </w:tc>
      </w:tr>
      <w:tr w:rsidR="007542A2" w14:paraId="38E9EF0F" w14:textId="77777777">
        <w:tc>
          <w:tcPr>
            <w:tcW w:w="6998" w:type="dxa"/>
            <w:tcMar>
              <w:top w:w="100" w:type="dxa"/>
              <w:left w:w="100" w:type="dxa"/>
              <w:bottom w:w="100" w:type="dxa"/>
              <w:right w:w="100" w:type="dxa"/>
            </w:tcMar>
          </w:tcPr>
          <w:p w14:paraId="06C0692F" w14:textId="77777777" w:rsidR="007542A2" w:rsidRDefault="004E0924">
            <w:pPr>
              <w:widowControl w:val="0"/>
              <w:spacing w:line="240" w:lineRule="auto"/>
            </w:pPr>
            <w:r>
              <w:lastRenderedPageBreak/>
              <w:t>$item</w:t>
            </w:r>
          </w:p>
        </w:tc>
        <w:tc>
          <w:tcPr>
            <w:tcW w:w="1725" w:type="dxa"/>
            <w:tcMar>
              <w:top w:w="100" w:type="dxa"/>
              <w:left w:w="100" w:type="dxa"/>
              <w:bottom w:w="100" w:type="dxa"/>
              <w:right w:w="100" w:type="dxa"/>
            </w:tcMar>
          </w:tcPr>
          <w:p w14:paraId="1E8FD218"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0E7BA808" w14:textId="77777777" w:rsidR="007542A2" w:rsidRDefault="004E0924">
            <w:pPr>
              <w:widowControl w:val="0"/>
              <w:spacing w:line="240" w:lineRule="auto"/>
            </w:pPr>
            <w:r>
              <w:t>Variables used in foreach loops at the end of the page; the variable just stores the individual items of the $successful and $unsuccessful variables as the foreach loop loops through.</w:t>
            </w:r>
          </w:p>
        </w:tc>
      </w:tr>
    </w:tbl>
    <w:p w14:paraId="0184D61D" w14:textId="77777777" w:rsidR="007542A2" w:rsidRDefault="007542A2"/>
    <w:p w14:paraId="6016CAD5" w14:textId="77777777" w:rsidR="007542A2" w:rsidRDefault="004E0924">
      <w:pPr>
        <w:pStyle w:val="Heading4"/>
        <w:contextualSpacing w:val="0"/>
      </w:pPr>
      <w:bookmarkStart w:id="377" w:name="h.y25gvtcgg8oy" w:colFirst="0" w:colLast="0"/>
      <w:bookmarkEnd w:id="377"/>
      <w:r>
        <w:t>Login.php</w:t>
      </w:r>
    </w:p>
    <w:tbl>
      <w:tblPr>
        <w:tblStyle w:val="afffff5"/>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8"/>
        <w:gridCol w:w="1725"/>
        <w:gridCol w:w="5235"/>
      </w:tblGrid>
      <w:tr w:rsidR="007542A2" w14:paraId="7914FA79" w14:textId="77777777">
        <w:tc>
          <w:tcPr>
            <w:tcW w:w="6998" w:type="dxa"/>
            <w:tcMar>
              <w:top w:w="100" w:type="dxa"/>
              <w:left w:w="100" w:type="dxa"/>
              <w:bottom w:w="100" w:type="dxa"/>
              <w:right w:w="100" w:type="dxa"/>
            </w:tcMar>
          </w:tcPr>
          <w:p w14:paraId="65704557" w14:textId="77777777" w:rsidR="007542A2" w:rsidRDefault="004E0924">
            <w:pPr>
              <w:widowControl w:val="0"/>
              <w:spacing w:line="240" w:lineRule="auto"/>
            </w:pPr>
            <w:r>
              <w:rPr>
                <w:b/>
              </w:rPr>
              <w:t>Name</w:t>
            </w:r>
          </w:p>
        </w:tc>
        <w:tc>
          <w:tcPr>
            <w:tcW w:w="1725" w:type="dxa"/>
            <w:tcMar>
              <w:top w:w="100" w:type="dxa"/>
              <w:left w:w="100" w:type="dxa"/>
              <w:bottom w:w="100" w:type="dxa"/>
              <w:right w:w="100" w:type="dxa"/>
            </w:tcMar>
          </w:tcPr>
          <w:p w14:paraId="1F20F87E" w14:textId="77777777" w:rsidR="007542A2" w:rsidRDefault="004E0924">
            <w:pPr>
              <w:widowControl w:val="0"/>
              <w:spacing w:line="240" w:lineRule="auto"/>
            </w:pPr>
            <w:r>
              <w:rPr>
                <w:b/>
              </w:rPr>
              <w:t>Item Type</w:t>
            </w:r>
          </w:p>
        </w:tc>
        <w:tc>
          <w:tcPr>
            <w:tcW w:w="5235" w:type="dxa"/>
            <w:tcMar>
              <w:top w:w="100" w:type="dxa"/>
              <w:left w:w="100" w:type="dxa"/>
              <w:bottom w:w="100" w:type="dxa"/>
              <w:right w:w="100" w:type="dxa"/>
            </w:tcMar>
          </w:tcPr>
          <w:p w14:paraId="4EE9C41A" w14:textId="77777777" w:rsidR="007542A2" w:rsidRDefault="004E0924">
            <w:pPr>
              <w:widowControl w:val="0"/>
              <w:spacing w:line="240" w:lineRule="auto"/>
            </w:pPr>
            <w:r>
              <w:rPr>
                <w:b/>
              </w:rPr>
              <w:t>Description</w:t>
            </w:r>
          </w:p>
        </w:tc>
      </w:tr>
      <w:tr w:rsidR="007542A2" w14:paraId="26CEE381" w14:textId="77777777">
        <w:tc>
          <w:tcPr>
            <w:tcW w:w="6998" w:type="dxa"/>
            <w:tcMar>
              <w:top w:w="100" w:type="dxa"/>
              <w:left w:w="100" w:type="dxa"/>
              <w:bottom w:w="100" w:type="dxa"/>
              <w:right w:w="100" w:type="dxa"/>
            </w:tcMar>
          </w:tcPr>
          <w:p w14:paraId="34D9FCC7" w14:textId="77777777" w:rsidR="007542A2" w:rsidRDefault="004E0924">
            <w:pPr>
              <w:widowControl w:val="0"/>
              <w:spacing w:line="240" w:lineRule="auto"/>
            </w:pPr>
            <w:r>
              <w:t>$successMessage</w:t>
            </w:r>
          </w:p>
        </w:tc>
        <w:tc>
          <w:tcPr>
            <w:tcW w:w="1725" w:type="dxa"/>
            <w:tcMar>
              <w:top w:w="100" w:type="dxa"/>
              <w:left w:w="100" w:type="dxa"/>
              <w:bottom w:w="100" w:type="dxa"/>
              <w:right w:w="100" w:type="dxa"/>
            </w:tcMar>
          </w:tcPr>
          <w:p w14:paraId="29C32BD8"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3F75D73C" w14:textId="77777777" w:rsidR="007542A2" w:rsidRDefault="004E0924">
            <w:pPr>
              <w:widowControl w:val="0"/>
              <w:spacing w:line="240" w:lineRule="auto"/>
            </w:pPr>
            <w:r>
              <w:t>Stores, as a string, all of the successful messages (such as “Logging in…” or the HTTP refresh to redirect the user).</w:t>
            </w:r>
          </w:p>
        </w:tc>
      </w:tr>
      <w:tr w:rsidR="007542A2" w14:paraId="45DE0A3C" w14:textId="77777777">
        <w:tc>
          <w:tcPr>
            <w:tcW w:w="6998" w:type="dxa"/>
            <w:tcMar>
              <w:top w:w="100" w:type="dxa"/>
              <w:left w:w="100" w:type="dxa"/>
              <w:bottom w:w="100" w:type="dxa"/>
              <w:right w:w="100" w:type="dxa"/>
            </w:tcMar>
          </w:tcPr>
          <w:p w14:paraId="69FA8302" w14:textId="77777777" w:rsidR="007542A2" w:rsidRDefault="004E0924">
            <w:pPr>
              <w:widowControl w:val="0"/>
              <w:spacing w:line="240" w:lineRule="auto"/>
            </w:pPr>
            <w:r>
              <w:t>$errorMessage</w:t>
            </w:r>
          </w:p>
        </w:tc>
        <w:tc>
          <w:tcPr>
            <w:tcW w:w="1725" w:type="dxa"/>
            <w:tcMar>
              <w:top w:w="100" w:type="dxa"/>
              <w:left w:w="100" w:type="dxa"/>
              <w:bottom w:w="100" w:type="dxa"/>
              <w:right w:w="100" w:type="dxa"/>
            </w:tcMar>
          </w:tcPr>
          <w:p w14:paraId="4A80D7F1" w14:textId="77777777" w:rsidR="007542A2" w:rsidRDefault="004E0924">
            <w:pPr>
              <w:widowControl w:val="0"/>
              <w:spacing w:line="240" w:lineRule="auto"/>
            </w:pPr>
            <w:r>
              <w:t>Variable</w:t>
            </w:r>
          </w:p>
        </w:tc>
        <w:tc>
          <w:tcPr>
            <w:tcW w:w="5235" w:type="dxa"/>
            <w:tcMar>
              <w:top w:w="100" w:type="dxa"/>
              <w:left w:w="100" w:type="dxa"/>
              <w:bottom w:w="100" w:type="dxa"/>
              <w:right w:w="100" w:type="dxa"/>
            </w:tcMar>
          </w:tcPr>
          <w:p w14:paraId="4BE907D3" w14:textId="77777777" w:rsidR="007542A2" w:rsidRDefault="004E0924">
            <w:pPr>
              <w:widowControl w:val="0"/>
              <w:spacing w:line="240" w:lineRule="auto"/>
            </w:pPr>
            <w:r>
              <w:t>Stores, as a string, all of the error messages that the page returns; this may be something like “Incorrect password” or “The user does not exist”.</w:t>
            </w:r>
          </w:p>
        </w:tc>
      </w:tr>
      <w:tr w:rsidR="007542A2" w14:paraId="514B71B8" w14:textId="77777777">
        <w:tc>
          <w:tcPr>
            <w:tcW w:w="6998" w:type="dxa"/>
            <w:tcMar>
              <w:top w:w="100" w:type="dxa"/>
              <w:left w:w="100" w:type="dxa"/>
              <w:bottom w:w="100" w:type="dxa"/>
              <w:right w:w="100" w:type="dxa"/>
            </w:tcMar>
          </w:tcPr>
          <w:p w14:paraId="723B7ECE" w14:textId="77777777" w:rsidR="007542A2" w:rsidRDefault="004E0924">
            <w:pPr>
              <w:widowControl w:val="0"/>
              <w:spacing w:line="240" w:lineRule="auto"/>
            </w:pPr>
            <w:r>
              <w:t>$_POST (pre-defined)</w:t>
            </w:r>
          </w:p>
        </w:tc>
        <w:tc>
          <w:tcPr>
            <w:tcW w:w="1725" w:type="dxa"/>
            <w:tcMar>
              <w:top w:w="100" w:type="dxa"/>
              <w:left w:w="100" w:type="dxa"/>
              <w:bottom w:w="100" w:type="dxa"/>
              <w:right w:w="100" w:type="dxa"/>
            </w:tcMar>
          </w:tcPr>
          <w:p w14:paraId="6F7C8AF6"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17EBEF63" w14:textId="77777777" w:rsidR="007542A2" w:rsidRDefault="004E0924">
            <w:pPr>
              <w:widowControl w:val="0"/>
              <w:spacing w:line="240" w:lineRule="auto"/>
            </w:pPr>
            <w:r>
              <w:t>Contains all of the values of the data fields that have been submitted by the post method.</w:t>
            </w:r>
          </w:p>
        </w:tc>
      </w:tr>
      <w:tr w:rsidR="007542A2" w14:paraId="0A1B2AC0" w14:textId="77777777">
        <w:tc>
          <w:tcPr>
            <w:tcW w:w="6998" w:type="dxa"/>
            <w:tcMar>
              <w:top w:w="100" w:type="dxa"/>
              <w:left w:w="100" w:type="dxa"/>
              <w:bottom w:w="100" w:type="dxa"/>
              <w:right w:w="100" w:type="dxa"/>
            </w:tcMar>
          </w:tcPr>
          <w:p w14:paraId="565687FE" w14:textId="77777777" w:rsidR="007542A2" w:rsidRDefault="004E0924">
            <w:pPr>
              <w:widowControl w:val="0"/>
              <w:spacing w:line="240" w:lineRule="auto"/>
            </w:pPr>
            <w:r>
              <w:t>$userIDCheckResponse</w:t>
            </w:r>
          </w:p>
        </w:tc>
        <w:tc>
          <w:tcPr>
            <w:tcW w:w="1725" w:type="dxa"/>
            <w:tcMar>
              <w:top w:w="100" w:type="dxa"/>
              <w:left w:w="100" w:type="dxa"/>
              <w:bottom w:w="100" w:type="dxa"/>
              <w:right w:w="100" w:type="dxa"/>
            </w:tcMar>
          </w:tcPr>
          <w:p w14:paraId="50AC078B"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72AA4B64" w14:textId="77777777" w:rsidR="007542A2" w:rsidRDefault="004E0924">
            <w:pPr>
              <w:widowControl w:val="0"/>
              <w:spacing w:line="240" w:lineRule="auto"/>
            </w:pPr>
            <w:r>
              <w:t xml:space="preserve">Used to check if the </w:t>
            </w:r>
          </w:p>
        </w:tc>
      </w:tr>
      <w:tr w:rsidR="007542A2" w14:paraId="01137E5B" w14:textId="77777777">
        <w:tc>
          <w:tcPr>
            <w:tcW w:w="6998" w:type="dxa"/>
            <w:tcMar>
              <w:top w:w="100" w:type="dxa"/>
              <w:left w:w="100" w:type="dxa"/>
              <w:bottom w:w="100" w:type="dxa"/>
              <w:right w:w="100" w:type="dxa"/>
            </w:tcMar>
          </w:tcPr>
          <w:p w14:paraId="4F43BF1F" w14:textId="77777777" w:rsidR="007542A2" w:rsidRDefault="004E0924">
            <w:pPr>
              <w:widowControl w:val="0"/>
              <w:spacing w:line="240" w:lineRule="auto"/>
            </w:pPr>
            <w:r>
              <w:t>$bookingSystem</w:t>
            </w:r>
          </w:p>
        </w:tc>
        <w:tc>
          <w:tcPr>
            <w:tcW w:w="1725" w:type="dxa"/>
            <w:tcMar>
              <w:top w:w="100" w:type="dxa"/>
              <w:left w:w="100" w:type="dxa"/>
              <w:bottom w:w="100" w:type="dxa"/>
              <w:right w:w="100" w:type="dxa"/>
            </w:tcMar>
          </w:tcPr>
          <w:p w14:paraId="7507EB04" w14:textId="77777777" w:rsidR="007542A2" w:rsidRDefault="004E0924">
            <w:pPr>
              <w:widowControl w:val="0"/>
              <w:spacing w:line="240" w:lineRule="auto"/>
            </w:pPr>
            <w:r>
              <w:t>Class</w:t>
            </w:r>
          </w:p>
        </w:tc>
        <w:tc>
          <w:tcPr>
            <w:tcW w:w="5235" w:type="dxa"/>
            <w:tcMar>
              <w:top w:w="100" w:type="dxa"/>
              <w:left w:w="100" w:type="dxa"/>
              <w:bottom w:w="100" w:type="dxa"/>
              <w:right w:w="100" w:type="dxa"/>
            </w:tcMar>
          </w:tcPr>
          <w:p w14:paraId="4BCFE1BA" w14:textId="77777777" w:rsidR="007542A2" w:rsidRDefault="004E0924">
            <w:pPr>
              <w:widowControl w:val="0"/>
              <w:spacing w:line="240" w:lineRule="auto"/>
            </w:pPr>
            <w:r>
              <w:t>Used for connecting to the database.</w:t>
            </w:r>
          </w:p>
        </w:tc>
      </w:tr>
      <w:tr w:rsidR="007542A2" w14:paraId="6FCD32BF" w14:textId="77777777">
        <w:trPr>
          <w:trHeight w:val="420"/>
        </w:trPr>
        <w:tc>
          <w:tcPr>
            <w:tcW w:w="6998" w:type="dxa"/>
            <w:tcMar>
              <w:top w:w="100" w:type="dxa"/>
              <w:left w:w="100" w:type="dxa"/>
              <w:bottom w:w="100" w:type="dxa"/>
              <w:right w:w="100" w:type="dxa"/>
            </w:tcMar>
          </w:tcPr>
          <w:p w14:paraId="63E31E1B" w14:textId="77777777" w:rsidR="007542A2" w:rsidRDefault="004E0924">
            <w:pPr>
              <w:widowControl w:val="0"/>
              <w:spacing w:line="240" w:lineRule="auto"/>
            </w:pPr>
            <w:r>
              <w:t>$loginResponse</w:t>
            </w:r>
          </w:p>
        </w:tc>
        <w:tc>
          <w:tcPr>
            <w:tcW w:w="1725" w:type="dxa"/>
            <w:tcMar>
              <w:top w:w="100" w:type="dxa"/>
              <w:left w:w="100" w:type="dxa"/>
              <w:bottom w:w="100" w:type="dxa"/>
              <w:right w:w="100" w:type="dxa"/>
            </w:tcMar>
          </w:tcPr>
          <w:p w14:paraId="1B06E2BB" w14:textId="77777777" w:rsidR="007542A2" w:rsidRDefault="004E0924">
            <w:pPr>
              <w:widowControl w:val="0"/>
              <w:spacing w:line="240" w:lineRule="auto"/>
            </w:pPr>
            <w:r>
              <w:t>Array</w:t>
            </w:r>
          </w:p>
        </w:tc>
        <w:tc>
          <w:tcPr>
            <w:tcW w:w="5235" w:type="dxa"/>
            <w:tcMar>
              <w:top w:w="100" w:type="dxa"/>
              <w:left w:w="100" w:type="dxa"/>
              <w:bottom w:w="100" w:type="dxa"/>
              <w:right w:w="100" w:type="dxa"/>
            </w:tcMar>
          </w:tcPr>
          <w:p w14:paraId="7234D49B" w14:textId="77777777" w:rsidR="007542A2" w:rsidRDefault="004E0924">
            <w:pPr>
              <w:widowControl w:val="0"/>
              <w:spacing w:line="240" w:lineRule="auto"/>
            </w:pPr>
            <w:r>
              <w:t>The returned value from the query to the database check with the given user ID and password.</w:t>
            </w:r>
          </w:p>
        </w:tc>
      </w:tr>
    </w:tbl>
    <w:p w14:paraId="2E20ADB8" w14:textId="77777777" w:rsidR="007542A2" w:rsidRDefault="007542A2"/>
    <w:p w14:paraId="36B527B6" w14:textId="77777777" w:rsidR="007542A2" w:rsidRDefault="004E0924">
      <w:pPr>
        <w:pStyle w:val="Heading4"/>
        <w:contextualSpacing w:val="0"/>
      </w:pPr>
      <w:bookmarkStart w:id="378" w:name="h.830esh22vk3w" w:colFirst="0" w:colLast="0"/>
      <w:bookmarkEnd w:id="378"/>
      <w:r>
        <w:t>viewAllEvents.php</w:t>
      </w:r>
    </w:p>
    <w:tbl>
      <w:tblPr>
        <w:tblStyle w:val="afffff6"/>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8"/>
        <w:gridCol w:w="1725"/>
        <w:gridCol w:w="5235"/>
      </w:tblGrid>
      <w:tr w:rsidR="007542A2" w14:paraId="536B17F8" w14:textId="77777777">
        <w:tc>
          <w:tcPr>
            <w:tcW w:w="6998" w:type="dxa"/>
            <w:tcMar>
              <w:top w:w="100" w:type="dxa"/>
              <w:left w:w="100" w:type="dxa"/>
              <w:bottom w:w="100" w:type="dxa"/>
              <w:right w:w="100" w:type="dxa"/>
            </w:tcMar>
          </w:tcPr>
          <w:p w14:paraId="5EC14FFA" w14:textId="77777777" w:rsidR="007542A2" w:rsidRDefault="004E0924">
            <w:pPr>
              <w:widowControl w:val="0"/>
              <w:spacing w:line="240" w:lineRule="auto"/>
            </w:pPr>
            <w:r>
              <w:rPr>
                <w:b/>
              </w:rPr>
              <w:t>Name</w:t>
            </w:r>
          </w:p>
        </w:tc>
        <w:tc>
          <w:tcPr>
            <w:tcW w:w="1725" w:type="dxa"/>
            <w:tcMar>
              <w:top w:w="100" w:type="dxa"/>
              <w:left w:w="100" w:type="dxa"/>
              <w:bottom w:w="100" w:type="dxa"/>
              <w:right w:w="100" w:type="dxa"/>
            </w:tcMar>
          </w:tcPr>
          <w:p w14:paraId="39260203" w14:textId="77777777" w:rsidR="007542A2" w:rsidRDefault="004E0924">
            <w:pPr>
              <w:widowControl w:val="0"/>
              <w:spacing w:line="240" w:lineRule="auto"/>
            </w:pPr>
            <w:r>
              <w:rPr>
                <w:b/>
              </w:rPr>
              <w:t>Item Type</w:t>
            </w:r>
          </w:p>
        </w:tc>
        <w:tc>
          <w:tcPr>
            <w:tcW w:w="5235" w:type="dxa"/>
            <w:tcMar>
              <w:top w:w="100" w:type="dxa"/>
              <w:left w:w="100" w:type="dxa"/>
              <w:bottom w:w="100" w:type="dxa"/>
              <w:right w:w="100" w:type="dxa"/>
            </w:tcMar>
          </w:tcPr>
          <w:p w14:paraId="0227FEEA" w14:textId="77777777" w:rsidR="007542A2" w:rsidRDefault="004E0924">
            <w:pPr>
              <w:widowControl w:val="0"/>
              <w:spacing w:line="240" w:lineRule="auto"/>
            </w:pPr>
            <w:r>
              <w:rPr>
                <w:b/>
              </w:rPr>
              <w:t>Description</w:t>
            </w:r>
          </w:p>
        </w:tc>
      </w:tr>
      <w:tr w:rsidR="007542A2" w14:paraId="60F82CC9" w14:textId="77777777">
        <w:tc>
          <w:tcPr>
            <w:tcW w:w="6998" w:type="dxa"/>
            <w:tcMar>
              <w:top w:w="100" w:type="dxa"/>
              <w:left w:w="100" w:type="dxa"/>
              <w:bottom w:w="100" w:type="dxa"/>
              <w:right w:w="100" w:type="dxa"/>
            </w:tcMar>
          </w:tcPr>
          <w:p w14:paraId="4E837171" w14:textId="6E8FA3DA" w:rsidR="0070604E" w:rsidRDefault="0070604E">
            <w:pPr>
              <w:widowControl w:val="0"/>
              <w:spacing w:line="240" w:lineRule="auto"/>
            </w:pPr>
            <w:r>
              <w:t>$userLevelNeeded</w:t>
            </w:r>
          </w:p>
        </w:tc>
        <w:tc>
          <w:tcPr>
            <w:tcW w:w="1725" w:type="dxa"/>
            <w:tcMar>
              <w:top w:w="100" w:type="dxa"/>
              <w:left w:w="100" w:type="dxa"/>
              <w:bottom w:w="100" w:type="dxa"/>
              <w:right w:w="100" w:type="dxa"/>
            </w:tcMar>
          </w:tcPr>
          <w:p w14:paraId="23A3DF8F" w14:textId="1E73E918" w:rsidR="007542A2" w:rsidRDefault="008B49EA">
            <w:pPr>
              <w:widowControl w:val="0"/>
              <w:spacing w:line="240" w:lineRule="auto"/>
            </w:pPr>
            <w:r>
              <w:t>Variable</w:t>
            </w:r>
          </w:p>
        </w:tc>
        <w:tc>
          <w:tcPr>
            <w:tcW w:w="5235" w:type="dxa"/>
            <w:tcMar>
              <w:top w:w="100" w:type="dxa"/>
              <w:left w:w="100" w:type="dxa"/>
              <w:bottom w:w="100" w:type="dxa"/>
              <w:right w:w="100" w:type="dxa"/>
            </w:tcMar>
          </w:tcPr>
          <w:p w14:paraId="60C42CD1" w14:textId="38EA9572" w:rsidR="007542A2" w:rsidRDefault="004041DB">
            <w:pPr>
              <w:widowControl w:val="0"/>
              <w:spacing w:line="240" w:lineRule="auto"/>
            </w:pPr>
            <w:r>
              <w:t>The user level that is needed to access the content of the page.</w:t>
            </w:r>
          </w:p>
        </w:tc>
      </w:tr>
      <w:tr w:rsidR="0070604E" w14:paraId="6FE9C318" w14:textId="77777777">
        <w:tc>
          <w:tcPr>
            <w:tcW w:w="6998" w:type="dxa"/>
            <w:tcMar>
              <w:top w:w="100" w:type="dxa"/>
              <w:left w:w="100" w:type="dxa"/>
              <w:bottom w:w="100" w:type="dxa"/>
              <w:right w:w="100" w:type="dxa"/>
            </w:tcMar>
          </w:tcPr>
          <w:p w14:paraId="1F6A9C37" w14:textId="75EE69ED" w:rsidR="0070604E" w:rsidRDefault="0070604E">
            <w:pPr>
              <w:widowControl w:val="0"/>
              <w:spacing w:line="240" w:lineRule="auto"/>
            </w:pPr>
            <w:r>
              <w:t>$bookingSystem</w:t>
            </w:r>
          </w:p>
        </w:tc>
        <w:tc>
          <w:tcPr>
            <w:tcW w:w="1725" w:type="dxa"/>
            <w:tcMar>
              <w:top w:w="100" w:type="dxa"/>
              <w:left w:w="100" w:type="dxa"/>
              <w:bottom w:w="100" w:type="dxa"/>
              <w:right w:w="100" w:type="dxa"/>
            </w:tcMar>
          </w:tcPr>
          <w:p w14:paraId="57F79E94" w14:textId="5FC1F1B8" w:rsidR="0070604E" w:rsidRDefault="008B49EA">
            <w:pPr>
              <w:widowControl w:val="0"/>
              <w:spacing w:line="240" w:lineRule="auto"/>
            </w:pPr>
            <w:r>
              <w:t>Class</w:t>
            </w:r>
          </w:p>
        </w:tc>
        <w:tc>
          <w:tcPr>
            <w:tcW w:w="5235" w:type="dxa"/>
            <w:tcMar>
              <w:top w:w="100" w:type="dxa"/>
              <w:left w:w="100" w:type="dxa"/>
              <w:bottom w:w="100" w:type="dxa"/>
              <w:right w:w="100" w:type="dxa"/>
            </w:tcMar>
          </w:tcPr>
          <w:p w14:paraId="518B813C" w14:textId="2488C5D6" w:rsidR="0070604E" w:rsidRDefault="004041DB">
            <w:pPr>
              <w:widowControl w:val="0"/>
              <w:spacing w:line="240" w:lineRule="auto"/>
            </w:pPr>
            <w:r>
              <w:t>The instantiated class</w:t>
            </w:r>
            <w:r w:rsidR="0011374B">
              <w:t xml:space="preserve"> (or object)</w:t>
            </w:r>
            <w:r>
              <w:t xml:space="preserve"> that is used to connect to the database.</w:t>
            </w:r>
          </w:p>
        </w:tc>
      </w:tr>
      <w:tr w:rsidR="0070604E" w14:paraId="2B9E28FB" w14:textId="77777777">
        <w:tc>
          <w:tcPr>
            <w:tcW w:w="6998" w:type="dxa"/>
            <w:tcMar>
              <w:top w:w="100" w:type="dxa"/>
              <w:left w:w="100" w:type="dxa"/>
              <w:bottom w:w="100" w:type="dxa"/>
              <w:right w:w="100" w:type="dxa"/>
            </w:tcMar>
          </w:tcPr>
          <w:p w14:paraId="49D50EF1" w14:textId="6D96E53F" w:rsidR="0070604E" w:rsidRDefault="0070604E">
            <w:pPr>
              <w:widowControl w:val="0"/>
              <w:spacing w:line="240" w:lineRule="auto"/>
            </w:pPr>
            <w:r>
              <w:t>$_COOKIE</w:t>
            </w:r>
          </w:p>
        </w:tc>
        <w:tc>
          <w:tcPr>
            <w:tcW w:w="1725" w:type="dxa"/>
            <w:tcMar>
              <w:top w:w="100" w:type="dxa"/>
              <w:left w:w="100" w:type="dxa"/>
              <w:bottom w:w="100" w:type="dxa"/>
              <w:right w:w="100" w:type="dxa"/>
            </w:tcMar>
          </w:tcPr>
          <w:p w14:paraId="0DAB218D" w14:textId="2E62FBEF" w:rsidR="0070604E" w:rsidRDefault="008B49EA">
            <w:pPr>
              <w:widowControl w:val="0"/>
              <w:spacing w:line="240" w:lineRule="auto"/>
            </w:pPr>
            <w:r>
              <w:t>Array</w:t>
            </w:r>
          </w:p>
        </w:tc>
        <w:tc>
          <w:tcPr>
            <w:tcW w:w="5235" w:type="dxa"/>
            <w:tcMar>
              <w:top w:w="100" w:type="dxa"/>
              <w:left w:w="100" w:type="dxa"/>
              <w:bottom w:w="100" w:type="dxa"/>
              <w:right w:w="100" w:type="dxa"/>
            </w:tcMar>
          </w:tcPr>
          <w:p w14:paraId="7932C435" w14:textId="29C4AB1E" w:rsidR="0070604E" w:rsidRDefault="004041DB">
            <w:pPr>
              <w:widowControl w:val="0"/>
              <w:spacing w:line="240" w:lineRule="auto"/>
            </w:pPr>
            <w:r>
              <w:t>A pre-defined array which holds all data concerning the web browser’s cookies.</w:t>
            </w:r>
          </w:p>
        </w:tc>
      </w:tr>
      <w:tr w:rsidR="0070604E" w14:paraId="0B08850F" w14:textId="77777777">
        <w:tc>
          <w:tcPr>
            <w:tcW w:w="6998" w:type="dxa"/>
            <w:tcMar>
              <w:top w:w="100" w:type="dxa"/>
              <w:left w:w="100" w:type="dxa"/>
              <w:bottom w:w="100" w:type="dxa"/>
              <w:right w:w="100" w:type="dxa"/>
            </w:tcMar>
          </w:tcPr>
          <w:p w14:paraId="41615971" w14:textId="60E53D54" w:rsidR="0070604E" w:rsidRDefault="0070604E">
            <w:pPr>
              <w:widowControl w:val="0"/>
              <w:spacing w:line="240" w:lineRule="auto"/>
            </w:pPr>
            <w:r>
              <w:t>$_GET</w:t>
            </w:r>
          </w:p>
        </w:tc>
        <w:tc>
          <w:tcPr>
            <w:tcW w:w="1725" w:type="dxa"/>
            <w:tcMar>
              <w:top w:w="100" w:type="dxa"/>
              <w:left w:w="100" w:type="dxa"/>
              <w:bottom w:w="100" w:type="dxa"/>
              <w:right w:w="100" w:type="dxa"/>
            </w:tcMar>
          </w:tcPr>
          <w:p w14:paraId="4EB12E39" w14:textId="2667BC5E" w:rsidR="0070604E" w:rsidRDefault="008B49EA">
            <w:pPr>
              <w:widowControl w:val="0"/>
              <w:spacing w:line="240" w:lineRule="auto"/>
            </w:pPr>
            <w:r>
              <w:t>Array</w:t>
            </w:r>
          </w:p>
        </w:tc>
        <w:tc>
          <w:tcPr>
            <w:tcW w:w="5235" w:type="dxa"/>
            <w:tcMar>
              <w:top w:w="100" w:type="dxa"/>
              <w:left w:w="100" w:type="dxa"/>
              <w:bottom w:w="100" w:type="dxa"/>
              <w:right w:w="100" w:type="dxa"/>
            </w:tcMar>
          </w:tcPr>
          <w:p w14:paraId="7E47294E" w14:textId="4086857E" w:rsidR="0070604E" w:rsidRDefault="004041DB" w:rsidP="004041DB">
            <w:pPr>
              <w:widowControl w:val="0"/>
              <w:spacing w:line="240" w:lineRule="auto"/>
            </w:pPr>
            <w:r>
              <w:t>A pre-defined array which holds all data concerning the web browser’s ‘get’ variables</w:t>
            </w:r>
          </w:p>
        </w:tc>
      </w:tr>
      <w:tr w:rsidR="0070604E" w14:paraId="2AD1719E" w14:textId="77777777">
        <w:tc>
          <w:tcPr>
            <w:tcW w:w="6998" w:type="dxa"/>
            <w:tcMar>
              <w:top w:w="100" w:type="dxa"/>
              <w:left w:w="100" w:type="dxa"/>
              <w:bottom w:w="100" w:type="dxa"/>
              <w:right w:w="100" w:type="dxa"/>
            </w:tcMar>
          </w:tcPr>
          <w:p w14:paraId="5EAB15B7" w14:textId="40007644" w:rsidR="0070604E" w:rsidRDefault="0070604E">
            <w:pPr>
              <w:widowControl w:val="0"/>
              <w:spacing w:line="240" w:lineRule="auto"/>
            </w:pPr>
            <w:r>
              <w:t>$referenceWeek</w:t>
            </w:r>
          </w:p>
        </w:tc>
        <w:tc>
          <w:tcPr>
            <w:tcW w:w="1725" w:type="dxa"/>
            <w:tcMar>
              <w:top w:w="100" w:type="dxa"/>
              <w:left w:w="100" w:type="dxa"/>
              <w:bottom w:w="100" w:type="dxa"/>
              <w:right w:w="100" w:type="dxa"/>
            </w:tcMar>
          </w:tcPr>
          <w:p w14:paraId="646CE3A5" w14:textId="74B232FE" w:rsidR="0070604E" w:rsidRDefault="008B49EA">
            <w:pPr>
              <w:widowControl w:val="0"/>
              <w:spacing w:line="240" w:lineRule="auto"/>
            </w:pPr>
            <w:r>
              <w:t>Variable</w:t>
            </w:r>
          </w:p>
        </w:tc>
        <w:tc>
          <w:tcPr>
            <w:tcW w:w="5235" w:type="dxa"/>
            <w:tcMar>
              <w:top w:w="100" w:type="dxa"/>
              <w:left w:w="100" w:type="dxa"/>
              <w:bottom w:w="100" w:type="dxa"/>
              <w:right w:w="100" w:type="dxa"/>
            </w:tcMar>
          </w:tcPr>
          <w:p w14:paraId="40662CCC" w14:textId="2B397B76" w:rsidR="0070604E" w:rsidRDefault="004041DB">
            <w:pPr>
              <w:widowControl w:val="0"/>
              <w:spacing w:line="240" w:lineRule="auto"/>
            </w:pPr>
            <w:r>
              <w:t>The week that is being viewed on the current instance of the page.</w:t>
            </w:r>
          </w:p>
        </w:tc>
      </w:tr>
      <w:tr w:rsidR="0070604E" w14:paraId="1E2D3A8C" w14:textId="77777777">
        <w:tc>
          <w:tcPr>
            <w:tcW w:w="6998" w:type="dxa"/>
            <w:tcMar>
              <w:top w:w="100" w:type="dxa"/>
              <w:left w:w="100" w:type="dxa"/>
              <w:bottom w:w="100" w:type="dxa"/>
              <w:right w:w="100" w:type="dxa"/>
            </w:tcMar>
          </w:tcPr>
          <w:p w14:paraId="1F443BC6" w14:textId="482BD17E" w:rsidR="0070604E" w:rsidRDefault="0070604E">
            <w:pPr>
              <w:widowControl w:val="0"/>
              <w:spacing w:line="240" w:lineRule="auto"/>
            </w:pPr>
            <w:r>
              <w:t>$referenceTime</w:t>
            </w:r>
          </w:p>
        </w:tc>
        <w:tc>
          <w:tcPr>
            <w:tcW w:w="1725" w:type="dxa"/>
            <w:tcMar>
              <w:top w:w="100" w:type="dxa"/>
              <w:left w:w="100" w:type="dxa"/>
              <w:bottom w:w="100" w:type="dxa"/>
              <w:right w:w="100" w:type="dxa"/>
            </w:tcMar>
          </w:tcPr>
          <w:p w14:paraId="17B5EB2E" w14:textId="735B3A19" w:rsidR="0070604E" w:rsidRDefault="008B49EA">
            <w:pPr>
              <w:widowControl w:val="0"/>
              <w:spacing w:line="240" w:lineRule="auto"/>
            </w:pPr>
            <w:r>
              <w:t>Variable</w:t>
            </w:r>
          </w:p>
        </w:tc>
        <w:tc>
          <w:tcPr>
            <w:tcW w:w="5235" w:type="dxa"/>
            <w:tcMar>
              <w:top w:w="100" w:type="dxa"/>
              <w:left w:w="100" w:type="dxa"/>
              <w:bottom w:w="100" w:type="dxa"/>
              <w:right w:w="100" w:type="dxa"/>
            </w:tcMar>
          </w:tcPr>
          <w:p w14:paraId="390C0BCB" w14:textId="5742317C" w:rsidR="0070604E" w:rsidRDefault="004041DB">
            <w:pPr>
              <w:widowControl w:val="0"/>
              <w:spacing w:line="240" w:lineRule="auto"/>
            </w:pPr>
            <w:r>
              <w:t>The time that is being used as a reference on the page.</w:t>
            </w:r>
          </w:p>
        </w:tc>
      </w:tr>
      <w:tr w:rsidR="0070604E" w14:paraId="5BE72DDA" w14:textId="77777777">
        <w:tc>
          <w:tcPr>
            <w:tcW w:w="6998" w:type="dxa"/>
            <w:tcMar>
              <w:top w:w="100" w:type="dxa"/>
              <w:left w:w="100" w:type="dxa"/>
              <w:bottom w:w="100" w:type="dxa"/>
              <w:right w:w="100" w:type="dxa"/>
            </w:tcMar>
          </w:tcPr>
          <w:p w14:paraId="5A0F9668" w14:textId="4ED6DA36" w:rsidR="0070604E" w:rsidRDefault="0070604E">
            <w:pPr>
              <w:widowControl w:val="0"/>
              <w:spacing w:line="240" w:lineRule="auto"/>
            </w:pPr>
            <w:r>
              <w:t>$teacherName</w:t>
            </w:r>
          </w:p>
        </w:tc>
        <w:tc>
          <w:tcPr>
            <w:tcW w:w="1725" w:type="dxa"/>
            <w:tcMar>
              <w:top w:w="100" w:type="dxa"/>
              <w:left w:w="100" w:type="dxa"/>
              <w:bottom w:w="100" w:type="dxa"/>
              <w:right w:w="100" w:type="dxa"/>
            </w:tcMar>
          </w:tcPr>
          <w:p w14:paraId="230A0633" w14:textId="0DD0CCCB" w:rsidR="0070604E" w:rsidRDefault="008B49EA">
            <w:pPr>
              <w:widowControl w:val="0"/>
              <w:spacing w:line="240" w:lineRule="auto"/>
            </w:pPr>
            <w:r>
              <w:t>Variable</w:t>
            </w:r>
          </w:p>
        </w:tc>
        <w:tc>
          <w:tcPr>
            <w:tcW w:w="5235" w:type="dxa"/>
            <w:tcMar>
              <w:top w:w="100" w:type="dxa"/>
              <w:left w:w="100" w:type="dxa"/>
              <w:bottom w:w="100" w:type="dxa"/>
              <w:right w:w="100" w:type="dxa"/>
            </w:tcMar>
          </w:tcPr>
          <w:p w14:paraId="529C9404" w14:textId="24C7C8D8" w:rsidR="0070604E" w:rsidRDefault="004041DB">
            <w:pPr>
              <w:widowControl w:val="0"/>
              <w:spacing w:line="240" w:lineRule="auto"/>
            </w:pPr>
            <w:r>
              <w:t>If a teacher is set in the get variables, the teacher name for that teacher’s ID is assigned into this variable.</w:t>
            </w:r>
          </w:p>
        </w:tc>
      </w:tr>
      <w:tr w:rsidR="0070604E" w14:paraId="24E83071" w14:textId="77777777">
        <w:tc>
          <w:tcPr>
            <w:tcW w:w="6998" w:type="dxa"/>
            <w:tcMar>
              <w:top w:w="100" w:type="dxa"/>
              <w:left w:w="100" w:type="dxa"/>
              <w:bottom w:w="100" w:type="dxa"/>
              <w:right w:w="100" w:type="dxa"/>
            </w:tcMar>
          </w:tcPr>
          <w:p w14:paraId="3CAA4B3A" w14:textId="7A9714C5" w:rsidR="0070604E" w:rsidRDefault="0070604E">
            <w:pPr>
              <w:widowControl w:val="0"/>
              <w:spacing w:line="240" w:lineRule="auto"/>
            </w:pPr>
            <w:r>
              <w:t>$_SERVER</w:t>
            </w:r>
          </w:p>
        </w:tc>
        <w:tc>
          <w:tcPr>
            <w:tcW w:w="1725" w:type="dxa"/>
            <w:tcMar>
              <w:top w:w="100" w:type="dxa"/>
              <w:left w:w="100" w:type="dxa"/>
              <w:bottom w:w="100" w:type="dxa"/>
              <w:right w:w="100" w:type="dxa"/>
            </w:tcMar>
          </w:tcPr>
          <w:p w14:paraId="6C14CB1C" w14:textId="1344D2A0" w:rsidR="0070604E" w:rsidRDefault="008B49EA">
            <w:pPr>
              <w:widowControl w:val="0"/>
              <w:spacing w:line="240" w:lineRule="auto"/>
            </w:pPr>
            <w:r>
              <w:t>Array</w:t>
            </w:r>
          </w:p>
        </w:tc>
        <w:tc>
          <w:tcPr>
            <w:tcW w:w="5235" w:type="dxa"/>
            <w:tcMar>
              <w:top w:w="100" w:type="dxa"/>
              <w:left w:w="100" w:type="dxa"/>
              <w:bottom w:w="100" w:type="dxa"/>
              <w:right w:w="100" w:type="dxa"/>
            </w:tcMar>
          </w:tcPr>
          <w:p w14:paraId="74C0D63F" w14:textId="2E3E6871" w:rsidR="0070604E" w:rsidRDefault="004041DB" w:rsidP="004041DB">
            <w:pPr>
              <w:widowControl w:val="0"/>
              <w:spacing w:line="240" w:lineRule="auto"/>
            </w:pPr>
            <w:r>
              <w:t>A pre-defined array which holds all data concerning the server’s settings and states.</w:t>
            </w:r>
          </w:p>
        </w:tc>
      </w:tr>
      <w:tr w:rsidR="0070604E" w14:paraId="1D77F3F3" w14:textId="77777777">
        <w:tc>
          <w:tcPr>
            <w:tcW w:w="6998" w:type="dxa"/>
            <w:tcMar>
              <w:top w:w="100" w:type="dxa"/>
              <w:left w:w="100" w:type="dxa"/>
              <w:bottom w:w="100" w:type="dxa"/>
              <w:right w:w="100" w:type="dxa"/>
            </w:tcMar>
          </w:tcPr>
          <w:p w14:paraId="0157FCFD" w14:textId="1DD66C70" w:rsidR="0070604E" w:rsidRDefault="0070604E">
            <w:pPr>
              <w:widowControl w:val="0"/>
              <w:spacing w:line="240" w:lineRule="auto"/>
            </w:pPr>
            <w:r>
              <w:t>$eventResult</w:t>
            </w:r>
          </w:p>
        </w:tc>
        <w:tc>
          <w:tcPr>
            <w:tcW w:w="1725" w:type="dxa"/>
            <w:tcMar>
              <w:top w:w="100" w:type="dxa"/>
              <w:left w:w="100" w:type="dxa"/>
              <w:bottom w:w="100" w:type="dxa"/>
              <w:right w:w="100" w:type="dxa"/>
            </w:tcMar>
          </w:tcPr>
          <w:p w14:paraId="279122A5" w14:textId="073D605D" w:rsidR="0070604E" w:rsidRDefault="008B49EA">
            <w:pPr>
              <w:widowControl w:val="0"/>
              <w:spacing w:line="240" w:lineRule="auto"/>
            </w:pPr>
            <w:r>
              <w:t>Array</w:t>
            </w:r>
          </w:p>
        </w:tc>
        <w:tc>
          <w:tcPr>
            <w:tcW w:w="5235" w:type="dxa"/>
            <w:tcMar>
              <w:top w:w="100" w:type="dxa"/>
              <w:left w:w="100" w:type="dxa"/>
              <w:bottom w:w="100" w:type="dxa"/>
              <w:right w:w="100" w:type="dxa"/>
            </w:tcMar>
          </w:tcPr>
          <w:p w14:paraId="05EAD848" w14:textId="1F70C257" w:rsidR="0070604E" w:rsidRDefault="004041DB">
            <w:pPr>
              <w:widowControl w:val="0"/>
              <w:spacing w:line="240" w:lineRule="auto"/>
            </w:pPr>
            <w:r>
              <w:t>The results of all of the events stored within a given week.</w:t>
            </w:r>
          </w:p>
        </w:tc>
      </w:tr>
      <w:tr w:rsidR="0070604E" w14:paraId="099A10EB" w14:textId="77777777">
        <w:tc>
          <w:tcPr>
            <w:tcW w:w="6998" w:type="dxa"/>
            <w:tcMar>
              <w:top w:w="100" w:type="dxa"/>
              <w:left w:w="100" w:type="dxa"/>
              <w:bottom w:w="100" w:type="dxa"/>
              <w:right w:w="100" w:type="dxa"/>
            </w:tcMar>
          </w:tcPr>
          <w:p w14:paraId="76EB02A6" w14:textId="7687AE8E" w:rsidR="0070604E" w:rsidRDefault="0070604E">
            <w:pPr>
              <w:widowControl w:val="0"/>
              <w:spacing w:line="240" w:lineRule="auto"/>
            </w:pPr>
            <w:r>
              <w:lastRenderedPageBreak/>
              <w:t>$dayCounter</w:t>
            </w:r>
          </w:p>
        </w:tc>
        <w:tc>
          <w:tcPr>
            <w:tcW w:w="1725" w:type="dxa"/>
            <w:tcMar>
              <w:top w:w="100" w:type="dxa"/>
              <w:left w:w="100" w:type="dxa"/>
              <w:bottom w:w="100" w:type="dxa"/>
              <w:right w:w="100" w:type="dxa"/>
            </w:tcMar>
          </w:tcPr>
          <w:p w14:paraId="30D18CA6" w14:textId="58A67A91" w:rsidR="0070604E" w:rsidRDefault="008B49EA">
            <w:pPr>
              <w:widowControl w:val="0"/>
              <w:spacing w:line="240" w:lineRule="auto"/>
            </w:pPr>
            <w:r>
              <w:t>Variable</w:t>
            </w:r>
          </w:p>
        </w:tc>
        <w:tc>
          <w:tcPr>
            <w:tcW w:w="5235" w:type="dxa"/>
            <w:tcMar>
              <w:top w:w="100" w:type="dxa"/>
              <w:left w:w="100" w:type="dxa"/>
              <w:bottom w:w="100" w:type="dxa"/>
              <w:right w:w="100" w:type="dxa"/>
            </w:tcMar>
          </w:tcPr>
          <w:p w14:paraId="720D76F9" w14:textId="7263E940" w:rsidR="0070604E" w:rsidRDefault="004041DB">
            <w:pPr>
              <w:widowControl w:val="0"/>
              <w:spacing w:line="240" w:lineRule="auto"/>
            </w:pPr>
            <w:r>
              <w:t>A counter used in a ‘for’ loop for counting days.</w:t>
            </w:r>
          </w:p>
        </w:tc>
      </w:tr>
      <w:tr w:rsidR="0070604E" w14:paraId="1DFD36A2" w14:textId="77777777">
        <w:tc>
          <w:tcPr>
            <w:tcW w:w="6998" w:type="dxa"/>
            <w:tcMar>
              <w:top w:w="100" w:type="dxa"/>
              <w:left w:w="100" w:type="dxa"/>
              <w:bottom w:w="100" w:type="dxa"/>
              <w:right w:w="100" w:type="dxa"/>
            </w:tcMar>
          </w:tcPr>
          <w:p w14:paraId="3E740420" w14:textId="1625A85D" w:rsidR="0070604E" w:rsidRDefault="0070604E">
            <w:pPr>
              <w:widowControl w:val="0"/>
              <w:spacing w:line="240" w:lineRule="auto"/>
            </w:pPr>
            <w:r>
              <w:t>$periodCounter</w:t>
            </w:r>
          </w:p>
        </w:tc>
        <w:tc>
          <w:tcPr>
            <w:tcW w:w="1725" w:type="dxa"/>
            <w:tcMar>
              <w:top w:w="100" w:type="dxa"/>
              <w:left w:w="100" w:type="dxa"/>
              <w:bottom w:w="100" w:type="dxa"/>
              <w:right w:w="100" w:type="dxa"/>
            </w:tcMar>
          </w:tcPr>
          <w:p w14:paraId="03CF0FA7" w14:textId="05B90204" w:rsidR="0070604E" w:rsidRDefault="008B49EA">
            <w:pPr>
              <w:widowControl w:val="0"/>
              <w:spacing w:line="240" w:lineRule="auto"/>
            </w:pPr>
            <w:r>
              <w:t>Variable</w:t>
            </w:r>
          </w:p>
        </w:tc>
        <w:tc>
          <w:tcPr>
            <w:tcW w:w="5235" w:type="dxa"/>
            <w:tcMar>
              <w:top w:w="100" w:type="dxa"/>
              <w:left w:w="100" w:type="dxa"/>
              <w:bottom w:w="100" w:type="dxa"/>
              <w:right w:w="100" w:type="dxa"/>
            </w:tcMar>
          </w:tcPr>
          <w:p w14:paraId="39982CD8" w14:textId="7D3842B4" w:rsidR="0070604E" w:rsidRDefault="004041DB">
            <w:pPr>
              <w:widowControl w:val="0"/>
              <w:spacing w:line="240" w:lineRule="auto"/>
            </w:pPr>
            <w:r>
              <w:t>A counter used in a ‘for’ loop for counting periods.</w:t>
            </w:r>
          </w:p>
        </w:tc>
      </w:tr>
      <w:tr w:rsidR="0070604E" w14:paraId="28C085FD" w14:textId="77777777">
        <w:tc>
          <w:tcPr>
            <w:tcW w:w="6998" w:type="dxa"/>
            <w:tcMar>
              <w:top w:w="100" w:type="dxa"/>
              <w:left w:w="100" w:type="dxa"/>
              <w:bottom w:w="100" w:type="dxa"/>
              <w:right w:w="100" w:type="dxa"/>
            </w:tcMar>
          </w:tcPr>
          <w:p w14:paraId="74438063" w14:textId="7CE10C81" w:rsidR="0070604E" w:rsidRDefault="0070604E">
            <w:pPr>
              <w:widowControl w:val="0"/>
              <w:spacing w:line="240" w:lineRule="auto"/>
            </w:pPr>
            <w:r>
              <w:t>$timeToCheck</w:t>
            </w:r>
          </w:p>
        </w:tc>
        <w:tc>
          <w:tcPr>
            <w:tcW w:w="1725" w:type="dxa"/>
            <w:tcMar>
              <w:top w:w="100" w:type="dxa"/>
              <w:left w:w="100" w:type="dxa"/>
              <w:bottom w:w="100" w:type="dxa"/>
              <w:right w:w="100" w:type="dxa"/>
            </w:tcMar>
          </w:tcPr>
          <w:p w14:paraId="5CA1587D" w14:textId="258F182A" w:rsidR="0070604E" w:rsidRDefault="008B49EA">
            <w:pPr>
              <w:widowControl w:val="0"/>
              <w:spacing w:line="240" w:lineRule="auto"/>
            </w:pPr>
            <w:r>
              <w:t>Variable</w:t>
            </w:r>
          </w:p>
        </w:tc>
        <w:tc>
          <w:tcPr>
            <w:tcW w:w="5235" w:type="dxa"/>
            <w:tcMar>
              <w:top w:w="100" w:type="dxa"/>
              <w:left w:w="100" w:type="dxa"/>
              <w:bottom w:w="100" w:type="dxa"/>
              <w:right w:w="100" w:type="dxa"/>
            </w:tcMar>
          </w:tcPr>
          <w:p w14:paraId="34CC9D6F" w14:textId="7DF831CF" w:rsidR="0070604E" w:rsidRDefault="004041DB">
            <w:pPr>
              <w:widowControl w:val="0"/>
              <w:spacing w:line="240" w:lineRule="auto"/>
            </w:pPr>
            <w:r>
              <w:t>The time to check for the given day and period.</w:t>
            </w:r>
          </w:p>
        </w:tc>
      </w:tr>
      <w:tr w:rsidR="0070604E" w14:paraId="6D11D39D" w14:textId="77777777">
        <w:tc>
          <w:tcPr>
            <w:tcW w:w="6998" w:type="dxa"/>
            <w:tcMar>
              <w:top w:w="100" w:type="dxa"/>
              <w:left w:w="100" w:type="dxa"/>
              <w:bottom w:w="100" w:type="dxa"/>
              <w:right w:w="100" w:type="dxa"/>
            </w:tcMar>
          </w:tcPr>
          <w:p w14:paraId="4252F4DC" w14:textId="5FF01369" w:rsidR="0070604E" w:rsidRDefault="0070604E">
            <w:pPr>
              <w:widowControl w:val="0"/>
              <w:spacing w:line="240" w:lineRule="auto"/>
            </w:pPr>
            <w:r>
              <w:t>$resultCount</w:t>
            </w:r>
          </w:p>
        </w:tc>
        <w:tc>
          <w:tcPr>
            <w:tcW w:w="1725" w:type="dxa"/>
            <w:tcMar>
              <w:top w:w="100" w:type="dxa"/>
              <w:left w:w="100" w:type="dxa"/>
              <w:bottom w:w="100" w:type="dxa"/>
              <w:right w:w="100" w:type="dxa"/>
            </w:tcMar>
          </w:tcPr>
          <w:p w14:paraId="03886B0D" w14:textId="7D9ECC62" w:rsidR="0070604E" w:rsidRDefault="008B49EA">
            <w:pPr>
              <w:widowControl w:val="0"/>
              <w:spacing w:line="240" w:lineRule="auto"/>
            </w:pPr>
            <w:r>
              <w:t>Variable</w:t>
            </w:r>
          </w:p>
        </w:tc>
        <w:tc>
          <w:tcPr>
            <w:tcW w:w="5235" w:type="dxa"/>
            <w:tcMar>
              <w:top w:w="100" w:type="dxa"/>
              <w:left w:w="100" w:type="dxa"/>
              <w:bottom w:w="100" w:type="dxa"/>
              <w:right w:w="100" w:type="dxa"/>
            </w:tcMar>
          </w:tcPr>
          <w:p w14:paraId="237F7E02" w14:textId="359BD241" w:rsidR="0070604E" w:rsidRDefault="004041DB">
            <w:pPr>
              <w:widowControl w:val="0"/>
              <w:spacing w:line="240" w:lineRule="auto"/>
            </w:pPr>
            <w:r>
              <w:t>The number of results found.</w:t>
            </w:r>
          </w:p>
        </w:tc>
      </w:tr>
      <w:tr w:rsidR="0070604E" w14:paraId="40E3C90A" w14:textId="77777777">
        <w:tc>
          <w:tcPr>
            <w:tcW w:w="6998" w:type="dxa"/>
            <w:tcMar>
              <w:top w:w="100" w:type="dxa"/>
              <w:left w:w="100" w:type="dxa"/>
              <w:bottom w:w="100" w:type="dxa"/>
              <w:right w:w="100" w:type="dxa"/>
            </w:tcMar>
          </w:tcPr>
          <w:p w14:paraId="7283BBAC" w14:textId="7DA44D3C" w:rsidR="0070604E" w:rsidRDefault="0070604E">
            <w:pPr>
              <w:widowControl w:val="0"/>
              <w:spacing w:line="240" w:lineRule="auto"/>
            </w:pPr>
            <w:r>
              <w:t>$resultLimit</w:t>
            </w:r>
          </w:p>
        </w:tc>
        <w:tc>
          <w:tcPr>
            <w:tcW w:w="1725" w:type="dxa"/>
            <w:tcMar>
              <w:top w:w="100" w:type="dxa"/>
              <w:left w:w="100" w:type="dxa"/>
              <w:bottom w:w="100" w:type="dxa"/>
              <w:right w:w="100" w:type="dxa"/>
            </w:tcMar>
          </w:tcPr>
          <w:p w14:paraId="42C3B636" w14:textId="5013D698" w:rsidR="0070604E" w:rsidRDefault="008B49EA">
            <w:pPr>
              <w:widowControl w:val="0"/>
              <w:spacing w:line="240" w:lineRule="auto"/>
            </w:pPr>
            <w:r>
              <w:t>Variable</w:t>
            </w:r>
          </w:p>
        </w:tc>
        <w:tc>
          <w:tcPr>
            <w:tcW w:w="5235" w:type="dxa"/>
            <w:tcMar>
              <w:top w:w="100" w:type="dxa"/>
              <w:left w:w="100" w:type="dxa"/>
              <w:bottom w:w="100" w:type="dxa"/>
              <w:right w:w="100" w:type="dxa"/>
            </w:tcMar>
          </w:tcPr>
          <w:p w14:paraId="693211DA" w14:textId="452B9919" w:rsidR="0070604E" w:rsidRDefault="004041DB">
            <w:pPr>
              <w:widowControl w:val="0"/>
              <w:spacing w:line="240" w:lineRule="auto"/>
            </w:pPr>
            <w:r>
              <w:t>The limit of the number of results.</w:t>
            </w:r>
          </w:p>
        </w:tc>
      </w:tr>
      <w:tr w:rsidR="0070604E" w14:paraId="3A4F9343" w14:textId="77777777">
        <w:tc>
          <w:tcPr>
            <w:tcW w:w="6998" w:type="dxa"/>
            <w:tcMar>
              <w:top w:w="100" w:type="dxa"/>
              <w:left w:w="100" w:type="dxa"/>
              <w:bottom w:w="100" w:type="dxa"/>
              <w:right w:w="100" w:type="dxa"/>
            </w:tcMar>
          </w:tcPr>
          <w:p w14:paraId="40365CF0" w14:textId="19D1336E" w:rsidR="0070604E" w:rsidRDefault="0070604E">
            <w:pPr>
              <w:widowControl w:val="0"/>
              <w:spacing w:line="240" w:lineRule="auto"/>
            </w:pPr>
            <w:r>
              <w:t>$singleResult</w:t>
            </w:r>
          </w:p>
        </w:tc>
        <w:tc>
          <w:tcPr>
            <w:tcW w:w="1725" w:type="dxa"/>
            <w:tcMar>
              <w:top w:w="100" w:type="dxa"/>
              <w:left w:w="100" w:type="dxa"/>
              <w:bottom w:w="100" w:type="dxa"/>
              <w:right w:w="100" w:type="dxa"/>
            </w:tcMar>
          </w:tcPr>
          <w:p w14:paraId="0098384F" w14:textId="6F2717BD" w:rsidR="0070604E" w:rsidRDefault="008B49EA">
            <w:pPr>
              <w:widowControl w:val="0"/>
              <w:spacing w:line="240" w:lineRule="auto"/>
            </w:pPr>
            <w:r>
              <w:t>Array</w:t>
            </w:r>
          </w:p>
        </w:tc>
        <w:tc>
          <w:tcPr>
            <w:tcW w:w="5235" w:type="dxa"/>
            <w:tcMar>
              <w:top w:w="100" w:type="dxa"/>
              <w:left w:w="100" w:type="dxa"/>
              <w:bottom w:w="100" w:type="dxa"/>
              <w:right w:w="100" w:type="dxa"/>
            </w:tcMar>
          </w:tcPr>
          <w:p w14:paraId="6AB4EF5C" w14:textId="321A7B8B" w:rsidR="0070604E" w:rsidRDefault="004041DB">
            <w:pPr>
              <w:widowControl w:val="0"/>
              <w:spacing w:line="240" w:lineRule="auto"/>
            </w:pPr>
            <w:r>
              <w:t>Used in a ‘foreach’ loop as the value of each element in $eventResult.</w:t>
            </w:r>
          </w:p>
        </w:tc>
      </w:tr>
      <w:tr w:rsidR="0070604E" w14:paraId="10E5750F" w14:textId="77777777">
        <w:tc>
          <w:tcPr>
            <w:tcW w:w="6998" w:type="dxa"/>
            <w:tcMar>
              <w:top w:w="100" w:type="dxa"/>
              <w:left w:w="100" w:type="dxa"/>
              <w:bottom w:w="100" w:type="dxa"/>
              <w:right w:w="100" w:type="dxa"/>
            </w:tcMar>
          </w:tcPr>
          <w:p w14:paraId="01078149" w14:textId="4DC88A97" w:rsidR="0070604E" w:rsidRDefault="0070604E">
            <w:pPr>
              <w:widowControl w:val="0"/>
              <w:spacing w:line="240" w:lineRule="auto"/>
            </w:pPr>
            <w:r>
              <w:t>$fullSearchTime</w:t>
            </w:r>
          </w:p>
        </w:tc>
        <w:tc>
          <w:tcPr>
            <w:tcW w:w="1725" w:type="dxa"/>
            <w:tcMar>
              <w:top w:w="100" w:type="dxa"/>
              <w:left w:w="100" w:type="dxa"/>
              <w:bottom w:w="100" w:type="dxa"/>
              <w:right w:w="100" w:type="dxa"/>
            </w:tcMar>
          </w:tcPr>
          <w:p w14:paraId="17F77D40" w14:textId="49C6ADB6" w:rsidR="0070604E" w:rsidRDefault="008B49EA">
            <w:pPr>
              <w:widowControl w:val="0"/>
              <w:spacing w:line="240" w:lineRule="auto"/>
            </w:pPr>
            <w:r>
              <w:t>Variable</w:t>
            </w:r>
          </w:p>
        </w:tc>
        <w:tc>
          <w:tcPr>
            <w:tcW w:w="5235" w:type="dxa"/>
            <w:tcMar>
              <w:top w:w="100" w:type="dxa"/>
              <w:left w:w="100" w:type="dxa"/>
              <w:bottom w:w="100" w:type="dxa"/>
              <w:right w:w="100" w:type="dxa"/>
            </w:tcMar>
          </w:tcPr>
          <w:p w14:paraId="1B8BADEF" w14:textId="77777777" w:rsidR="0070604E" w:rsidRDefault="004041DB" w:rsidP="004041DB">
            <w:pPr>
              <w:widowControl w:val="0"/>
              <w:spacing w:line="240" w:lineRule="auto"/>
            </w:pPr>
            <w:r>
              <w:t>This is the $referenceTime + $dayCounter * (60*80*24) + strtotime(“1970-01-01 “.$timeToCheck).</w:t>
            </w:r>
          </w:p>
          <w:p w14:paraId="0C8CCEC8" w14:textId="04F5BF25" w:rsidR="004041DB" w:rsidRDefault="004041DB" w:rsidP="004041DB">
            <w:pPr>
              <w:widowControl w:val="0"/>
              <w:spacing w:line="240" w:lineRule="auto"/>
            </w:pPr>
            <w:r>
              <w:t>In other words, this is the reference time, plus the number of days, plus the time at which a period occurs on that day.</w:t>
            </w:r>
          </w:p>
        </w:tc>
      </w:tr>
      <w:tr w:rsidR="0070604E" w14:paraId="18E3A96A" w14:textId="77777777">
        <w:tc>
          <w:tcPr>
            <w:tcW w:w="6998" w:type="dxa"/>
            <w:tcMar>
              <w:top w:w="100" w:type="dxa"/>
              <w:left w:w="100" w:type="dxa"/>
              <w:bottom w:w="100" w:type="dxa"/>
              <w:right w:w="100" w:type="dxa"/>
            </w:tcMar>
          </w:tcPr>
          <w:p w14:paraId="7FF10040" w14:textId="70E6F849" w:rsidR="0070604E" w:rsidRDefault="0070604E">
            <w:pPr>
              <w:widowControl w:val="0"/>
              <w:spacing w:line="240" w:lineRule="auto"/>
            </w:pPr>
            <w:r>
              <w:t>$returnedTeacherList</w:t>
            </w:r>
          </w:p>
        </w:tc>
        <w:tc>
          <w:tcPr>
            <w:tcW w:w="1725" w:type="dxa"/>
            <w:tcMar>
              <w:top w:w="100" w:type="dxa"/>
              <w:left w:w="100" w:type="dxa"/>
              <w:bottom w:w="100" w:type="dxa"/>
              <w:right w:w="100" w:type="dxa"/>
            </w:tcMar>
          </w:tcPr>
          <w:p w14:paraId="5BA38AB7" w14:textId="6603094A" w:rsidR="0070604E" w:rsidRDefault="008B49EA">
            <w:pPr>
              <w:widowControl w:val="0"/>
              <w:spacing w:line="240" w:lineRule="auto"/>
            </w:pPr>
            <w:r>
              <w:t>Array</w:t>
            </w:r>
          </w:p>
        </w:tc>
        <w:tc>
          <w:tcPr>
            <w:tcW w:w="5235" w:type="dxa"/>
            <w:tcMar>
              <w:top w:w="100" w:type="dxa"/>
              <w:left w:w="100" w:type="dxa"/>
              <w:bottom w:w="100" w:type="dxa"/>
              <w:right w:w="100" w:type="dxa"/>
            </w:tcMar>
          </w:tcPr>
          <w:p w14:paraId="2C0D64E0" w14:textId="216C4181" w:rsidR="0070604E" w:rsidRDefault="00D935D0">
            <w:pPr>
              <w:widowControl w:val="0"/>
              <w:spacing w:line="240" w:lineRule="auto"/>
            </w:pPr>
            <w:r>
              <w:t>Lists all teachers for selection when the user is selecting what to view.</w:t>
            </w:r>
          </w:p>
        </w:tc>
      </w:tr>
      <w:tr w:rsidR="0070604E" w14:paraId="40EEBCBC" w14:textId="77777777">
        <w:tc>
          <w:tcPr>
            <w:tcW w:w="6998" w:type="dxa"/>
            <w:tcMar>
              <w:top w:w="100" w:type="dxa"/>
              <w:left w:w="100" w:type="dxa"/>
              <w:bottom w:w="100" w:type="dxa"/>
              <w:right w:w="100" w:type="dxa"/>
            </w:tcMar>
          </w:tcPr>
          <w:p w14:paraId="275124EE" w14:textId="21CB4C5E" w:rsidR="0070604E" w:rsidRDefault="0070604E">
            <w:pPr>
              <w:widowControl w:val="0"/>
              <w:spacing w:line="240" w:lineRule="auto"/>
            </w:pPr>
            <w:r>
              <w:t>$buildTeacherList</w:t>
            </w:r>
          </w:p>
        </w:tc>
        <w:tc>
          <w:tcPr>
            <w:tcW w:w="1725" w:type="dxa"/>
            <w:tcMar>
              <w:top w:w="100" w:type="dxa"/>
              <w:left w:w="100" w:type="dxa"/>
              <w:bottom w:w="100" w:type="dxa"/>
              <w:right w:w="100" w:type="dxa"/>
            </w:tcMar>
          </w:tcPr>
          <w:p w14:paraId="6F029813" w14:textId="1D88447C" w:rsidR="0070604E" w:rsidRDefault="008B49EA">
            <w:pPr>
              <w:widowControl w:val="0"/>
              <w:spacing w:line="240" w:lineRule="auto"/>
            </w:pPr>
            <w:r>
              <w:t>Array</w:t>
            </w:r>
          </w:p>
        </w:tc>
        <w:tc>
          <w:tcPr>
            <w:tcW w:w="5235" w:type="dxa"/>
            <w:tcMar>
              <w:top w:w="100" w:type="dxa"/>
              <w:left w:w="100" w:type="dxa"/>
              <w:bottom w:w="100" w:type="dxa"/>
              <w:right w:w="100" w:type="dxa"/>
            </w:tcMar>
          </w:tcPr>
          <w:p w14:paraId="5190F408" w14:textId="28272323" w:rsidR="0070604E" w:rsidRDefault="0096092B" w:rsidP="00053790">
            <w:pPr>
              <w:widowControl w:val="0"/>
              <w:spacing w:line="240" w:lineRule="auto"/>
            </w:pPr>
            <w:r>
              <w:t>The array used for the ‘foreach’ loop. See the implemented code section for more details (</w:t>
            </w:r>
            <w:r w:rsidR="00053790">
              <w:t xml:space="preserve">section </w:t>
            </w:r>
            <w:hyperlink w:anchor="_viewAllEvents.php" w:history="1">
              <w:r w:rsidRPr="0096092B">
                <w:rPr>
                  <w:rStyle w:val="Hyperlink"/>
                </w:rPr>
                <w:t>C.2.17</w:t>
              </w:r>
            </w:hyperlink>
            <w:r>
              <w:t>, page 21</w:t>
            </w:r>
            <w:r w:rsidR="00053790">
              <w:t>1</w:t>
            </w:r>
            <w:r>
              <w:t>).</w:t>
            </w:r>
          </w:p>
        </w:tc>
      </w:tr>
      <w:tr w:rsidR="0070604E" w14:paraId="76BFB432" w14:textId="77777777">
        <w:tc>
          <w:tcPr>
            <w:tcW w:w="6998" w:type="dxa"/>
            <w:tcMar>
              <w:top w:w="100" w:type="dxa"/>
              <w:left w:w="100" w:type="dxa"/>
              <w:bottom w:w="100" w:type="dxa"/>
              <w:right w:w="100" w:type="dxa"/>
            </w:tcMar>
          </w:tcPr>
          <w:p w14:paraId="24DDAADD" w14:textId="3370D601" w:rsidR="0070604E" w:rsidRDefault="0070604E">
            <w:pPr>
              <w:widowControl w:val="0"/>
              <w:spacing w:line="240" w:lineRule="auto"/>
            </w:pPr>
            <w:r>
              <w:t>$teacher</w:t>
            </w:r>
          </w:p>
        </w:tc>
        <w:tc>
          <w:tcPr>
            <w:tcW w:w="1725" w:type="dxa"/>
            <w:tcMar>
              <w:top w:w="100" w:type="dxa"/>
              <w:left w:w="100" w:type="dxa"/>
              <w:bottom w:w="100" w:type="dxa"/>
              <w:right w:w="100" w:type="dxa"/>
            </w:tcMar>
          </w:tcPr>
          <w:p w14:paraId="66F0939C" w14:textId="151CD020" w:rsidR="0070604E" w:rsidRDefault="00B24C2A">
            <w:pPr>
              <w:widowControl w:val="0"/>
              <w:spacing w:line="240" w:lineRule="auto"/>
            </w:pPr>
            <w:r>
              <w:t>Array</w:t>
            </w:r>
          </w:p>
        </w:tc>
        <w:tc>
          <w:tcPr>
            <w:tcW w:w="5235" w:type="dxa"/>
            <w:tcMar>
              <w:top w:w="100" w:type="dxa"/>
              <w:left w:w="100" w:type="dxa"/>
              <w:bottom w:w="100" w:type="dxa"/>
              <w:right w:w="100" w:type="dxa"/>
            </w:tcMar>
          </w:tcPr>
          <w:p w14:paraId="365BB1C5" w14:textId="25A5B2BE" w:rsidR="0070604E" w:rsidRDefault="00B24C2A" w:rsidP="00B24C2A">
            <w:pPr>
              <w:widowControl w:val="0"/>
              <w:spacing w:line="240" w:lineRule="auto"/>
            </w:pPr>
            <w:r>
              <w:t>The individual teacher used for displaying teacher names and other details concerning the teacher directly.</w:t>
            </w:r>
          </w:p>
        </w:tc>
      </w:tr>
      <w:tr w:rsidR="0070604E" w14:paraId="3A1CCD1E" w14:textId="77777777">
        <w:tc>
          <w:tcPr>
            <w:tcW w:w="6998" w:type="dxa"/>
            <w:tcMar>
              <w:top w:w="100" w:type="dxa"/>
              <w:left w:w="100" w:type="dxa"/>
              <w:bottom w:w="100" w:type="dxa"/>
              <w:right w:w="100" w:type="dxa"/>
            </w:tcMar>
          </w:tcPr>
          <w:p w14:paraId="163EBFF7" w14:textId="7DF5BD21" w:rsidR="0070604E" w:rsidRDefault="0070604E">
            <w:pPr>
              <w:widowControl w:val="0"/>
              <w:spacing w:line="240" w:lineRule="auto"/>
            </w:pPr>
            <w:r>
              <w:t>$returnedRoomList</w:t>
            </w:r>
          </w:p>
        </w:tc>
        <w:tc>
          <w:tcPr>
            <w:tcW w:w="1725" w:type="dxa"/>
            <w:tcMar>
              <w:top w:w="100" w:type="dxa"/>
              <w:left w:w="100" w:type="dxa"/>
              <w:bottom w:w="100" w:type="dxa"/>
              <w:right w:w="100" w:type="dxa"/>
            </w:tcMar>
          </w:tcPr>
          <w:p w14:paraId="00571D35" w14:textId="23A6CC97" w:rsidR="0070604E" w:rsidRDefault="008B49EA">
            <w:pPr>
              <w:widowControl w:val="0"/>
              <w:spacing w:line="240" w:lineRule="auto"/>
            </w:pPr>
            <w:r>
              <w:t>Array</w:t>
            </w:r>
          </w:p>
        </w:tc>
        <w:tc>
          <w:tcPr>
            <w:tcW w:w="5235" w:type="dxa"/>
            <w:tcMar>
              <w:top w:w="100" w:type="dxa"/>
              <w:left w:w="100" w:type="dxa"/>
              <w:bottom w:w="100" w:type="dxa"/>
              <w:right w:w="100" w:type="dxa"/>
            </w:tcMar>
          </w:tcPr>
          <w:p w14:paraId="29082FC1" w14:textId="272FD78D" w:rsidR="0070604E" w:rsidRDefault="00D935D0" w:rsidP="00D935D0">
            <w:pPr>
              <w:widowControl w:val="0"/>
              <w:spacing w:line="240" w:lineRule="auto"/>
            </w:pPr>
            <w:r>
              <w:t>Lists all rooms for selection when the user is selecting what to view.</w:t>
            </w:r>
          </w:p>
        </w:tc>
      </w:tr>
      <w:tr w:rsidR="0070604E" w14:paraId="5B81961C" w14:textId="77777777">
        <w:tc>
          <w:tcPr>
            <w:tcW w:w="6998" w:type="dxa"/>
            <w:tcMar>
              <w:top w:w="100" w:type="dxa"/>
              <w:left w:w="100" w:type="dxa"/>
              <w:bottom w:w="100" w:type="dxa"/>
              <w:right w:w="100" w:type="dxa"/>
            </w:tcMar>
          </w:tcPr>
          <w:p w14:paraId="7B06A490" w14:textId="15688CB6" w:rsidR="0070604E" w:rsidRDefault="0070604E">
            <w:pPr>
              <w:widowControl w:val="0"/>
              <w:spacing w:line="240" w:lineRule="auto"/>
            </w:pPr>
            <w:r>
              <w:lastRenderedPageBreak/>
              <w:t>$buildRoomList</w:t>
            </w:r>
          </w:p>
        </w:tc>
        <w:tc>
          <w:tcPr>
            <w:tcW w:w="1725" w:type="dxa"/>
            <w:tcMar>
              <w:top w:w="100" w:type="dxa"/>
              <w:left w:w="100" w:type="dxa"/>
              <w:bottom w:w="100" w:type="dxa"/>
              <w:right w:w="100" w:type="dxa"/>
            </w:tcMar>
          </w:tcPr>
          <w:p w14:paraId="48E41DA6" w14:textId="51038828" w:rsidR="0070604E" w:rsidRDefault="008B49EA">
            <w:pPr>
              <w:widowControl w:val="0"/>
              <w:spacing w:line="240" w:lineRule="auto"/>
            </w:pPr>
            <w:r>
              <w:t>Array</w:t>
            </w:r>
          </w:p>
        </w:tc>
        <w:tc>
          <w:tcPr>
            <w:tcW w:w="5235" w:type="dxa"/>
            <w:tcMar>
              <w:top w:w="100" w:type="dxa"/>
              <w:left w:w="100" w:type="dxa"/>
              <w:bottom w:w="100" w:type="dxa"/>
              <w:right w:w="100" w:type="dxa"/>
            </w:tcMar>
          </w:tcPr>
          <w:p w14:paraId="72525486" w14:textId="7A80A877" w:rsidR="0070604E" w:rsidRDefault="0096092B" w:rsidP="00053790">
            <w:pPr>
              <w:widowControl w:val="0"/>
              <w:spacing w:line="240" w:lineRule="auto"/>
            </w:pPr>
            <w:r>
              <w:t>The array used for the ‘foreach’ loop. See the implemented code section for more details. (</w:t>
            </w:r>
            <w:r w:rsidR="00053790">
              <w:t xml:space="preserve">section </w:t>
            </w:r>
            <w:hyperlink w:anchor="_viewAllEvents.php" w:history="1">
              <w:r w:rsidRPr="0096092B">
                <w:rPr>
                  <w:rStyle w:val="Hyperlink"/>
                </w:rPr>
                <w:t>C.2.17</w:t>
              </w:r>
            </w:hyperlink>
            <w:r>
              <w:t>, page 21</w:t>
            </w:r>
            <w:r w:rsidR="00053790">
              <w:t>1</w:t>
            </w:r>
            <w:r>
              <w:t>).</w:t>
            </w:r>
          </w:p>
        </w:tc>
      </w:tr>
      <w:tr w:rsidR="0070604E" w14:paraId="68CEBDE2" w14:textId="77777777">
        <w:tc>
          <w:tcPr>
            <w:tcW w:w="6998" w:type="dxa"/>
            <w:tcMar>
              <w:top w:w="100" w:type="dxa"/>
              <w:left w:w="100" w:type="dxa"/>
              <w:bottom w:w="100" w:type="dxa"/>
              <w:right w:w="100" w:type="dxa"/>
            </w:tcMar>
          </w:tcPr>
          <w:p w14:paraId="22B2796F" w14:textId="5E576908" w:rsidR="0070604E" w:rsidRDefault="0070604E">
            <w:pPr>
              <w:widowControl w:val="0"/>
              <w:spacing w:line="240" w:lineRule="auto"/>
            </w:pPr>
            <w:r>
              <w:t>$room</w:t>
            </w:r>
          </w:p>
        </w:tc>
        <w:tc>
          <w:tcPr>
            <w:tcW w:w="1725" w:type="dxa"/>
            <w:tcMar>
              <w:top w:w="100" w:type="dxa"/>
              <w:left w:w="100" w:type="dxa"/>
              <w:bottom w:w="100" w:type="dxa"/>
              <w:right w:w="100" w:type="dxa"/>
            </w:tcMar>
          </w:tcPr>
          <w:p w14:paraId="33E9566A" w14:textId="16A559E2" w:rsidR="0070604E" w:rsidRDefault="00B24C2A">
            <w:pPr>
              <w:widowControl w:val="0"/>
              <w:spacing w:line="240" w:lineRule="auto"/>
            </w:pPr>
            <w:r>
              <w:t>Arrays</w:t>
            </w:r>
          </w:p>
        </w:tc>
        <w:tc>
          <w:tcPr>
            <w:tcW w:w="5235" w:type="dxa"/>
            <w:tcMar>
              <w:top w:w="100" w:type="dxa"/>
              <w:left w:w="100" w:type="dxa"/>
              <w:bottom w:w="100" w:type="dxa"/>
              <w:right w:w="100" w:type="dxa"/>
            </w:tcMar>
          </w:tcPr>
          <w:p w14:paraId="19A4F81A" w14:textId="4384184A" w:rsidR="0070604E" w:rsidRDefault="00B24C2A" w:rsidP="00B24C2A">
            <w:pPr>
              <w:widowControl w:val="0"/>
              <w:spacing w:line="240" w:lineRule="auto"/>
            </w:pPr>
            <w:r>
              <w:t>The individual room used for displaying room names and other details concerning the room directly.</w:t>
            </w:r>
          </w:p>
        </w:tc>
      </w:tr>
    </w:tbl>
    <w:p w14:paraId="2BDAF336" w14:textId="77777777" w:rsidR="007542A2" w:rsidRDefault="007542A2"/>
    <w:p w14:paraId="09B13071" w14:textId="77777777" w:rsidR="007542A2" w:rsidRDefault="004E0924">
      <w:pPr>
        <w:pStyle w:val="Heading2"/>
        <w:contextualSpacing w:val="0"/>
      </w:pPr>
      <w:bookmarkStart w:id="379" w:name="h.uxo818nf6s4w" w:colFirst="0" w:colLast="0"/>
      <w:bookmarkStart w:id="380" w:name="_Toc448908086"/>
      <w:bookmarkEnd w:id="379"/>
      <w:r>
        <w:t>Annotated Listings of Program Code and Tailoring</w:t>
      </w:r>
      <w:bookmarkEnd w:id="380"/>
    </w:p>
    <w:p w14:paraId="6D9C2003" w14:textId="0CAA151C" w:rsidR="007542A2" w:rsidRDefault="004E0924">
      <w:r>
        <w:t>The program code is well commented in the technical solution section</w:t>
      </w:r>
      <w:r w:rsidR="00DE4E47">
        <w:t xml:space="preserve"> (</w:t>
      </w:r>
      <w:r w:rsidR="00053790">
        <w:t xml:space="preserve">section </w:t>
      </w:r>
      <w:hyperlink w:anchor="_Technical_Solution_Section" w:history="1">
        <w:r w:rsidR="00DE4E47" w:rsidRPr="00DE4E47">
          <w:rPr>
            <w:rStyle w:val="Hyperlink"/>
          </w:rPr>
          <w:t>C</w:t>
        </w:r>
      </w:hyperlink>
      <w:r w:rsidR="00053790">
        <w:t>, page 92</w:t>
      </w:r>
      <w:r w:rsidR="00DE4E47">
        <w:t>)</w:t>
      </w:r>
      <w:r>
        <w:t>.</w:t>
      </w:r>
    </w:p>
    <w:p w14:paraId="1984FF70" w14:textId="77777777" w:rsidR="007542A2" w:rsidRDefault="004E0924">
      <w:pPr>
        <w:pStyle w:val="Heading2"/>
        <w:contextualSpacing w:val="0"/>
      </w:pPr>
      <w:bookmarkStart w:id="381" w:name="h.wkstd5fxx00m" w:colFirst="0" w:colLast="0"/>
      <w:bookmarkStart w:id="382" w:name="_Toc448908087"/>
      <w:bookmarkEnd w:id="381"/>
      <w:r>
        <w:t>Comments from the Client</w:t>
      </w:r>
      <w:bookmarkEnd w:id="382"/>
    </w:p>
    <w:p w14:paraId="1E483857" w14:textId="77777777" w:rsidR="007542A2" w:rsidRDefault="004E0924">
      <w:r>
        <w:rPr>
          <w:b/>
        </w:rPr>
        <w:t>Mr Jacobs</w:t>
      </w:r>
      <w:r>
        <w:t>: “</w:t>
      </w:r>
      <w:r>
        <w:rPr>
          <w:i/>
        </w:rPr>
        <w:t>The system is well documented for all user levels of the system. I am also very confident that another programmer could take the work from Adam and extend the functionality of the system in the future.</w:t>
      </w:r>
      <w:r>
        <w:t>”</w:t>
      </w:r>
    </w:p>
    <w:p w14:paraId="2A38021D" w14:textId="6E6D4C5E" w:rsidR="007542A2" w:rsidRDefault="001E1870" w:rsidP="002403D7">
      <w:r>
        <w:rPr>
          <w:noProof/>
        </w:rPr>
        <w:drawing>
          <wp:inline distT="0" distB="0" distL="0" distR="0" wp14:anchorId="72179E31" wp14:editId="0F1CBB4F">
            <wp:extent cx="1152525" cy="838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r w:rsidR="004E0924">
        <w:br w:type="page"/>
      </w:r>
      <w:bookmarkStart w:id="383" w:name="h.u5jnb2gjpv91" w:colFirst="0" w:colLast="0"/>
      <w:bookmarkEnd w:id="383"/>
    </w:p>
    <w:p w14:paraId="41B5EB8D" w14:textId="6F6759A2" w:rsidR="007542A2" w:rsidRDefault="007C2899">
      <w:pPr>
        <w:jc w:val="center"/>
      </w:pPr>
      <w:r>
        <w:rPr>
          <w:color w:val="3C78D8"/>
          <w:sz w:val="140"/>
          <w:szCs w:val="140"/>
        </w:rPr>
        <w:lastRenderedPageBreak/>
        <w:t>Appraisal</w:t>
      </w:r>
    </w:p>
    <w:p w14:paraId="7B1A51F7" w14:textId="77777777" w:rsidR="007542A2" w:rsidRDefault="004E0924">
      <w:pPr>
        <w:jc w:val="center"/>
      </w:pPr>
      <w:r>
        <w:rPr>
          <w:color w:val="FFFFFF"/>
          <w:sz w:val="144"/>
          <w:szCs w:val="144"/>
          <w:shd w:val="clear" w:color="auto" w:fill="3C78D8"/>
        </w:rPr>
        <w:t>F</w:t>
      </w:r>
    </w:p>
    <w:p w14:paraId="3BC77774" w14:textId="25F1D5DB" w:rsidR="007542A2" w:rsidRDefault="007C2899">
      <w:r>
        <w:rPr>
          <w:noProof/>
          <w:sz w:val="144"/>
          <w:szCs w:val="144"/>
        </w:rPr>
        <w:drawing>
          <wp:anchor distT="0" distB="0" distL="114300" distR="114300" simplePos="0" relativeHeight="251667456" behindDoc="0" locked="0" layoutInCell="1" allowOverlap="1" wp14:anchorId="49A602F5" wp14:editId="37CD78BD">
            <wp:simplePos x="914400" y="3581400"/>
            <wp:positionH relativeFrom="column">
              <wp:align>center</wp:align>
            </wp:positionH>
            <wp:positionV relativeFrom="paragraph">
              <wp:posOffset>0</wp:posOffset>
            </wp:positionV>
            <wp:extent cx="1829360" cy="2696400"/>
            <wp:effectExtent l="0" t="0" r="0" b="8890"/>
            <wp:wrapSquare wrapText="bothSides"/>
            <wp:docPr id="1" name="Picture 1" descr="Morph on upward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rph on upward li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9360" cy="2696400"/>
                    </a:xfrm>
                    <a:prstGeom prst="rect">
                      <a:avLst/>
                    </a:prstGeom>
                    <a:noFill/>
                    <a:ln>
                      <a:noFill/>
                    </a:ln>
                  </pic:spPr>
                </pic:pic>
              </a:graphicData>
            </a:graphic>
            <wp14:sizeRelV relativeFrom="margin">
              <wp14:pctHeight>0</wp14:pctHeight>
            </wp14:sizeRelV>
          </wp:anchor>
        </w:drawing>
      </w:r>
      <w:r w:rsidR="004E0924">
        <w:br w:type="page"/>
      </w:r>
    </w:p>
    <w:p w14:paraId="6E3E6764" w14:textId="77777777" w:rsidR="007542A2" w:rsidRDefault="007542A2">
      <w:pPr>
        <w:jc w:val="center"/>
      </w:pPr>
    </w:p>
    <w:p w14:paraId="48FAC7FE" w14:textId="425B90EF" w:rsidR="007542A2" w:rsidRDefault="004E0924">
      <w:pPr>
        <w:pStyle w:val="Heading1"/>
        <w:contextualSpacing w:val="0"/>
      </w:pPr>
      <w:bookmarkStart w:id="384" w:name="h.taspuyc1fgwr" w:colFirst="0" w:colLast="0"/>
      <w:bookmarkStart w:id="385" w:name="h.28q6iwkek97h" w:colFirst="0" w:colLast="0"/>
      <w:bookmarkStart w:id="386" w:name="_Toc448908088"/>
      <w:bookmarkEnd w:id="384"/>
      <w:bookmarkEnd w:id="385"/>
      <w:r>
        <w:t>Appraisal</w:t>
      </w:r>
      <w:bookmarkEnd w:id="386"/>
    </w:p>
    <w:p w14:paraId="57D726F3" w14:textId="77777777" w:rsidR="007542A2" w:rsidRDefault="004E0924">
      <w:pPr>
        <w:pStyle w:val="Heading2"/>
        <w:contextualSpacing w:val="0"/>
      </w:pPr>
      <w:bookmarkStart w:id="387" w:name="h.64i2b5z7lxi7" w:colFirst="0" w:colLast="0"/>
      <w:bookmarkStart w:id="388" w:name="_User_Feedback_(and"/>
      <w:bookmarkStart w:id="389" w:name="_Toc448908089"/>
      <w:bookmarkEnd w:id="387"/>
      <w:bookmarkEnd w:id="388"/>
      <w:r>
        <w:t>User Feedback (and Beta Testing)</w:t>
      </w:r>
      <w:bookmarkEnd w:id="389"/>
    </w:p>
    <w:p w14:paraId="73FE23A6" w14:textId="77777777" w:rsidR="007542A2" w:rsidRDefault="004E0924">
      <w:r>
        <w:t>I created a Google Form and sent it to a selection of students, teachers and administrators. A copy of the form and the responses is below:</w:t>
      </w:r>
    </w:p>
    <w:tbl>
      <w:tblPr>
        <w:tblStyle w:val="affffff7"/>
        <w:tblW w:w="139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6143"/>
      </w:tblGrid>
      <w:tr w:rsidR="007542A2" w14:paraId="72C655B5" w14:textId="77777777">
        <w:trPr>
          <w:jc w:val="center"/>
        </w:trPr>
        <w:tc>
          <w:tcPr>
            <w:tcW w:w="7815" w:type="dxa"/>
            <w:tcMar>
              <w:top w:w="100" w:type="dxa"/>
              <w:left w:w="100" w:type="dxa"/>
              <w:bottom w:w="100" w:type="dxa"/>
              <w:right w:w="100" w:type="dxa"/>
            </w:tcMar>
          </w:tcPr>
          <w:p w14:paraId="77AA7C4E" w14:textId="77777777" w:rsidR="007542A2" w:rsidRDefault="004E0924">
            <w:pPr>
              <w:widowControl w:val="0"/>
              <w:spacing w:line="240" w:lineRule="auto"/>
              <w:jc w:val="center"/>
            </w:pPr>
            <w:r>
              <w:rPr>
                <w:noProof/>
              </w:rPr>
              <w:lastRenderedPageBreak/>
              <w:drawing>
                <wp:inline distT="114300" distB="114300" distL="114300" distR="114300" wp14:anchorId="4148102C" wp14:editId="04A13444">
                  <wp:extent cx="3190875" cy="5619329"/>
                  <wp:effectExtent l="0" t="0" r="0" b="0"/>
                  <wp:docPr id="9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9"/>
                          <a:srcRect/>
                          <a:stretch>
                            <a:fillRect/>
                          </a:stretch>
                        </pic:blipFill>
                        <pic:spPr>
                          <a:xfrm>
                            <a:off x="0" y="0"/>
                            <a:ext cx="3190875" cy="5619329"/>
                          </a:xfrm>
                          <a:prstGeom prst="rect">
                            <a:avLst/>
                          </a:prstGeom>
                          <a:ln/>
                        </pic:spPr>
                      </pic:pic>
                    </a:graphicData>
                  </a:graphic>
                </wp:inline>
              </w:drawing>
            </w:r>
          </w:p>
        </w:tc>
        <w:tc>
          <w:tcPr>
            <w:tcW w:w="6143" w:type="dxa"/>
            <w:tcMar>
              <w:top w:w="100" w:type="dxa"/>
              <w:left w:w="100" w:type="dxa"/>
              <w:bottom w:w="100" w:type="dxa"/>
              <w:right w:w="100" w:type="dxa"/>
            </w:tcMar>
          </w:tcPr>
          <w:p w14:paraId="626FB6D8" w14:textId="77777777" w:rsidR="007542A2" w:rsidRDefault="004E0924">
            <w:pPr>
              <w:widowControl w:val="0"/>
              <w:spacing w:line="240" w:lineRule="auto"/>
              <w:jc w:val="center"/>
            </w:pPr>
            <w:r>
              <w:rPr>
                <w:noProof/>
              </w:rPr>
              <w:drawing>
                <wp:inline distT="114300" distB="114300" distL="114300" distR="114300" wp14:anchorId="375EC4BC" wp14:editId="49AE2455">
                  <wp:extent cx="3752850" cy="3810000"/>
                  <wp:effectExtent l="0" t="0" r="0" b="0"/>
                  <wp:docPr id="1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0"/>
                          <a:srcRect/>
                          <a:stretch>
                            <a:fillRect/>
                          </a:stretch>
                        </pic:blipFill>
                        <pic:spPr>
                          <a:xfrm>
                            <a:off x="0" y="0"/>
                            <a:ext cx="3752850" cy="3810000"/>
                          </a:xfrm>
                          <a:prstGeom prst="rect">
                            <a:avLst/>
                          </a:prstGeom>
                          <a:ln/>
                        </pic:spPr>
                      </pic:pic>
                    </a:graphicData>
                  </a:graphic>
                </wp:inline>
              </w:drawing>
            </w:r>
          </w:p>
        </w:tc>
      </w:tr>
      <w:tr w:rsidR="007542A2" w14:paraId="443AE143" w14:textId="77777777">
        <w:trPr>
          <w:jc w:val="center"/>
        </w:trPr>
        <w:tc>
          <w:tcPr>
            <w:tcW w:w="7815" w:type="dxa"/>
            <w:tcMar>
              <w:top w:w="100" w:type="dxa"/>
              <w:left w:w="100" w:type="dxa"/>
              <w:bottom w:w="100" w:type="dxa"/>
              <w:right w:w="100" w:type="dxa"/>
            </w:tcMar>
          </w:tcPr>
          <w:p w14:paraId="3DD2E768" w14:textId="77777777" w:rsidR="007542A2" w:rsidRDefault="004E0924">
            <w:pPr>
              <w:widowControl w:val="0"/>
              <w:spacing w:line="240" w:lineRule="auto"/>
              <w:jc w:val="center"/>
            </w:pPr>
            <w:r>
              <w:rPr>
                <w:i/>
              </w:rPr>
              <w:lastRenderedPageBreak/>
              <w:t>The first section for the form.</w:t>
            </w:r>
          </w:p>
        </w:tc>
        <w:tc>
          <w:tcPr>
            <w:tcW w:w="6143" w:type="dxa"/>
            <w:tcMar>
              <w:top w:w="100" w:type="dxa"/>
              <w:left w:w="100" w:type="dxa"/>
              <w:bottom w:w="100" w:type="dxa"/>
              <w:right w:w="100" w:type="dxa"/>
            </w:tcMar>
          </w:tcPr>
          <w:p w14:paraId="5F0454ED" w14:textId="77777777" w:rsidR="007542A2" w:rsidRDefault="004E0924">
            <w:pPr>
              <w:widowControl w:val="0"/>
              <w:spacing w:line="240" w:lineRule="auto"/>
              <w:jc w:val="center"/>
            </w:pPr>
            <w:r>
              <w:rPr>
                <w:i/>
              </w:rPr>
              <w:t>The section for only teachers.</w:t>
            </w:r>
          </w:p>
        </w:tc>
      </w:tr>
      <w:tr w:rsidR="007542A2" w14:paraId="06F85377" w14:textId="77777777">
        <w:trPr>
          <w:jc w:val="center"/>
        </w:trPr>
        <w:tc>
          <w:tcPr>
            <w:tcW w:w="7815" w:type="dxa"/>
            <w:tcMar>
              <w:top w:w="100" w:type="dxa"/>
              <w:left w:w="100" w:type="dxa"/>
              <w:bottom w:w="100" w:type="dxa"/>
              <w:right w:w="100" w:type="dxa"/>
            </w:tcMar>
          </w:tcPr>
          <w:p w14:paraId="21E0A707" w14:textId="77777777" w:rsidR="007542A2" w:rsidRDefault="004E0924">
            <w:pPr>
              <w:widowControl w:val="0"/>
              <w:spacing w:line="240" w:lineRule="auto"/>
              <w:jc w:val="center"/>
            </w:pPr>
            <w:r>
              <w:rPr>
                <w:noProof/>
              </w:rPr>
              <w:drawing>
                <wp:inline distT="114300" distB="114300" distL="114300" distR="114300" wp14:anchorId="38B4A805" wp14:editId="059EAB2D">
                  <wp:extent cx="2861861" cy="4595813"/>
                  <wp:effectExtent l="0" t="0" r="0" b="0"/>
                  <wp:docPr id="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1"/>
                          <a:srcRect/>
                          <a:stretch>
                            <a:fillRect/>
                          </a:stretch>
                        </pic:blipFill>
                        <pic:spPr>
                          <a:xfrm>
                            <a:off x="0" y="0"/>
                            <a:ext cx="2861861" cy="4595813"/>
                          </a:xfrm>
                          <a:prstGeom prst="rect">
                            <a:avLst/>
                          </a:prstGeom>
                          <a:ln/>
                        </pic:spPr>
                      </pic:pic>
                    </a:graphicData>
                  </a:graphic>
                </wp:inline>
              </w:drawing>
            </w:r>
          </w:p>
        </w:tc>
        <w:tc>
          <w:tcPr>
            <w:tcW w:w="6143" w:type="dxa"/>
            <w:tcMar>
              <w:top w:w="100" w:type="dxa"/>
              <w:left w:w="100" w:type="dxa"/>
              <w:bottom w:w="100" w:type="dxa"/>
              <w:right w:w="100" w:type="dxa"/>
            </w:tcMar>
          </w:tcPr>
          <w:p w14:paraId="4274694C" w14:textId="77777777" w:rsidR="007542A2" w:rsidRDefault="004E0924">
            <w:pPr>
              <w:widowControl w:val="0"/>
              <w:spacing w:line="240" w:lineRule="auto"/>
              <w:jc w:val="center"/>
            </w:pPr>
            <w:r>
              <w:rPr>
                <w:noProof/>
              </w:rPr>
              <w:drawing>
                <wp:inline distT="114300" distB="114300" distL="114300" distR="114300" wp14:anchorId="33198B48" wp14:editId="760109E4">
                  <wp:extent cx="3752850" cy="3657600"/>
                  <wp:effectExtent l="0" t="0" r="0" b="0"/>
                  <wp:docPr id="4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2"/>
                          <a:srcRect/>
                          <a:stretch>
                            <a:fillRect/>
                          </a:stretch>
                        </pic:blipFill>
                        <pic:spPr>
                          <a:xfrm>
                            <a:off x="0" y="0"/>
                            <a:ext cx="3752850" cy="3657600"/>
                          </a:xfrm>
                          <a:prstGeom prst="rect">
                            <a:avLst/>
                          </a:prstGeom>
                          <a:ln/>
                        </pic:spPr>
                      </pic:pic>
                    </a:graphicData>
                  </a:graphic>
                </wp:inline>
              </w:drawing>
            </w:r>
          </w:p>
        </w:tc>
      </w:tr>
      <w:tr w:rsidR="007542A2" w14:paraId="7B1B575D" w14:textId="77777777">
        <w:trPr>
          <w:jc w:val="center"/>
        </w:trPr>
        <w:tc>
          <w:tcPr>
            <w:tcW w:w="7815" w:type="dxa"/>
            <w:tcMar>
              <w:top w:w="100" w:type="dxa"/>
              <w:left w:w="100" w:type="dxa"/>
              <w:bottom w:w="100" w:type="dxa"/>
              <w:right w:w="100" w:type="dxa"/>
            </w:tcMar>
          </w:tcPr>
          <w:p w14:paraId="7FA6C150" w14:textId="77777777" w:rsidR="007542A2" w:rsidRDefault="004E0924">
            <w:pPr>
              <w:widowControl w:val="0"/>
              <w:spacing w:line="240" w:lineRule="auto"/>
              <w:jc w:val="center"/>
            </w:pPr>
            <w:r>
              <w:rPr>
                <w:i/>
              </w:rPr>
              <w:lastRenderedPageBreak/>
              <w:t>The section for only administrators.</w:t>
            </w:r>
          </w:p>
        </w:tc>
        <w:tc>
          <w:tcPr>
            <w:tcW w:w="6143" w:type="dxa"/>
            <w:tcMar>
              <w:top w:w="100" w:type="dxa"/>
              <w:left w:w="100" w:type="dxa"/>
              <w:bottom w:w="100" w:type="dxa"/>
              <w:right w:w="100" w:type="dxa"/>
            </w:tcMar>
          </w:tcPr>
          <w:p w14:paraId="3B530609" w14:textId="77777777" w:rsidR="007542A2" w:rsidRDefault="004E0924">
            <w:pPr>
              <w:widowControl w:val="0"/>
              <w:spacing w:line="240" w:lineRule="auto"/>
              <w:jc w:val="center"/>
            </w:pPr>
            <w:r>
              <w:rPr>
                <w:i/>
              </w:rPr>
              <w:t>The general notes section at the end of the form.</w:t>
            </w:r>
          </w:p>
        </w:tc>
      </w:tr>
    </w:tbl>
    <w:p w14:paraId="62F391A7" w14:textId="77777777" w:rsidR="007542A2" w:rsidRDefault="007542A2"/>
    <w:p w14:paraId="3527B213" w14:textId="77777777" w:rsidR="007542A2" w:rsidRDefault="004E0924">
      <w:pPr>
        <w:pStyle w:val="Heading2"/>
        <w:contextualSpacing w:val="0"/>
      </w:pPr>
      <w:bookmarkStart w:id="390" w:name="h.1a87dpyyd4xu" w:colFirst="0" w:colLast="0"/>
      <w:bookmarkStart w:id="391" w:name="_Analysis_of_User"/>
      <w:bookmarkStart w:id="392" w:name="_Toc448908090"/>
      <w:bookmarkEnd w:id="390"/>
      <w:bookmarkEnd w:id="391"/>
      <w:r>
        <w:lastRenderedPageBreak/>
        <w:t>Analysis of User Feedback</w:t>
      </w:r>
      <w:bookmarkEnd w:id="392"/>
    </w:p>
    <w:tbl>
      <w:tblPr>
        <w:tblStyle w:val="affffff8"/>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5"/>
      </w:tblGrid>
      <w:tr w:rsidR="007542A2" w14:paraId="19937C97" w14:textId="77777777">
        <w:trPr>
          <w:jc w:val="center"/>
        </w:trPr>
        <w:tc>
          <w:tcPr>
            <w:tcW w:w="7755" w:type="dxa"/>
            <w:tcMar>
              <w:top w:w="100" w:type="dxa"/>
              <w:left w:w="100" w:type="dxa"/>
              <w:bottom w:w="100" w:type="dxa"/>
              <w:right w:w="100" w:type="dxa"/>
            </w:tcMar>
          </w:tcPr>
          <w:p w14:paraId="4EE746C9" w14:textId="77777777" w:rsidR="007542A2" w:rsidRDefault="004E0924">
            <w:pPr>
              <w:widowControl w:val="0"/>
              <w:spacing w:line="240" w:lineRule="auto"/>
            </w:pPr>
            <w:r>
              <w:rPr>
                <w:noProof/>
              </w:rPr>
              <w:lastRenderedPageBreak/>
              <w:drawing>
                <wp:inline distT="114300" distB="114300" distL="114300" distR="114300" wp14:anchorId="20E56DA3" wp14:editId="1CABB8CB">
                  <wp:extent cx="4433888" cy="5339975"/>
                  <wp:effectExtent l="0" t="0" r="0" b="0"/>
                  <wp:docPr id="9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13"/>
                          <a:srcRect/>
                          <a:stretch>
                            <a:fillRect/>
                          </a:stretch>
                        </pic:blipFill>
                        <pic:spPr>
                          <a:xfrm>
                            <a:off x="0" y="0"/>
                            <a:ext cx="4433888" cy="5339975"/>
                          </a:xfrm>
                          <a:prstGeom prst="rect">
                            <a:avLst/>
                          </a:prstGeom>
                          <a:ln/>
                        </pic:spPr>
                      </pic:pic>
                    </a:graphicData>
                  </a:graphic>
                </wp:inline>
              </w:drawing>
            </w:r>
          </w:p>
        </w:tc>
      </w:tr>
      <w:tr w:rsidR="007542A2" w14:paraId="3368AFE7" w14:textId="77777777">
        <w:trPr>
          <w:jc w:val="center"/>
        </w:trPr>
        <w:tc>
          <w:tcPr>
            <w:tcW w:w="7755" w:type="dxa"/>
            <w:tcMar>
              <w:top w:w="100" w:type="dxa"/>
              <w:left w:w="100" w:type="dxa"/>
              <w:bottom w:w="100" w:type="dxa"/>
              <w:right w:w="100" w:type="dxa"/>
            </w:tcMar>
          </w:tcPr>
          <w:p w14:paraId="4A1F7217" w14:textId="77777777" w:rsidR="007542A2" w:rsidRDefault="004E0924">
            <w:pPr>
              <w:widowControl w:val="0"/>
              <w:spacing w:line="240" w:lineRule="auto"/>
            </w:pPr>
            <w:r>
              <w:rPr>
                <w:noProof/>
              </w:rPr>
              <w:lastRenderedPageBreak/>
              <w:drawing>
                <wp:inline distT="114300" distB="114300" distL="114300" distR="114300" wp14:anchorId="02DD0E87" wp14:editId="75830F28">
                  <wp:extent cx="4452938" cy="5230905"/>
                  <wp:effectExtent l="0" t="0" r="0" b="0"/>
                  <wp:docPr id="10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14"/>
                          <a:srcRect/>
                          <a:stretch>
                            <a:fillRect/>
                          </a:stretch>
                        </pic:blipFill>
                        <pic:spPr>
                          <a:xfrm>
                            <a:off x="0" y="0"/>
                            <a:ext cx="4452938" cy="5230905"/>
                          </a:xfrm>
                          <a:prstGeom prst="rect">
                            <a:avLst/>
                          </a:prstGeom>
                          <a:ln/>
                        </pic:spPr>
                      </pic:pic>
                    </a:graphicData>
                  </a:graphic>
                </wp:inline>
              </w:drawing>
            </w:r>
          </w:p>
        </w:tc>
      </w:tr>
      <w:tr w:rsidR="007542A2" w14:paraId="3BC1C551" w14:textId="77777777">
        <w:trPr>
          <w:jc w:val="center"/>
        </w:trPr>
        <w:tc>
          <w:tcPr>
            <w:tcW w:w="7755" w:type="dxa"/>
            <w:tcMar>
              <w:top w:w="100" w:type="dxa"/>
              <w:left w:w="100" w:type="dxa"/>
              <w:bottom w:w="100" w:type="dxa"/>
              <w:right w:w="100" w:type="dxa"/>
            </w:tcMar>
          </w:tcPr>
          <w:p w14:paraId="5230F8B3" w14:textId="77777777" w:rsidR="007542A2" w:rsidRDefault="004E0924">
            <w:pPr>
              <w:widowControl w:val="0"/>
              <w:spacing w:line="240" w:lineRule="auto"/>
            </w:pPr>
            <w:r>
              <w:rPr>
                <w:noProof/>
              </w:rPr>
              <w:lastRenderedPageBreak/>
              <w:drawing>
                <wp:inline distT="114300" distB="114300" distL="114300" distR="114300" wp14:anchorId="3FE961A0" wp14:editId="77531DD9">
                  <wp:extent cx="4471988" cy="5278289"/>
                  <wp:effectExtent l="0" t="0" r="0" b="0"/>
                  <wp:docPr id="10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15"/>
                          <a:srcRect/>
                          <a:stretch>
                            <a:fillRect/>
                          </a:stretch>
                        </pic:blipFill>
                        <pic:spPr>
                          <a:xfrm>
                            <a:off x="0" y="0"/>
                            <a:ext cx="4471988" cy="5278289"/>
                          </a:xfrm>
                          <a:prstGeom prst="rect">
                            <a:avLst/>
                          </a:prstGeom>
                          <a:ln/>
                        </pic:spPr>
                      </pic:pic>
                    </a:graphicData>
                  </a:graphic>
                </wp:inline>
              </w:drawing>
            </w:r>
          </w:p>
        </w:tc>
      </w:tr>
      <w:tr w:rsidR="007542A2" w14:paraId="1C988086" w14:textId="77777777">
        <w:trPr>
          <w:jc w:val="center"/>
        </w:trPr>
        <w:tc>
          <w:tcPr>
            <w:tcW w:w="7755" w:type="dxa"/>
            <w:tcMar>
              <w:top w:w="100" w:type="dxa"/>
              <w:left w:w="100" w:type="dxa"/>
              <w:bottom w:w="100" w:type="dxa"/>
              <w:right w:w="100" w:type="dxa"/>
            </w:tcMar>
          </w:tcPr>
          <w:p w14:paraId="13BB898C" w14:textId="77777777" w:rsidR="007542A2" w:rsidRDefault="004E0924">
            <w:pPr>
              <w:widowControl w:val="0"/>
              <w:spacing w:line="240" w:lineRule="auto"/>
            </w:pPr>
            <w:r>
              <w:rPr>
                <w:noProof/>
              </w:rPr>
              <w:lastRenderedPageBreak/>
              <w:drawing>
                <wp:inline distT="114300" distB="114300" distL="114300" distR="114300" wp14:anchorId="4AAD0F28" wp14:editId="6C2B5F26">
                  <wp:extent cx="4441141" cy="5014913"/>
                  <wp:effectExtent l="0" t="0" r="0" b="0"/>
                  <wp:docPr id="10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6"/>
                          <a:srcRect/>
                          <a:stretch>
                            <a:fillRect/>
                          </a:stretch>
                        </pic:blipFill>
                        <pic:spPr>
                          <a:xfrm>
                            <a:off x="0" y="0"/>
                            <a:ext cx="4441141" cy="5014913"/>
                          </a:xfrm>
                          <a:prstGeom prst="rect">
                            <a:avLst/>
                          </a:prstGeom>
                          <a:ln/>
                        </pic:spPr>
                      </pic:pic>
                    </a:graphicData>
                  </a:graphic>
                </wp:inline>
              </w:drawing>
            </w:r>
          </w:p>
        </w:tc>
      </w:tr>
      <w:tr w:rsidR="007542A2" w14:paraId="62406627" w14:textId="77777777">
        <w:trPr>
          <w:jc w:val="center"/>
        </w:trPr>
        <w:tc>
          <w:tcPr>
            <w:tcW w:w="7755" w:type="dxa"/>
            <w:tcMar>
              <w:top w:w="100" w:type="dxa"/>
              <w:left w:w="100" w:type="dxa"/>
              <w:bottom w:w="100" w:type="dxa"/>
              <w:right w:w="100" w:type="dxa"/>
            </w:tcMar>
          </w:tcPr>
          <w:p w14:paraId="21876528" w14:textId="77777777" w:rsidR="007542A2" w:rsidRDefault="004E0924">
            <w:pPr>
              <w:widowControl w:val="0"/>
              <w:spacing w:line="240" w:lineRule="auto"/>
            </w:pPr>
            <w:r>
              <w:rPr>
                <w:noProof/>
              </w:rPr>
              <w:lastRenderedPageBreak/>
              <w:drawing>
                <wp:inline distT="114300" distB="114300" distL="114300" distR="114300" wp14:anchorId="56EE2B0A" wp14:editId="09F610C1">
                  <wp:extent cx="4781550" cy="3860800"/>
                  <wp:effectExtent l="0" t="0" r="0" b="0"/>
                  <wp:docPr id="6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7"/>
                          <a:srcRect/>
                          <a:stretch>
                            <a:fillRect/>
                          </a:stretch>
                        </pic:blipFill>
                        <pic:spPr>
                          <a:xfrm>
                            <a:off x="0" y="0"/>
                            <a:ext cx="4781550" cy="3860800"/>
                          </a:xfrm>
                          <a:prstGeom prst="rect">
                            <a:avLst/>
                          </a:prstGeom>
                          <a:ln/>
                        </pic:spPr>
                      </pic:pic>
                    </a:graphicData>
                  </a:graphic>
                </wp:inline>
              </w:drawing>
            </w:r>
          </w:p>
        </w:tc>
      </w:tr>
    </w:tbl>
    <w:p w14:paraId="5B9BCFF7" w14:textId="77777777" w:rsidR="007542A2" w:rsidRDefault="007542A2"/>
    <w:p w14:paraId="038622DB" w14:textId="77777777" w:rsidR="007542A2" w:rsidRDefault="004E0924">
      <w:r>
        <w:t>I have gathered, from these user responses, that the majority of things must function as expected (since all of the comments about unexpected things happening have mostly explained that they haven’t come across anything unexpected). However, the user feedback collected does tell me that there are improvements to make.</w:t>
      </w:r>
    </w:p>
    <w:p w14:paraId="4BF3E328" w14:textId="77777777" w:rsidR="007542A2" w:rsidRDefault="007542A2"/>
    <w:p w14:paraId="665E46D4" w14:textId="77777777" w:rsidR="007542A2" w:rsidRDefault="004E0924">
      <w:r>
        <w:t>It has been made clear to me that the users that were questioned said that these were the main issues:</w:t>
      </w:r>
    </w:p>
    <w:p w14:paraId="49D00FED" w14:textId="77777777" w:rsidR="007542A2" w:rsidRDefault="004E0924">
      <w:pPr>
        <w:numPr>
          <w:ilvl w:val="0"/>
          <w:numId w:val="43"/>
        </w:numPr>
        <w:ind w:hanging="360"/>
        <w:contextualSpacing/>
      </w:pPr>
      <w:r>
        <w:lastRenderedPageBreak/>
        <w:t>Selection of teachers and rooms on the view events page needs to be easier.</w:t>
      </w:r>
    </w:p>
    <w:p w14:paraId="4DFFD9ED" w14:textId="77777777" w:rsidR="007542A2" w:rsidRDefault="004E0924">
      <w:pPr>
        <w:numPr>
          <w:ilvl w:val="1"/>
          <w:numId w:val="43"/>
        </w:numPr>
        <w:ind w:hanging="360"/>
        <w:contextualSpacing/>
      </w:pPr>
      <w:r>
        <w:t>This could be achieved by adding a search box at the top of the drop-down box for selecting these items.</w:t>
      </w:r>
    </w:p>
    <w:p w14:paraId="6B584957" w14:textId="77777777" w:rsidR="007542A2" w:rsidRDefault="004E0924">
      <w:pPr>
        <w:numPr>
          <w:ilvl w:val="0"/>
          <w:numId w:val="43"/>
        </w:numPr>
        <w:ind w:hanging="360"/>
        <w:contextualSpacing/>
      </w:pPr>
      <w:r>
        <w:t>The ability for administrators to approve events, rather than teachers just being able to book them whenever they like. This will create a more unified experience in the system.</w:t>
      </w:r>
    </w:p>
    <w:p w14:paraId="35026C31" w14:textId="228F10E8" w:rsidR="007542A2" w:rsidRDefault="004E0924">
      <w:pPr>
        <w:numPr>
          <w:ilvl w:val="1"/>
          <w:numId w:val="43"/>
        </w:numPr>
        <w:ind w:hanging="360"/>
        <w:contextualSpacing/>
      </w:pPr>
      <w:r>
        <w:t>This could be achieved by following the initially proposed relationship model in the design section</w:t>
      </w:r>
      <w:r w:rsidR="003236E1">
        <w:t xml:space="preserve"> (</w:t>
      </w:r>
      <w:r w:rsidR="00053790">
        <w:t xml:space="preserve">section </w:t>
      </w:r>
      <w:hyperlink w:anchor="_Description_of_Record" w:history="1">
        <w:r w:rsidR="00DF1FD7" w:rsidRPr="00DF1FD7">
          <w:rPr>
            <w:rStyle w:val="Hyperlink"/>
          </w:rPr>
          <w:t>B.4</w:t>
        </w:r>
      </w:hyperlink>
      <w:r w:rsidR="00053790">
        <w:t>, page 45</w:t>
      </w:r>
      <w:r w:rsidR="003236E1">
        <w:t>)</w:t>
      </w:r>
      <w:r>
        <w:t>.</w:t>
      </w:r>
    </w:p>
    <w:p w14:paraId="38FD68B2" w14:textId="77777777" w:rsidR="007542A2" w:rsidRDefault="004E0924">
      <w:pPr>
        <w:numPr>
          <w:ilvl w:val="0"/>
          <w:numId w:val="43"/>
        </w:numPr>
        <w:ind w:hanging="360"/>
        <w:contextualSpacing/>
      </w:pPr>
      <w:r>
        <w:t>The ability for students to be able to view their own timetable with the events that they are tied to.</w:t>
      </w:r>
    </w:p>
    <w:p w14:paraId="6CA646C8" w14:textId="7C871D05" w:rsidR="007542A2" w:rsidRDefault="004E0924">
      <w:pPr>
        <w:numPr>
          <w:ilvl w:val="1"/>
          <w:numId w:val="43"/>
        </w:numPr>
        <w:ind w:hanging="360"/>
        <w:contextualSpacing/>
      </w:pPr>
      <w:r>
        <w:t>This could, again, be achieved by following the initially proposed relationship model in the</w:t>
      </w:r>
      <w:r w:rsidR="00673A8D">
        <w:t xml:space="preserve"> design section (</w:t>
      </w:r>
      <w:r w:rsidR="00053790">
        <w:t xml:space="preserve">section </w:t>
      </w:r>
      <w:hyperlink w:anchor="_Description_of_Record" w:history="1">
        <w:r w:rsidR="00673A8D" w:rsidRPr="00DF1FD7">
          <w:rPr>
            <w:rStyle w:val="Hyperlink"/>
          </w:rPr>
          <w:t>B.4</w:t>
        </w:r>
      </w:hyperlink>
      <w:r w:rsidR="00053790">
        <w:t>, page 45</w:t>
      </w:r>
      <w:r w:rsidR="00673A8D">
        <w:t>).</w:t>
      </w:r>
    </w:p>
    <w:p w14:paraId="41F669DB" w14:textId="77777777" w:rsidR="007542A2" w:rsidRDefault="004E0924">
      <w:pPr>
        <w:numPr>
          <w:ilvl w:val="0"/>
          <w:numId w:val="43"/>
        </w:numPr>
        <w:ind w:hanging="360"/>
        <w:contextualSpacing/>
      </w:pPr>
      <w:r>
        <w:t>That it was difficult to recognise some of the teachers just by their initials (when there were no first or last names provided in the view events page.</w:t>
      </w:r>
    </w:p>
    <w:p w14:paraId="2547D27F" w14:textId="77777777" w:rsidR="007542A2" w:rsidRDefault="004E0924">
      <w:pPr>
        <w:numPr>
          <w:ilvl w:val="1"/>
          <w:numId w:val="43"/>
        </w:numPr>
        <w:ind w:hanging="360"/>
        <w:contextualSpacing/>
      </w:pPr>
      <w:r>
        <w:t>This could be made easier by ensuring that the administrator always adds first and last names to the records concerning teachers.</w:t>
      </w:r>
    </w:p>
    <w:p w14:paraId="4F63271B" w14:textId="77777777" w:rsidR="007542A2" w:rsidRDefault="004E0924">
      <w:pPr>
        <w:pStyle w:val="Heading2"/>
        <w:contextualSpacing w:val="0"/>
      </w:pPr>
      <w:bookmarkStart w:id="393" w:name="h.kxgunof3dr0y" w:colFirst="0" w:colLast="0"/>
      <w:bookmarkStart w:id="394" w:name="_Toc448908091"/>
      <w:bookmarkEnd w:id="393"/>
      <w:r>
        <w:t>Comparison of Project Performance Against Numbered General and Specific Objectives</w:t>
      </w:r>
      <w:bookmarkEnd w:id="394"/>
    </w:p>
    <w:p w14:paraId="29E00FE6" w14:textId="77777777" w:rsidR="007542A2" w:rsidRDefault="004E0924">
      <w:r>
        <w:rPr>
          <w:i/>
        </w:rPr>
        <w:t>Key:</w:t>
      </w:r>
      <w:r>
        <w:t xml:space="preserve"> </w:t>
      </w:r>
    </w:p>
    <w:tbl>
      <w:tblPr>
        <w:tblStyle w:val="affffff9"/>
        <w:tblW w:w="3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00"/>
      </w:tblGrid>
      <w:tr w:rsidR="007542A2" w14:paraId="14661CD1" w14:textId="77777777">
        <w:tc>
          <w:tcPr>
            <w:tcW w:w="1050" w:type="dxa"/>
            <w:tcMar>
              <w:top w:w="100" w:type="dxa"/>
              <w:left w:w="100" w:type="dxa"/>
              <w:bottom w:w="100" w:type="dxa"/>
              <w:right w:w="100" w:type="dxa"/>
            </w:tcMar>
          </w:tcPr>
          <w:p w14:paraId="13CEC346" w14:textId="77777777" w:rsidR="007542A2" w:rsidRDefault="004E0924">
            <w:pPr>
              <w:widowControl w:val="0"/>
              <w:spacing w:line="240" w:lineRule="auto"/>
            </w:pPr>
            <w:r>
              <w:rPr>
                <w:b/>
              </w:rPr>
              <w:t>Symbol</w:t>
            </w:r>
          </w:p>
        </w:tc>
        <w:tc>
          <w:tcPr>
            <w:tcW w:w="2400" w:type="dxa"/>
            <w:tcMar>
              <w:top w:w="100" w:type="dxa"/>
              <w:left w:w="100" w:type="dxa"/>
              <w:bottom w:w="100" w:type="dxa"/>
              <w:right w:w="100" w:type="dxa"/>
            </w:tcMar>
          </w:tcPr>
          <w:p w14:paraId="7E260A4D" w14:textId="77777777" w:rsidR="007542A2" w:rsidRDefault="004E0924">
            <w:pPr>
              <w:widowControl w:val="0"/>
              <w:spacing w:line="240" w:lineRule="auto"/>
            </w:pPr>
            <w:r>
              <w:rPr>
                <w:b/>
              </w:rPr>
              <w:t>Meaning</w:t>
            </w:r>
          </w:p>
        </w:tc>
      </w:tr>
      <w:tr w:rsidR="007542A2" w14:paraId="4C36DAB1" w14:textId="77777777">
        <w:tc>
          <w:tcPr>
            <w:tcW w:w="1050" w:type="dxa"/>
            <w:tcMar>
              <w:top w:w="100" w:type="dxa"/>
              <w:left w:w="100" w:type="dxa"/>
              <w:bottom w:w="100" w:type="dxa"/>
              <w:right w:w="100" w:type="dxa"/>
            </w:tcMar>
          </w:tcPr>
          <w:p w14:paraId="2C6C46AF" w14:textId="77777777" w:rsidR="007542A2" w:rsidRDefault="004E0924">
            <w:r>
              <w:rPr>
                <w:rFonts w:ascii="Nova Mono" w:eastAsia="Nova Mono" w:hAnsi="Nova Mono" w:cs="Nova Mono"/>
              </w:rPr>
              <w:t>↑</w:t>
            </w:r>
          </w:p>
        </w:tc>
        <w:tc>
          <w:tcPr>
            <w:tcW w:w="2400" w:type="dxa"/>
            <w:tcMar>
              <w:top w:w="100" w:type="dxa"/>
              <w:left w:w="100" w:type="dxa"/>
              <w:bottom w:w="100" w:type="dxa"/>
              <w:right w:w="100" w:type="dxa"/>
            </w:tcMar>
          </w:tcPr>
          <w:p w14:paraId="50E0695C" w14:textId="77777777" w:rsidR="007542A2" w:rsidRDefault="004E0924">
            <w:pPr>
              <w:widowControl w:val="0"/>
              <w:spacing w:line="240" w:lineRule="auto"/>
            </w:pPr>
            <w:r>
              <w:t>Objective exceeded.</w:t>
            </w:r>
          </w:p>
        </w:tc>
      </w:tr>
      <w:tr w:rsidR="007542A2" w14:paraId="7E418EDC" w14:textId="77777777">
        <w:tc>
          <w:tcPr>
            <w:tcW w:w="1050" w:type="dxa"/>
            <w:tcMar>
              <w:top w:w="100" w:type="dxa"/>
              <w:left w:w="100" w:type="dxa"/>
              <w:bottom w:w="100" w:type="dxa"/>
              <w:right w:w="100" w:type="dxa"/>
            </w:tcMar>
          </w:tcPr>
          <w:p w14:paraId="6F70A432" w14:textId="77777777" w:rsidR="007542A2" w:rsidRDefault="004E0924">
            <w:r>
              <w:rPr>
                <w:rFonts w:ascii="Arial Unicode MS" w:eastAsia="Arial Unicode MS" w:hAnsi="Arial Unicode MS" w:cs="Arial Unicode MS"/>
              </w:rPr>
              <w:t>✓</w:t>
            </w:r>
          </w:p>
        </w:tc>
        <w:tc>
          <w:tcPr>
            <w:tcW w:w="2400" w:type="dxa"/>
            <w:tcMar>
              <w:top w:w="100" w:type="dxa"/>
              <w:left w:w="100" w:type="dxa"/>
              <w:bottom w:w="100" w:type="dxa"/>
              <w:right w:w="100" w:type="dxa"/>
            </w:tcMar>
          </w:tcPr>
          <w:p w14:paraId="4F580195" w14:textId="77777777" w:rsidR="007542A2" w:rsidRDefault="004E0924">
            <w:pPr>
              <w:widowControl w:val="0"/>
              <w:spacing w:line="240" w:lineRule="auto"/>
            </w:pPr>
            <w:r>
              <w:t>Objective met.</w:t>
            </w:r>
          </w:p>
        </w:tc>
      </w:tr>
      <w:tr w:rsidR="007542A2" w14:paraId="57F4BCBA" w14:textId="77777777">
        <w:tc>
          <w:tcPr>
            <w:tcW w:w="1050" w:type="dxa"/>
            <w:tcMar>
              <w:top w:w="100" w:type="dxa"/>
              <w:left w:w="100" w:type="dxa"/>
              <w:bottom w:w="100" w:type="dxa"/>
              <w:right w:w="100" w:type="dxa"/>
            </w:tcMar>
          </w:tcPr>
          <w:p w14:paraId="3412970B" w14:textId="77777777" w:rsidR="007542A2" w:rsidRDefault="004E0924">
            <w:r>
              <w:rPr>
                <w:rFonts w:ascii="Arial Unicode MS" w:eastAsia="Arial Unicode MS" w:hAnsi="Arial Unicode MS" w:cs="Arial Unicode MS"/>
              </w:rPr>
              <w:t>⎼</w:t>
            </w:r>
          </w:p>
        </w:tc>
        <w:tc>
          <w:tcPr>
            <w:tcW w:w="2400" w:type="dxa"/>
            <w:tcMar>
              <w:top w:w="100" w:type="dxa"/>
              <w:left w:w="100" w:type="dxa"/>
              <w:bottom w:w="100" w:type="dxa"/>
              <w:right w:w="100" w:type="dxa"/>
            </w:tcMar>
          </w:tcPr>
          <w:p w14:paraId="4839440F" w14:textId="77777777" w:rsidR="007542A2" w:rsidRDefault="004E0924">
            <w:pPr>
              <w:widowControl w:val="0"/>
              <w:spacing w:line="240" w:lineRule="auto"/>
            </w:pPr>
            <w:r>
              <w:t>Objective partially met.</w:t>
            </w:r>
          </w:p>
        </w:tc>
      </w:tr>
      <w:tr w:rsidR="007542A2" w14:paraId="2173D13C" w14:textId="77777777">
        <w:tc>
          <w:tcPr>
            <w:tcW w:w="1050" w:type="dxa"/>
            <w:tcMar>
              <w:top w:w="100" w:type="dxa"/>
              <w:left w:w="100" w:type="dxa"/>
              <w:bottom w:w="100" w:type="dxa"/>
              <w:right w:w="100" w:type="dxa"/>
            </w:tcMar>
          </w:tcPr>
          <w:p w14:paraId="62F91E22" w14:textId="77777777" w:rsidR="007542A2" w:rsidRDefault="004E0924">
            <w:pPr>
              <w:widowControl w:val="0"/>
              <w:spacing w:line="240" w:lineRule="auto"/>
            </w:pPr>
            <w:r>
              <w:rPr>
                <w:rFonts w:ascii="EB Garamond" w:eastAsia="EB Garamond" w:hAnsi="EB Garamond" w:cs="EB Garamond"/>
              </w:rPr>
              <w:t>⨯</w:t>
            </w:r>
          </w:p>
        </w:tc>
        <w:tc>
          <w:tcPr>
            <w:tcW w:w="2400" w:type="dxa"/>
            <w:tcMar>
              <w:top w:w="100" w:type="dxa"/>
              <w:left w:w="100" w:type="dxa"/>
              <w:bottom w:w="100" w:type="dxa"/>
              <w:right w:w="100" w:type="dxa"/>
            </w:tcMar>
          </w:tcPr>
          <w:p w14:paraId="0A05F424" w14:textId="77777777" w:rsidR="007542A2" w:rsidRDefault="004E0924">
            <w:pPr>
              <w:widowControl w:val="0"/>
              <w:spacing w:line="240" w:lineRule="auto"/>
            </w:pPr>
            <w:r>
              <w:t>Objective not met.</w:t>
            </w:r>
          </w:p>
        </w:tc>
      </w:tr>
    </w:tbl>
    <w:p w14:paraId="732EC190" w14:textId="77777777" w:rsidR="007542A2" w:rsidRDefault="007542A2"/>
    <w:p w14:paraId="63C49830" w14:textId="77777777" w:rsidR="007542A2" w:rsidRDefault="004E0924">
      <w:pPr>
        <w:numPr>
          <w:ilvl w:val="0"/>
          <w:numId w:val="45"/>
        </w:numPr>
        <w:ind w:hanging="360"/>
        <w:contextualSpacing/>
      </w:pPr>
      <w:r>
        <w:t>The ability for timetabled lesson rooms to be exported from SIMS into the new system.</w:t>
      </w:r>
    </w:p>
    <w:p w14:paraId="080F526A" w14:textId="77777777" w:rsidR="007542A2" w:rsidRDefault="004E0924">
      <w:pPr>
        <w:numPr>
          <w:ilvl w:val="1"/>
          <w:numId w:val="26"/>
        </w:numPr>
        <w:ind w:hanging="360"/>
        <w:contextualSpacing/>
      </w:pPr>
      <w:r>
        <w:t>A CSV containing events can be exported from SIMS and imported into the system.</w:t>
      </w:r>
    </w:p>
    <w:p w14:paraId="4ED97257" w14:textId="77777777" w:rsidR="007542A2" w:rsidRDefault="004E0924">
      <w:pPr>
        <w:numPr>
          <w:ilvl w:val="0"/>
          <w:numId w:val="45"/>
        </w:numPr>
        <w:ind w:hanging="360"/>
        <w:contextualSpacing/>
      </w:pPr>
      <w:r>
        <w:t>The ability for timetabled lesson rooms to be altered.</w:t>
      </w:r>
    </w:p>
    <w:p w14:paraId="0704588A" w14:textId="77777777" w:rsidR="007542A2" w:rsidRDefault="004E0924">
      <w:pPr>
        <w:numPr>
          <w:ilvl w:val="1"/>
          <w:numId w:val="13"/>
        </w:numPr>
        <w:ind w:hanging="360"/>
        <w:contextualSpacing/>
      </w:pPr>
      <w:r>
        <w:lastRenderedPageBreak/>
        <w:t>Individual events can be edited by clicking on them in the viewAllEvents.php page.</w:t>
      </w:r>
    </w:p>
    <w:p w14:paraId="4CC54CF2" w14:textId="77777777" w:rsidR="007542A2" w:rsidRDefault="004E0924">
      <w:pPr>
        <w:numPr>
          <w:ilvl w:val="0"/>
          <w:numId w:val="45"/>
        </w:numPr>
        <w:ind w:hanging="360"/>
        <w:contextualSpacing/>
      </w:pPr>
      <w:r>
        <w:t>The ability for teachers to request new bookings rooms.</w:t>
      </w:r>
    </w:p>
    <w:p w14:paraId="4825BD33" w14:textId="77777777" w:rsidR="007542A2" w:rsidRDefault="004E0924">
      <w:pPr>
        <w:numPr>
          <w:ilvl w:val="1"/>
          <w:numId w:val="42"/>
        </w:numPr>
        <w:ind w:hanging="360"/>
        <w:contextualSpacing/>
      </w:pPr>
      <w:r>
        <w:t>Teachers can request new bookings, but has to be done through direct contact with the administrator (and not the system that has been developed).</w:t>
      </w:r>
    </w:p>
    <w:p w14:paraId="6AD82CD5" w14:textId="77777777" w:rsidR="007542A2" w:rsidRDefault="004E0924">
      <w:pPr>
        <w:numPr>
          <w:ilvl w:val="0"/>
          <w:numId w:val="45"/>
        </w:numPr>
        <w:ind w:hanging="360"/>
        <w:contextualSpacing/>
      </w:pPr>
      <w:r>
        <w:t>The system needs to be web-based.</w:t>
      </w:r>
    </w:p>
    <w:p w14:paraId="023CE962" w14:textId="77777777" w:rsidR="007542A2" w:rsidRDefault="004E0924">
      <w:pPr>
        <w:numPr>
          <w:ilvl w:val="1"/>
          <w:numId w:val="24"/>
        </w:numPr>
        <w:ind w:hanging="360"/>
        <w:contextualSpacing/>
      </w:pPr>
      <w:r>
        <w:t>The system is web-based, making use of PHP and MYSQL and only viewable in a web browser.</w:t>
      </w:r>
    </w:p>
    <w:p w14:paraId="75D20DC5" w14:textId="77777777" w:rsidR="007542A2" w:rsidRDefault="004E0924">
      <w:pPr>
        <w:numPr>
          <w:ilvl w:val="0"/>
          <w:numId w:val="45"/>
        </w:numPr>
        <w:ind w:hanging="360"/>
        <w:contextualSpacing/>
      </w:pPr>
      <w:r>
        <w:t>Administrators should be the only people able to approve room bookings.</w:t>
      </w:r>
    </w:p>
    <w:p w14:paraId="16672F1D" w14:textId="77777777" w:rsidR="007542A2" w:rsidRDefault="004E0924">
      <w:pPr>
        <w:numPr>
          <w:ilvl w:val="1"/>
          <w:numId w:val="9"/>
        </w:numPr>
        <w:ind w:hanging="360"/>
        <w:contextualSpacing/>
      </w:pPr>
      <w:r>
        <w:t>Administrators can’t “approve” room bookings as such; they can add a room booking after one has been requested by contact from a teacher.</w:t>
      </w:r>
    </w:p>
    <w:p w14:paraId="0F872F59" w14:textId="77777777" w:rsidR="007542A2" w:rsidRDefault="004E0924">
      <w:pPr>
        <w:numPr>
          <w:ilvl w:val="0"/>
          <w:numId w:val="45"/>
        </w:numPr>
        <w:ind w:hanging="360"/>
        <w:contextualSpacing/>
      </w:pPr>
      <w:r>
        <w:t>Administrators should be able to upload CSV files (or similar) to update data in batches.</w:t>
      </w:r>
    </w:p>
    <w:p w14:paraId="50302B91" w14:textId="77777777" w:rsidR="007542A2" w:rsidRDefault="004E0924">
      <w:pPr>
        <w:numPr>
          <w:ilvl w:val="1"/>
          <w:numId w:val="1"/>
        </w:numPr>
        <w:ind w:hanging="360"/>
        <w:contextualSpacing/>
      </w:pPr>
      <w:r>
        <w:t>Data can be uploaded using CSV files to update rooms, users and events all in batches, rather than individually (although individual entries can be done).</w:t>
      </w:r>
    </w:p>
    <w:p w14:paraId="63044964" w14:textId="77777777" w:rsidR="007542A2" w:rsidRDefault="004E0924">
      <w:pPr>
        <w:numPr>
          <w:ilvl w:val="0"/>
          <w:numId w:val="45"/>
        </w:numPr>
        <w:ind w:hanging="360"/>
        <w:contextualSpacing/>
      </w:pPr>
      <w:r>
        <w:t>The system should be secure, and only people with the correct authority should be able to view certain parts of the system.</w:t>
      </w:r>
    </w:p>
    <w:p w14:paraId="36807ADD" w14:textId="77777777" w:rsidR="007542A2" w:rsidRDefault="004E0924">
      <w:pPr>
        <w:numPr>
          <w:ilvl w:val="1"/>
          <w:numId w:val="46"/>
        </w:numPr>
        <w:ind w:hanging="360"/>
        <w:contextualSpacing/>
      </w:pPr>
      <w:r>
        <w:t>This has been achieved by adding a validation check on each page for the logged in user to make sure that the user’s user level is sufficiently high.</w:t>
      </w:r>
    </w:p>
    <w:p w14:paraId="79F63B96" w14:textId="77777777" w:rsidR="007542A2" w:rsidRDefault="004E0924">
      <w:pPr>
        <w:numPr>
          <w:ilvl w:val="0"/>
          <w:numId w:val="45"/>
        </w:numPr>
        <w:ind w:hanging="360"/>
        <w:contextualSpacing/>
      </w:pPr>
      <w:r>
        <w:t>The administrators should be able to edit individual users’ details and permissions for the site.</w:t>
      </w:r>
    </w:p>
    <w:p w14:paraId="7658D862" w14:textId="77777777" w:rsidR="007542A2" w:rsidRDefault="004E0924">
      <w:pPr>
        <w:numPr>
          <w:ilvl w:val="1"/>
          <w:numId w:val="35"/>
        </w:numPr>
        <w:ind w:hanging="360"/>
        <w:contextualSpacing/>
      </w:pPr>
      <w:r>
        <w:t>This has been achieved by the edit screens accessed from the viewAllUsers.php page.</w:t>
      </w:r>
    </w:p>
    <w:p w14:paraId="49722136" w14:textId="77777777" w:rsidR="007542A2" w:rsidRDefault="004E0924">
      <w:pPr>
        <w:numPr>
          <w:ilvl w:val="0"/>
          <w:numId w:val="45"/>
        </w:numPr>
        <w:ind w:hanging="360"/>
        <w:contextualSpacing/>
      </w:pPr>
      <w:r>
        <w:t>Should automate the importing of repeated bookings.</w:t>
      </w:r>
    </w:p>
    <w:p w14:paraId="3A70E6F7" w14:textId="77777777" w:rsidR="007542A2" w:rsidRDefault="004E0924">
      <w:pPr>
        <w:numPr>
          <w:ilvl w:val="1"/>
          <w:numId w:val="40"/>
        </w:numPr>
        <w:ind w:hanging="360"/>
        <w:contextualSpacing/>
      </w:pPr>
      <w:r>
        <w:t>Repeat bookings can be imported by using the addEventsImport.php page and setting the repeat date to as far as the user wants into the future.</w:t>
      </w:r>
    </w:p>
    <w:p w14:paraId="18595D1C" w14:textId="77777777" w:rsidR="007542A2" w:rsidRDefault="004E0924">
      <w:pPr>
        <w:numPr>
          <w:ilvl w:val="0"/>
          <w:numId w:val="45"/>
        </w:numPr>
        <w:ind w:hanging="360"/>
        <w:contextualSpacing/>
      </w:pPr>
      <w:r>
        <w:t>Should accept single and imported CSVs entries to be imported to the database.</w:t>
      </w:r>
    </w:p>
    <w:p w14:paraId="3755CAAC" w14:textId="77777777" w:rsidR="007542A2" w:rsidRDefault="004E0924">
      <w:pPr>
        <w:numPr>
          <w:ilvl w:val="1"/>
          <w:numId w:val="37"/>
        </w:numPr>
        <w:ind w:hanging="360"/>
        <w:contextualSpacing/>
      </w:pPr>
      <w:r>
        <w:t>There are single and imported entries for the rooms, users and events for the system and also single entries available for holidays (an import isn’t available for adding holidays as the previous systems can’t export any data that regards holidays).</w:t>
      </w:r>
    </w:p>
    <w:p w14:paraId="714CF79B" w14:textId="77777777" w:rsidR="007542A2" w:rsidRDefault="004E0924">
      <w:pPr>
        <w:numPr>
          <w:ilvl w:val="0"/>
          <w:numId w:val="45"/>
        </w:numPr>
        <w:ind w:hanging="360"/>
        <w:contextualSpacing/>
      </w:pPr>
      <w:r>
        <w:t>Passwords should be necessary for accessing the system.</w:t>
      </w:r>
    </w:p>
    <w:p w14:paraId="30C3EE52" w14:textId="77777777" w:rsidR="007542A2" w:rsidRDefault="004E0924">
      <w:pPr>
        <w:numPr>
          <w:ilvl w:val="1"/>
          <w:numId w:val="30"/>
        </w:numPr>
        <w:ind w:hanging="360"/>
        <w:contextualSpacing/>
      </w:pPr>
      <w:r>
        <w:t>This objective wasn’t met, but it was reconsidered part-way through development that the security of the data was more important to the client than ease of access.</w:t>
      </w:r>
    </w:p>
    <w:p w14:paraId="679A80C0" w14:textId="77777777" w:rsidR="007542A2" w:rsidRDefault="004E0924">
      <w:pPr>
        <w:numPr>
          <w:ilvl w:val="0"/>
          <w:numId w:val="45"/>
        </w:numPr>
        <w:ind w:hanging="360"/>
        <w:contextualSpacing/>
      </w:pPr>
      <w:r>
        <w:t>Passwords should not be stored in plain-text.</w:t>
      </w:r>
    </w:p>
    <w:p w14:paraId="2D4A3219" w14:textId="77777777" w:rsidR="007542A2" w:rsidRDefault="004E0924">
      <w:pPr>
        <w:numPr>
          <w:ilvl w:val="1"/>
          <w:numId w:val="29"/>
        </w:numPr>
        <w:ind w:hanging="360"/>
        <w:contextualSpacing/>
      </w:pPr>
      <w:r>
        <w:lastRenderedPageBreak/>
        <w:t>The passwords are not only hashed, but they are salted too so that the change of guessing a password from its hash value and a rainbow table is significantly small.</w:t>
      </w:r>
    </w:p>
    <w:p w14:paraId="1270B596" w14:textId="77777777" w:rsidR="007542A2" w:rsidRDefault="004E0924">
      <w:pPr>
        <w:numPr>
          <w:ilvl w:val="0"/>
          <w:numId w:val="45"/>
        </w:numPr>
        <w:ind w:hanging="360"/>
        <w:contextualSpacing/>
      </w:pPr>
      <w:r>
        <w:t>The database used for storing the data should be fully normalised.</w:t>
      </w:r>
    </w:p>
    <w:p w14:paraId="08F3006E" w14:textId="77777777" w:rsidR="007542A2" w:rsidRDefault="004E0924">
      <w:pPr>
        <w:numPr>
          <w:ilvl w:val="1"/>
          <w:numId w:val="44"/>
        </w:numPr>
        <w:ind w:hanging="360"/>
        <w:contextualSpacing/>
      </w:pPr>
      <w:r>
        <w:t>The database used for storing the data is fully normalised.</w:t>
      </w:r>
    </w:p>
    <w:p w14:paraId="6D6433A1" w14:textId="77777777" w:rsidR="007542A2" w:rsidRDefault="004E0924">
      <w:pPr>
        <w:numPr>
          <w:ilvl w:val="0"/>
          <w:numId w:val="45"/>
        </w:numPr>
        <w:ind w:hanging="360"/>
        <w:contextualSpacing/>
      </w:pPr>
      <w:r>
        <w:t>When adding events, you should be able to pick a period (not a time).</w:t>
      </w:r>
    </w:p>
    <w:p w14:paraId="381DA61E" w14:textId="77777777" w:rsidR="007542A2" w:rsidRDefault="004E0924">
      <w:pPr>
        <w:numPr>
          <w:ilvl w:val="1"/>
          <w:numId w:val="39"/>
        </w:numPr>
        <w:ind w:hanging="360"/>
        <w:contextualSpacing/>
      </w:pPr>
      <w:r>
        <w:t>Periods are chosen instead of times when adding an event.</w:t>
      </w:r>
    </w:p>
    <w:p w14:paraId="647AA5D6" w14:textId="77777777" w:rsidR="007542A2" w:rsidRDefault="004E0924">
      <w:pPr>
        <w:numPr>
          <w:ilvl w:val="0"/>
          <w:numId w:val="45"/>
        </w:numPr>
        <w:ind w:hanging="360"/>
        <w:contextualSpacing/>
      </w:pPr>
      <w:r>
        <w:t>The system should be intuitively laid out.</w:t>
      </w:r>
    </w:p>
    <w:p w14:paraId="5038F3E2" w14:textId="77777777" w:rsidR="007542A2" w:rsidRDefault="004E0924">
      <w:pPr>
        <w:numPr>
          <w:ilvl w:val="1"/>
          <w:numId w:val="2"/>
        </w:numPr>
        <w:ind w:hanging="360"/>
        <w:contextualSpacing/>
      </w:pPr>
      <w:r>
        <w:t>The system is very easy to navigate (as backed up the user feedback).</w:t>
      </w:r>
    </w:p>
    <w:p w14:paraId="33F10995" w14:textId="77777777" w:rsidR="007542A2" w:rsidRDefault="004E0924">
      <w:pPr>
        <w:numPr>
          <w:ilvl w:val="0"/>
          <w:numId w:val="45"/>
        </w:numPr>
        <w:ind w:hanging="360"/>
        <w:contextualSpacing/>
      </w:pPr>
      <w:r>
        <w:t>The system should be appealing to the eye.</w:t>
      </w:r>
    </w:p>
    <w:p w14:paraId="410962DC" w14:textId="77777777" w:rsidR="007542A2" w:rsidRDefault="004E0924">
      <w:pPr>
        <w:numPr>
          <w:ilvl w:val="1"/>
          <w:numId w:val="45"/>
        </w:numPr>
        <w:ind w:hanging="360"/>
        <w:contextualSpacing/>
      </w:pPr>
      <w:r>
        <w:t>The HCI was thought about extensively, although a comment about the appearance of the site was mentioned in the user feedback.</w:t>
      </w:r>
    </w:p>
    <w:p w14:paraId="20226193" w14:textId="77777777" w:rsidR="007542A2" w:rsidRDefault="004E0924">
      <w:r>
        <w:t>From these criteria comparisons, it can be seen that the majority of the system functionality has been produced from the objectives that were agreed at the start of the project and is therefore an effective solution to the problem. Any major changes were also communicated with the end user, Mr Jacobs, so that he wasn’t unpleasantly surprised with the final system.</w:t>
      </w:r>
    </w:p>
    <w:p w14:paraId="6205FB19" w14:textId="77777777" w:rsidR="007542A2" w:rsidRDefault="007542A2"/>
    <w:p w14:paraId="1A7EDEDA" w14:textId="2CAD4FC4" w:rsidR="007542A2" w:rsidRDefault="004E0924">
      <w:r>
        <w:t xml:space="preserve">The system will be easily maintained (as the system maintenance section </w:t>
      </w:r>
      <w:r w:rsidR="00A03064">
        <w:t>(</w:t>
      </w:r>
      <w:r w:rsidR="00053790">
        <w:t xml:space="preserve">section </w:t>
      </w:r>
      <w:hyperlink w:anchor="_System_Maintenance" w:history="1">
        <w:r w:rsidR="00A03064" w:rsidRPr="00A03064">
          <w:rPr>
            <w:rStyle w:val="Hyperlink"/>
          </w:rPr>
          <w:t>E</w:t>
        </w:r>
      </w:hyperlink>
      <w:r w:rsidR="00053790">
        <w:t>, page 280</w:t>
      </w:r>
      <w:r w:rsidR="00A03064">
        <w:t xml:space="preserve">) </w:t>
      </w:r>
      <w:r>
        <w:t>is well documented and easy to read).</w:t>
      </w:r>
    </w:p>
    <w:p w14:paraId="103812D6" w14:textId="77777777" w:rsidR="007542A2" w:rsidRDefault="004E0924">
      <w:pPr>
        <w:pStyle w:val="Heading2"/>
        <w:contextualSpacing w:val="0"/>
      </w:pPr>
      <w:bookmarkStart w:id="395" w:name="h.lql4liddhnvn" w:colFirst="0" w:colLast="0"/>
      <w:bookmarkStart w:id="396" w:name="_Toc448908092"/>
      <w:bookmarkEnd w:id="395"/>
      <w:r>
        <w:rPr>
          <w:sz w:val="36"/>
          <w:szCs w:val="36"/>
        </w:rPr>
        <w:t>Possible Extensions</w:t>
      </w:r>
      <w:bookmarkEnd w:id="396"/>
    </w:p>
    <w:p w14:paraId="523753B6" w14:textId="77777777" w:rsidR="007542A2" w:rsidRDefault="004E0924">
      <w:pPr>
        <w:pStyle w:val="Heading3"/>
        <w:contextualSpacing w:val="0"/>
      </w:pPr>
      <w:bookmarkStart w:id="397" w:name="h.mp8dyjsykhpy" w:colFirst="0" w:colLast="0"/>
      <w:bookmarkStart w:id="398" w:name="_Toc448908093"/>
      <w:bookmarkEnd w:id="397"/>
      <w:r>
        <w:t>System Security</w:t>
      </w:r>
      <w:bookmarkEnd w:id="398"/>
    </w:p>
    <w:p w14:paraId="2F936142" w14:textId="77777777" w:rsidR="007542A2" w:rsidRDefault="004E0924">
      <w:r>
        <w:t>One feature that could’ve been added to the user-login system is a feature that would create a row in the database each time that the user logs in, creating a unique session ID; this unique session ID could’ve then been stored as a cookie is the user’s browser. This session ID would then be deleted from the table when the user’s browser session is destroyed or a time limit is exceeded. This would have insured that users could only ever gain access to the site by using the login.php page.</w:t>
      </w:r>
    </w:p>
    <w:p w14:paraId="4406E948" w14:textId="77777777" w:rsidR="007542A2" w:rsidRDefault="007542A2"/>
    <w:p w14:paraId="583053DC" w14:textId="77777777" w:rsidR="007542A2" w:rsidRDefault="004E0924">
      <w:r>
        <w:t>Logins could also generate server-side sessions that will expire after a certain length of time. The system would then check the user login cookies and the session ID to make sure that the login is still valid.</w:t>
      </w:r>
    </w:p>
    <w:p w14:paraId="510DFD8E" w14:textId="77777777" w:rsidR="007542A2" w:rsidRDefault="007542A2"/>
    <w:p w14:paraId="20C51A3D" w14:textId="77777777" w:rsidR="007542A2" w:rsidRDefault="004E0924">
      <w:pPr>
        <w:pStyle w:val="Heading3"/>
        <w:contextualSpacing w:val="0"/>
      </w:pPr>
      <w:bookmarkStart w:id="399" w:name="h.kjy4o6ymttwo" w:colFirst="0" w:colLast="0"/>
      <w:bookmarkStart w:id="400" w:name="_Toc448908094"/>
      <w:bookmarkEnd w:id="399"/>
      <w:r>
        <w:lastRenderedPageBreak/>
        <w:t>Other Additions</w:t>
      </w:r>
      <w:bookmarkEnd w:id="400"/>
    </w:p>
    <w:p w14:paraId="448C4DFB" w14:textId="7EE474EF" w:rsidR="007542A2" w:rsidRDefault="004E0924">
      <w:r>
        <w:t>Another feature that could be added is the addition of a search for when a user is looking for a teacher and room in the drop-down lists on the viewAllEvents.php page (as suggested in the user feedback section</w:t>
      </w:r>
      <w:r w:rsidR="006F04AD">
        <w:t xml:space="preserve"> (</w:t>
      </w:r>
      <w:r w:rsidR="00053790">
        <w:t xml:space="preserve">sections </w:t>
      </w:r>
      <w:hyperlink w:anchor="_User_Feedback_(and" w:history="1">
        <w:r w:rsidR="006F04AD" w:rsidRPr="006F04AD">
          <w:rPr>
            <w:rStyle w:val="Hyperlink"/>
          </w:rPr>
          <w:t>F.1</w:t>
        </w:r>
      </w:hyperlink>
      <w:r w:rsidR="006F04AD">
        <w:t xml:space="preserve"> and </w:t>
      </w:r>
      <w:hyperlink w:anchor="_Analysis_of_User" w:history="1">
        <w:r w:rsidR="006F04AD" w:rsidRPr="006F04AD">
          <w:rPr>
            <w:rStyle w:val="Hyperlink"/>
          </w:rPr>
          <w:t>F.2</w:t>
        </w:r>
      </w:hyperlink>
      <w:r w:rsidR="00053790">
        <w:t>, starting page 292</w:t>
      </w:r>
      <w:r w:rsidR="006F04AD">
        <w:t>)</w:t>
      </w:r>
      <w:r>
        <w:t xml:space="preserve">). Also, a search feature could be added that will search ALL events (for when a specific </w:t>
      </w:r>
      <w:r w:rsidR="001721EA">
        <w:t>occurrence</w:t>
      </w:r>
      <w:r>
        <w:t xml:space="preserve"> of an event is needed quickly). The SQL queries for these wouldn’t be too tricky to program.</w:t>
      </w:r>
    </w:p>
    <w:p w14:paraId="55987C63" w14:textId="77777777" w:rsidR="007542A2" w:rsidRDefault="007542A2"/>
    <w:p w14:paraId="55E8B283" w14:textId="77777777" w:rsidR="007542A2" w:rsidRDefault="004E0924">
      <w:r>
        <w:t>Also, a feature could be added that would allow for the tables of data on each page to be sorted by different fields by clicking the heading on each of the tables that would then sort the table by that heading.</w:t>
      </w:r>
    </w:p>
    <w:p w14:paraId="691709C3" w14:textId="77777777" w:rsidR="00A65945" w:rsidRDefault="00A65945"/>
    <w:p w14:paraId="33DE75F3" w14:textId="2432942E" w:rsidR="00A65945" w:rsidRDefault="00A65945">
      <w:r>
        <w:t>It was noticed that the project was no longer able to cope with imports after 26/3/16</w:t>
      </w:r>
      <w:r w:rsidR="004C41F1">
        <w:t xml:space="preserve"> — luckily the project was completely documented by this point!</w:t>
      </w:r>
      <w:r>
        <w:t xml:space="preserve"> It is believed that this is due to the time-zone changing (the clocks went forward by one hour); this should be amended </w:t>
      </w:r>
      <w:r w:rsidR="004C41F1">
        <w:t>if the future i</w:t>
      </w:r>
      <w:r w:rsidR="00537968">
        <w:t>f</w:t>
      </w:r>
      <w:r w:rsidR="00B42720">
        <w:t xml:space="preserve"> the project is</w:t>
      </w:r>
      <w:r w:rsidR="00DE3E78">
        <w:t xml:space="preserve"> to be </w:t>
      </w:r>
      <w:r w:rsidR="00FB4E6E">
        <w:t xml:space="preserve">properly </w:t>
      </w:r>
      <w:r w:rsidR="00DE3E78">
        <w:t>implemented</w:t>
      </w:r>
      <w:r w:rsidR="004C41F1">
        <w:t>. It should be a relatively easy fix concerning the reference time calculation on the viewAllEvents.php page.</w:t>
      </w:r>
    </w:p>
    <w:p w14:paraId="5B152F8B" w14:textId="77777777" w:rsidR="007542A2" w:rsidRDefault="004E0924">
      <w:pPr>
        <w:pStyle w:val="Heading2"/>
        <w:contextualSpacing w:val="0"/>
      </w:pPr>
      <w:bookmarkStart w:id="401" w:name="h.1m6d0gjknh97" w:colFirst="0" w:colLast="0"/>
      <w:bookmarkStart w:id="402" w:name="_Toc448908095"/>
      <w:bookmarkEnd w:id="401"/>
      <w:r>
        <w:t>Comments from the Client</w:t>
      </w:r>
      <w:bookmarkEnd w:id="402"/>
    </w:p>
    <w:p w14:paraId="56CDCD2C" w14:textId="77777777" w:rsidR="007542A2" w:rsidRDefault="004E0924">
      <w:r>
        <w:rPr>
          <w:b/>
        </w:rPr>
        <w:t>Mr Jacobs</w:t>
      </w:r>
      <w:r>
        <w:t>: “</w:t>
      </w:r>
      <w:r>
        <w:rPr>
          <w:i/>
        </w:rPr>
        <w:t>Adam has clearly reflected on the user feedback and has suggested possible improvements if the project were to be continued.</w:t>
      </w:r>
    </w:p>
    <w:p w14:paraId="3044FD7B" w14:textId="77777777" w:rsidR="007542A2" w:rsidRDefault="007542A2"/>
    <w:p w14:paraId="61BD321F" w14:textId="77777777" w:rsidR="007542A2" w:rsidRDefault="004E0924">
      <w:r>
        <w:rPr>
          <w:i/>
        </w:rPr>
        <w:t>It would’ve been best if Adam had used the more elaborate ERD for the database structure near the beginning of the project. This would have saved me time in the future with emailing teachers about event bookings and instead dealing with all requests through the booking system.</w:t>
      </w:r>
    </w:p>
    <w:p w14:paraId="3238B251" w14:textId="77777777" w:rsidR="007542A2" w:rsidRDefault="007542A2"/>
    <w:p w14:paraId="441DAC36" w14:textId="77777777" w:rsidR="007542A2" w:rsidRDefault="004E0924">
      <w:r>
        <w:rPr>
          <w:i/>
        </w:rPr>
        <w:t>Adam also recently took on feedback regarding non-case sensitive user IDs for logging in. No two users are going to use the same user IDs with different cases and so this feature is very useful.</w:t>
      </w:r>
      <w:r>
        <w:t>”</w:t>
      </w:r>
    </w:p>
    <w:p w14:paraId="416464D7" w14:textId="748BDB6E" w:rsidR="007542A2" w:rsidRDefault="001E1870">
      <w:r>
        <w:rPr>
          <w:noProof/>
        </w:rPr>
        <w:drawing>
          <wp:inline distT="0" distB="0" distL="0" distR="0" wp14:anchorId="346E06AB" wp14:editId="7C02A3C3">
            <wp:extent cx="1152525" cy="8382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p>
    <w:p w14:paraId="003F224A" w14:textId="77777777" w:rsidR="002403D7" w:rsidRDefault="002403D7">
      <w:pPr>
        <w:rPr>
          <w:rFonts w:ascii="Trebuchet MS" w:eastAsia="Trebuchet MS" w:hAnsi="Trebuchet MS" w:cs="Trebuchet MS"/>
          <w:b/>
          <w:sz w:val="42"/>
          <w:szCs w:val="42"/>
          <w:u w:val="single"/>
        </w:rPr>
      </w:pPr>
      <w:bookmarkStart w:id="403" w:name="h.j3mlub3sh7bt" w:colFirst="0" w:colLast="0"/>
      <w:bookmarkEnd w:id="403"/>
      <w:r>
        <w:lastRenderedPageBreak/>
        <w:br w:type="page"/>
      </w:r>
    </w:p>
    <w:p w14:paraId="41E5D1D9" w14:textId="64C3608F" w:rsidR="002403D7" w:rsidRDefault="002403D7" w:rsidP="002403D7">
      <w:pPr>
        <w:jc w:val="center"/>
      </w:pPr>
      <w:r>
        <w:rPr>
          <w:color w:val="3C78D8"/>
          <w:sz w:val="140"/>
          <w:szCs w:val="140"/>
        </w:rPr>
        <w:lastRenderedPageBreak/>
        <w:t>Notes</w:t>
      </w:r>
    </w:p>
    <w:p w14:paraId="28B05B42" w14:textId="2C9E8F98" w:rsidR="002403D7" w:rsidRDefault="007C2899" w:rsidP="002403D7">
      <w:pPr>
        <w:jc w:val="center"/>
      </w:pPr>
      <w:r>
        <w:rPr>
          <w:color w:val="FFFFFF"/>
          <w:sz w:val="144"/>
          <w:szCs w:val="144"/>
          <w:shd w:val="clear" w:color="auto" w:fill="3C78D8"/>
        </w:rPr>
        <w:t>G</w:t>
      </w:r>
    </w:p>
    <w:p w14:paraId="243BE80F" w14:textId="0294FB23" w:rsidR="002403D7" w:rsidRPr="002403D7" w:rsidRDefault="002403D7">
      <w:r>
        <w:rPr>
          <w:noProof/>
        </w:rPr>
        <w:drawing>
          <wp:anchor distT="0" distB="0" distL="114300" distR="114300" simplePos="0" relativeHeight="251663360" behindDoc="0" locked="0" layoutInCell="1" allowOverlap="1" wp14:anchorId="4D318B1A" wp14:editId="4C16E2D1">
            <wp:simplePos x="914400" y="3498112"/>
            <wp:positionH relativeFrom="column">
              <wp:align>center</wp:align>
            </wp:positionH>
            <wp:positionV relativeFrom="paragraph">
              <wp:posOffset>0</wp:posOffset>
            </wp:positionV>
            <wp:extent cx="2005200" cy="2466000"/>
            <wp:effectExtent l="0" t="0" r="0" b="0"/>
            <wp:wrapSquare wrapText="bothSides"/>
            <wp:docPr id="117" name="Picture 117" descr="https://openclipart.org/image/2400px/svg_to_png/182517/paper-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penclipart.org/image/2400px/svg_to_png/182517/paper-not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05200" cy="24660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37D620C" w14:textId="111315E7" w:rsidR="007542A2" w:rsidRDefault="004E0924">
      <w:pPr>
        <w:pStyle w:val="Heading1"/>
        <w:contextualSpacing w:val="0"/>
      </w:pPr>
      <w:bookmarkStart w:id="404" w:name="_Toc448908096"/>
      <w:r>
        <w:lastRenderedPageBreak/>
        <w:t>Notes</w:t>
      </w:r>
      <w:bookmarkEnd w:id="404"/>
    </w:p>
    <w:p w14:paraId="3C274D50" w14:textId="77777777" w:rsidR="007542A2" w:rsidRDefault="004E0924">
      <w:pPr>
        <w:pStyle w:val="Heading2"/>
        <w:contextualSpacing w:val="0"/>
      </w:pPr>
      <w:bookmarkStart w:id="405" w:name="h.pje1m1vr71i4" w:colFirst="0" w:colLast="0"/>
      <w:bookmarkStart w:id="406" w:name="_Toc448908097"/>
      <w:bookmarkEnd w:id="405"/>
      <w:r>
        <w:t>Spellings and Other Terms</w:t>
      </w:r>
      <w:bookmarkEnd w:id="406"/>
    </w:p>
    <w:p w14:paraId="4ACDBF91" w14:textId="77777777" w:rsidR="007542A2" w:rsidRDefault="004E0924">
      <w:r>
        <w:t>Some spellings in the project may be inconsistent between American and English spellings (such as: serialise and serialize; and colour and color); this is because some functions and commands in the programming languages I’ve used use the American spelling of the words and I didn’t want to confuse the reader.</w:t>
      </w:r>
    </w:p>
    <w:p w14:paraId="523AFEC8" w14:textId="77777777" w:rsidR="007542A2" w:rsidRDefault="007542A2"/>
    <w:p w14:paraId="3C4D2815" w14:textId="77777777" w:rsidR="007542A2" w:rsidRDefault="004E0924">
      <w:r>
        <w:t>Also, some words will sometimes switch between the theoretical terms and their applied counterparts; for example, there may be a switch between ‘entities’ and ‘tables’ throughout my work.</w:t>
      </w:r>
    </w:p>
    <w:p w14:paraId="770776E8" w14:textId="77777777" w:rsidR="007542A2" w:rsidRDefault="007542A2"/>
    <w:p w14:paraId="746994D8" w14:textId="77777777" w:rsidR="007542A2" w:rsidRDefault="004E0924">
      <w:r>
        <w:t xml:space="preserve">Because PHP doesn’t require the programmer to define data types, there are some arrays that, under certain circumstances, will act as variables (and vice-versa). I will sometimes talk about the two interchangeably but only for this reason — I completely understand that arrays and variables are different. I also generally don’t specify a data type for the variables I talk about (unless I’m declaring them outside of PHP and in a MYSQL database, for example. </w:t>
      </w:r>
    </w:p>
    <w:p w14:paraId="11801856" w14:textId="77777777" w:rsidR="007542A2" w:rsidRDefault="007542A2"/>
    <w:p w14:paraId="7A324413" w14:textId="77777777" w:rsidR="007542A2" w:rsidRDefault="004E0924">
      <w:r>
        <w:t>I also mention ‘foreach’ loops a lot; these are loops that are found in a lot of languages, but certainly not all. They’re basically used for looping through array elements, and work in a similar way to for loops but allow for the counter variable to be something more than just a number.</w:t>
      </w:r>
    </w:p>
    <w:p w14:paraId="756A8CE0" w14:textId="77777777" w:rsidR="007542A2" w:rsidRDefault="007542A2"/>
    <w:p w14:paraId="13AB76DF" w14:textId="77777777" w:rsidR="007542A2" w:rsidRDefault="004E0924">
      <w:r>
        <w:t>Calls to user-defined functions may contain significantly less parameters in some instances; don’t be alarmed. This is just because, for some function calls, default values in the function can be used instead. However, some functions may still contain default values explicitly. This is just because in the past, I may have used the debug feature or perhaps I actually needed a parameter in legacy code.</w:t>
      </w:r>
    </w:p>
    <w:p w14:paraId="33FC087A" w14:textId="77777777" w:rsidR="007542A2" w:rsidRDefault="007542A2"/>
    <w:p w14:paraId="66DE0463" w14:textId="77777777" w:rsidR="007542A2" w:rsidRDefault="004E0924">
      <w:r>
        <w:t>Room booking and event may also be used interchangeably; this is to help the transition between old and new terms. The new system uses “events” rather than “room bookings” so that “room bookings” and “rooms” couldn’t get mixed-up.</w:t>
      </w:r>
    </w:p>
    <w:p w14:paraId="6E5B4286" w14:textId="77777777" w:rsidR="007542A2" w:rsidRDefault="004E0924">
      <w:pPr>
        <w:pStyle w:val="Heading2"/>
        <w:contextualSpacing w:val="0"/>
      </w:pPr>
      <w:bookmarkStart w:id="407" w:name="h.xescqnllt4or" w:colFirst="0" w:colLast="0"/>
      <w:bookmarkStart w:id="408" w:name="_Toc448908098"/>
      <w:bookmarkEnd w:id="407"/>
      <w:r>
        <w:lastRenderedPageBreak/>
        <w:t>Comments in Code</w:t>
      </w:r>
      <w:bookmarkEnd w:id="408"/>
    </w:p>
    <w:p w14:paraId="3E13F27C" w14:textId="7CC90A6A" w:rsidR="004450F7" w:rsidRDefault="004E0924">
      <w:r>
        <w:t>Between the different languages I’ve used, there are different delimiters for commenting; for example in PHP, they are delimited either by: “/*[comment]*/” or “//[comment]”, and in HTML they are delimited by “&lt;!--[comment]--&gt;”.</w:t>
      </w:r>
    </w:p>
    <w:p w14:paraId="47A17AD2" w14:textId="77777777" w:rsidR="004450F7" w:rsidRDefault="004450F7">
      <w:r>
        <w:br w:type="page"/>
      </w:r>
    </w:p>
    <w:p w14:paraId="04599C2D" w14:textId="77777777" w:rsidR="0084165F" w:rsidRDefault="0084165F"/>
    <w:p w14:paraId="52BDFCB2" w14:textId="47C9280A" w:rsidR="0084165F" w:rsidRDefault="00967532" w:rsidP="00BD20A0">
      <w:pPr>
        <w:jc w:val="center"/>
      </w:pPr>
      <w:r>
        <w:t>[</w:t>
      </w:r>
      <w:r w:rsidR="00E60EB8">
        <w:t>END OF DOCUMENTATION</w:t>
      </w:r>
      <w:r>
        <w:t>]</w:t>
      </w:r>
      <w:r w:rsidR="0084165F">
        <w:br w:type="page"/>
      </w:r>
    </w:p>
    <w:p w14:paraId="6044D2E3" w14:textId="77777777" w:rsidR="004450F7" w:rsidRDefault="004450F7">
      <w:pPr>
        <w:sectPr w:rsidR="004450F7" w:rsidSect="00AD5EC7">
          <w:headerReference w:type="default" r:id="rId119"/>
          <w:footerReference w:type="default" r:id="rId120"/>
          <w:headerReference w:type="first" r:id="rId121"/>
          <w:footerReference w:type="first" r:id="rId122"/>
          <w:pgSz w:w="16838" w:h="11906" w:orient="landscape"/>
          <w:pgMar w:top="1440" w:right="1440" w:bottom="1440" w:left="1440" w:header="720" w:footer="720" w:gutter="0"/>
          <w:pgNumType w:start="1"/>
          <w:cols w:space="720"/>
          <w:titlePg/>
          <w:docGrid w:linePitch="299"/>
        </w:sectPr>
      </w:pPr>
    </w:p>
    <w:p w14:paraId="0B20A6D3" w14:textId="77777777" w:rsidR="004450F7" w:rsidRDefault="004450F7" w:rsidP="004450F7">
      <w:pPr>
        <w:jc w:val="center"/>
      </w:pPr>
      <w:r>
        <w:rPr>
          <w:color w:val="3C78D8"/>
          <w:sz w:val="140"/>
          <w:szCs w:val="140"/>
        </w:rPr>
        <w:lastRenderedPageBreak/>
        <w:t>User Manual</w:t>
      </w:r>
    </w:p>
    <w:p w14:paraId="7EAC9F3A" w14:textId="051E0CFE" w:rsidR="004450F7" w:rsidRDefault="007C2899" w:rsidP="004450F7">
      <w:pPr>
        <w:jc w:val="center"/>
      </w:pPr>
      <w:r>
        <w:rPr>
          <w:color w:val="FFFFFF"/>
          <w:sz w:val="144"/>
          <w:szCs w:val="144"/>
          <w:shd w:val="clear" w:color="auto" w:fill="3C78D8"/>
        </w:rPr>
        <w:t>H</w:t>
      </w:r>
    </w:p>
    <w:p w14:paraId="3F656536" w14:textId="77777777" w:rsidR="004450F7" w:rsidRDefault="004450F7" w:rsidP="004450F7">
      <w:r>
        <w:rPr>
          <w:noProof/>
        </w:rPr>
        <w:drawing>
          <wp:anchor distT="0" distB="0" distL="114300" distR="114300" simplePos="0" relativeHeight="251665408" behindDoc="0" locked="0" layoutInCell="1" allowOverlap="1" wp14:anchorId="79801934" wp14:editId="4253CDF6">
            <wp:simplePos x="0" y="0"/>
            <wp:positionH relativeFrom="column">
              <wp:align>center</wp:align>
            </wp:positionH>
            <wp:positionV relativeFrom="page">
              <wp:posOffset>3498215</wp:posOffset>
            </wp:positionV>
            <wp:extent cx="4136400" cy="2746800"/>
            <wp:effectExtent l="0" t="0" r="0" b="0"/>
            <wp:wrapSquare wrapText="bothSides"/>
            <wp:docPr id="152" name="image15.jpg" descr="168959154_YamahaOutboardServiceManualRepairManual.jpg"/>
            <wp:cNvGraphicFramePr/>
            <a:graphic xmlns:a="http://schemas.openxmlformats.org/drawingml/2006/main">
              <a:graphicData uri="http://schemas.openxmlformats.org/drawingml/2006/picture">
                <pic:pic xmlns:pic="http://schemas.openxmlformats.org/drawingml/2006/picture">
                  <pic:nvPicPr>
                    <pic:cNvPr id="0" name="image15.jpg" descr="168959154_YamahaOutboardServiceManualRepairManual.jp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4136400" cy="2746800"/>
                    </a:xfrm>
                    <a:prstGeom prst="rect">
                      <a:avLst/>
                    </a:prstGeom>
                    <a:ln/>
                  </pic:spPr>
                </pic:pic>
              </a:graphicData>
            </a:graphic>
            <wp14:sizeRelH relativeFrom="page">
              <wp14:pctWidth>0</wp14:pctWidth>
            </wp14:sizeRelH>
            <wp14:sizeRelV relativeFrom="page">
              <wp14:pctHeight>0</wp14:pctHeight>
            </wp14:sizeRelV>
          </wp:anchor>
        </w:drawing>
      </w:r>
      <w:r>
        <w:br w:type="page"/>
      </w:r>
    </w:p>
    <w:p w14:paraId="2FE8AD3F" w14:textId="77777777" w:rsidR="004450F7" w:rsidRDefault="004450F7" w:rsidP="004450F7">
      <w:pPr>
        <w:jc w:val="center"/>
      </w:pPr>
    </w:p>
    <w:p w14:paraId="0C4B218E" w14:textId="77777777" w:rsidR="004450F7" w:rsidRDefault="004450F7" w:rsidP="004450F7">
      <w:pPr>
        <w:pStyle w:val="Heading1"/>
        <w:contextualSpacing w:val="0"/>
      </w:pPr>
      <w:bookmarkStart w:id="409" w:name="_User_Manual"/>
      <w:bookmarkStart w:id="410" w:name="_Toc448908099"/>
      <w:bookmarkEnd w:id="409"/>
      <w:r>
        <w:t>User Manual</w:t>
      </w:r>
      <w:bookmarkEnd w:id="410"/>
    </w:p>
    <w:p w14:paraId="39530BFE" w14:textId="77777777" w:rsidR="004450F7" w:rsidRDefault="004450F7" w:rsidP="004450F7">
      <w:pPr>
        <w:pStyle w:val="Heading2"/>
        <w:contextualSpacing w:val="0"/>
      </w:pPr>
      <w:bookmarkStart w:id="411" w:name="_Toc448908100"/>
      <w:r>
        <w:t>A Brief Introduction and Installation Instructions</w:t>
      </w:r>
      <w:bookmarkEnd w:id="411"/>
    </w:p>
    <w:p w14:paraId="41FFED15" w14:textId="77777777" w:rsidR="004450F7" w:rsidRDefault="004450F7" w:rsidP="004450F7">
      <w:pPr>
        <w:pStyle w:val="Heading3"/>
        <w:contextualSpacing w:val="0"/>
      </w:pPr>
      <w:bookmarkStart w:id="412" w:name="_Toc448908101"/>
      <w:r>
        <w:t>Installing the Hardware and Software</w:t>
      </w:r>
      <w:bookmarkEnd w:id="412"/>
    </w:p>
    <w:p w14:paraId="1237285B" w14:textId="77777777" w:rsidR="004450F7" w:rsidRDefault="004450F7" w:rsidP="004450F7">
      <w:r>
        <w:t>The room booking system I have developed for Kings Priory School will be used to book rooms for teachers throughout the school. It will also allow for administrators to manage users, by creating logins and passwords, and will allow for students to view events for a given teacher or room.</w:t>
      </w:r>
    </w:p>
    <w:p w14:paraId="6913E9D9" w14:textId="77777777" w:rsidR="004450F7" w:rsidRDefault="004450F7" w:rsidP="004450F7"/>
    <w:p w14:paraId="3BFF0BEA" w14:textId="77777777" w:rsidR="004450F7" w:rsidRDefault="004450F7" w:rsidP="004450F7">
      <w:r>
        <w:t>The system will run on an Apache, MYSQL and PHP server. I recommend using a LAMP (Linux Apache MYSQL PHP) server (or WAMP [Windows Apache MYSQL PHP] for a Windows machine, although setup examples will only be given for Ubuntu Server 14.04 LTS).</w:t>
      </w:r>
    </w:p>
    <w:p w14:paraId="4278E0EE" w14:textId="77777777" w:rsidR="004450F7" w:rsidRDefault="004450F7" w:rsidP="004450F7"/>
    <w:p w14:paraId="3259EAE5" w14:textId="77777777" w:rsidR="004450F7" w:rsidRDefault="004450F7" w:rsidP="004450F7">
      <w:r>
        <w:t xml:space="preserve">I recommend using Ubuntu Server 14.04 LTS for the system to run on; the installation instructions for a LAMP server on Ubuntu Server 14.04 LTS can be found here: </w:t>
      </w:r>
      <w:hyperlink r:id="rId124">
        <w:r>
          <w:rPr>
            <w:color w:val="1155CC"/>
            <w:u w:val="single"/>
          </w:rPr>
          <w:t>https://help.ubuntu.com/community/ApacheMySQLPHP</w:t>
        </w:r>
      </w:hyperlink>
      <w:r>
        <w:t>. The system hardware specification is recommended to be:</w:t>
      </w:r>
    </w:p>
    <w:p w14:paraId="3E952444" w14:textId="77777777" w:rsidR="004450F7" w:rsidRDefault="004450F7" w:rsidP="004450F7">
      <w:pPr>
        <w:numPr>
          <w:ilvl w:val="0"/>
          <w:numId w:val="32"/>
        </w:numPr>
        <w:ind w:hanging="360"/>
        <w:contextualSpacing/>
      </w:pPr>
      <w:r>
        <w:t xml:space="preserve">OS: </w:t>
      </w:r>
      <w:r>
        <w:rPr>
          <w:b/>
        </w:rPr>
        <w:t>Ubuntu Server 14.04 LTS 64-bit</w:t>
      </w:r>
      <w:r>
        <w:t>.</w:t>
      </w:r>
    </w:p>
    <w:p w14:paraId="7A9D0CB5" w14:textId="77777777" w:rsidR="004450F7" w:rsidRDefault="004450F7" w:rsidP="004450F7">
      <w:pPr>
        <w:numPr>
          <w:ilvl w:val="0"/>
          <w:numId w:val="32"/>
        </w:numPr>
        <w:ind w:hanging="360"/>
        <w:contextualSpacing/>
      </w:pPr>
      <w:r>
        <w:t>Processor:</w:t>
      </w:r>
      <w:r>
        <w:rPr>
          <w:b/>
        </w:rPr>
        <w:t xml:space="preserve"> 2.4GHz, quad-core</w:t>
      </w:r>
      <w:r>
        <w:t>.</w:t>
      </w:r>
    </w:p>
    <w:p w14:paraId="75FD6AF2" w14:textId="77777777" w:rsidR="004450F7" w:rsidRDefault="004450F7" w:rsidP="004450F7">
      <w:pPr>
        <w:numPr>
          <w:ilvl w:val="0"/>
          <w:numId w:val="32"/>
        </w:numPr>
        <w:ind w:hanging="360"/>
        <w:contextualSpacing/>
      </w:pPr>
      <w:r>
        <w:t xml:space="preserve">RAM: </w:t>
      </w:r>
      <w:r>
        <w:rPr>
          <w:b/>
        </w:rPr>
        <w:t>8GB, 1333MHz</w:t>
      </w:r>
      <w:r>
        <w:t>.</w:t>
      </w:r>
    </w:p>
    <w:p w14:paraId="15FCB509" w14:textId="77777777" w:rsidR="004450F7" w:rsidRDefault="004450F7" w:rsidP="004450F7">
      <w:pPr>
        <w:numPr>
          <w:ilvl w:val="0"/>
          <w:numId w:val="32"/>
        </w:numPr>
        <w:ind w:hanging="360"/>
        <w:contextualSpacing/>
      </w:pPr>
      <w:r>
        <w:t xml:space="preserve">Hard disk (just for the booking system): </w:t>
      </w:r>
      <w:r>
        <w:rPr>
          <w:b/>
        </w:rPr>
        <w:t>19MB</w:t>
      </w:r>
      <w:r>
        <w:t xml:space="preserve"> (including approximate data in the database for one year).</w:t>
      </w:r>
    </w:p>
    <w:p w14:paraId="1AB9DC22" w14:textId="77777777" w:rsidR="004450F7" w:rsidRDefault="004450F7" w:rsidP="004450F7">
      <w:pPr>
        <w:numPr>
          <w:ilvl w:val="1"/>
          <w:numId w:val="32"/>
        </w:numPr>
        <w:ind w:hanging="360"/>
        <w:contextualSpacing/>
      </w:pPr>
      <w:r>
        <w:t>Note: The LAMP server will take hard disk space, and this needs to be accommodated for when choosing the hard disk for the server.</w:t>
      </w:r>
    </w:p>
    <w:p w14:paraId="673ED13A" w14:textId="77777777" w:rsidR="004450F7" w:rsidRDefault="004450F7" w:rsidP="004450F7">
      <w:pPr>
        <w:numPr>
          <w:ilvl w:val="1"/>
          <w:numId w:val="32"/>
        </w:numPr>
        <w:ind w:hanging="360"/>
        <w:contextualSpacing/>
      </w:pPr>
      <w:r>
        <w:t>HDDs aren’t usually too expensive, so I used a 500GB disk for testing the system.</w:t>
      </w:r>
    </w:p>
    <w:p w14:paraId="6FED85D8" w14:textId="77777777" w:rsidR="004450F7" w:rsidRDefault="004450F7" w:rsidP="004450F7">
      <w:pPr>
        <w:numPr>
          <w:ilvl w:val="0"/>
          <w:numId w:val="32"/>
        </w:numPr>
        <w:ind w:hanging="360"/>
        <w:contextualSpacing/>
      </w:pPr>
      <w:r>
        <w:t xml:space="preserve">Display: </w:t>
      </w:r>
      <w:r>
        <w:rPr>
          <w:b/>
        </w:rPr>
        <w:t>Minimum resolution width of: 1000px</w:t>
      </w:r>
      <w:r>
        <w:t xml:space="preserve"> (on the client’s system).</w:t>
      </w:r>
    </w:p>
    <w:p w14:paraId="06349F44" w14:textId="77777777" w:rsidR="004450F7" w:rsidRDefault="004450F7" w:rsidP="004450F7"/>
    <w:p w14:paraId="2BCEA77B" w14:textId="77777777" w:rsidR="004450F7" w:rsidRDefault="004450F7" w:rsidP="004450F7">
      <w:r>
        <w:t xml:space="preserve">The above system hardware specification was the specification that was used for testing. Lower specification hardware </w:t>
      </w:r>
      <w:r>
        <w:rPr>
          <w:b/>
        </w:rPr>
        <w:t>may</w:t>
      </w:r>
      <w:r>
        <w:t xml:space="preserve"> work, but they haven’t been tested.</w:t>
      </w:r>
    </w:p>
    <w:p w14:paraId="31FBE0DE" w14:textId="77777777" w:rsidR="004450F7" w:rsidRDefault="004450F7" w:rsidP="004450F7"/>
    <w:p w14:paraId="26EE6D8E" w14:textId="77777777" w:rsidR="004450F7" w:rsidRDefault="004450F7" w:rsidP="004450F7">
      <w:r>
        <w:lastRenderedPageBreak/>
        <w:t>The zip file “bookingSystem.zip” contains all of the files for the booking system to function. These files should be extracted from the zip file and placed in “/var/www/html“. This will make the files visible locally at “</w:t>
      </w:r>
      <w:hyperlink r:id="rId125">
        <w:r>
          <w:rPr>
            <w:color w:val="1155CC"/>
            <w:u w:val="single"/>
          </w:rPr>
          <w:t>http://localhost/</w:t>
        </w:r>
      </w:hyperlink>
      <w:r>
        <w:t>” and publicly visible at your server’s IP address.</w:t>
      </w:r>
    </w:p>
    <w:p w14:paraId="23EDB050" w14:textId="77777777" w:rsidR="004450F7" w:rsidRDefault="004450F7" w:rsidP="004450F7"/>
    <w:p w14:paraId="7091AABA" w14:textId="77777777" w:rsidR="004450F7" w:rsidRDefault="004450F7" w:rsidP="004450F7">
      <w:r>
        <w:t xml:space="preserve">To avoid any problems with finding the server’s IP address, it is recommended that a static IP address is set for the server; instructions on how to set this for a Ubuntu Server can be found here: </w:t>
      </w:r>
      <w:hyperlink r:id="rId126">
        <w:r>
          <w:rPr>
            <w:color w:val="1155CC"/>
            <w:u w:val="single"/>
          </w:rPr>
          <w:t>https://help.ubuntu.com/lts/serverguide/network-configuration.html</w:t>
        </w:r>
      </w:hyperlink>
      <w:r>
        <w:t xml:space="preserve"> under the “Static IP Address Assignment” heading.</w:t>
      </w:r>
    </w:p>
    <w:p w14:paraId="1F4F8E38" w14:textId="77777777" w:rsidR="004450F7" w:rsidRDefault="004450F7" w:rsidP="004450F7"/>
    <w:p w14:paraId="4A0FBC81" w14:textId="77777777" w:rsidR="004450F7" w:rsidRDefault="004450F7" w:rsidP="004450F7">
      <w:r>
        <w:t xml:space="preserve">Additionally, if the server is to be used outside of the LAN, the server’s HTTP port must be port-forwarded; you will first have to see if your router supports port-forwarding. If your router does support port-forwarding, you will have to lookup yourself specific instructions on how to port-forward your specific router. Here is instructions on how to port-forward a Virgin Media router: </w:t>
      </w:r>
      <w:hyperlink r:id="rId127">
        <w:r>
          <w:rPr>
            <w:color w:val="1155CC"/>
            <w:u w:val="single"/>
          </w:rPr>
          <w:t>http://help.virginmedia.com/system/selfservice.controller?CMD=VIEW_ARTICLE&amp;ARTICLE_ID=27625&amp;CONFIGURATION=1001&amp;PARTITION_ID=1</w:t>
        </w:r>
      </w:hyperlink>
      <w:r>
        <w:t>.</w:t>
      </w:r>
    </w:p>
    <w:p w14:paraId="58BF899D" w14:textId="77777777" w:rsidR="004450F7" w:rsidRDefault="004450F7" w:rsidP="004450F7"/>
    <w:p w14:paraId="470F2354" w14:textId="77777777" w:rsidR="004450F7" w:rsidRDefault="004450F7" w:rsidP="004450F7">
      <w:r>
        <w:t>Below is a selection of images which show how to access the port-forwarding menu on a Virgin Media Super Hub 2ac.</w:t>
      </w:r>
    </w:p>
    <w:tbl>
      <w:tblPr>
        <w:tblStyle w:val="afffff7"/>
        <w:tblW w:w="139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7388"/>
      </w:tblGrid>
      <w:tr w:rsidR="004450F7" w14:paraId="568D5214" w14:textId="77777777" w:rsidTr="00173E01">
        <w:trPr>
          <w:jc w:val="center"/>
        </w:trPr>
        <w:tc>
          <w:tcPr>
            <w:tcW w:w="6570" w:type="dxa"/>
            <w:tcMar>
              <w:top w:w="100" w:type="dxa"/>
              <w:left w:w="100" w:type="dxa"/>
              <w:bottom w:w="100" w:type="dxa"/>
              <w:right w:w="100" w:type="dxa"/>
            </w:tcMar>
          </w:tcPr>
          <w:p w14:paraId="2ACB1872" w14:textId="77777777" w:rsidR="004450F7" w:rsidRDefault="004450F7" w:rsidP="00173E01">
            <w:pPr>
              <w:widowControl w:val="0"/>
              <w:spacing w:line="240" w:lineRule="auto"/>
              <w:jc w:val="center"/>
            </w:pPr>
            <w:r>
              <w:rPr>
                <w:noProof/>
              </w:rPr>
              <w:lastRenderedPageBreak/>
              <w:drawing>
                <wp:inline distT="114300" distB="114300" distL="114300" distR="114300" wp14:anchorId="241129C4" wp14:editId="417BFE0C">
                  <wp:extent cx="3810000" cy="4171950"/>
                  <wp:effectExtent l="0" t="0" r="0" b="0"/>
                  <wp:docPr id="153" name="image184.jpg" descr="Advanced-Settings-arrows.jpg"/>
                  <wp:cNvGraphicFramePr/>
                  <a:graphic xmlns:a="http://schemas.openxmlformats.org/drawingml/2006/main">
                    <a:graphicData uri="http://schemas.openxmlformats.org/drawingml/2006/picture">
                      <pic:pic xmlns:pic="http://schemas.openxmlformats.org/drawingml/2006/picture">
                        <pic:nvPicPr>
                          <pic:cNvPr id="0" name="image184.jpg" descr="Advanced-Settings-arrows.jpg"/>
                          <pic:cNvPicPr preferRelativeResize="0"/>
                        </pic:nvPicPr>
                        <pic:blipFill>
                          <a:blip r:embed="rId128"/>
                          <a:srcRect/>
                          <a:stretch>
                            <a:fillRect/>
                          </a:stretch>
                        </pic:blipFill>
                        <pic:spPr>
                          <a:xfrm>
                            <a:off x="0" y="0"/>
                            <a:ext cx="3810000" cy="4171950"/>
                          </a:xfrm>
                          <a:prstGeom prst="rect">
                            <a:avLst/>
                          </a:prstGeom>
                          <a:ln/>
                        </pic:spPr>
                      </pic:pic>
                    </a:graphicData>
                  </a:graphic>
                </wp:inline>
              </w:drawing>
            </w:r>
          </w:p>
        </w:tc>
        <w:tc>
          <w:tcPr>
            <w:tcW w:w="7388" w:type="dxa"/>
            <w:tcMar>
              <w:top w:w="100" w:type="dxa"/>
              <w:left w:w="100" w:type="dxa"/>
              <w:bottom w:w="100" w:type="dxa"/>
              <w:right w:w="100" w:type="dxa"/>
            </w:tcMar>
          </w:tcPr>
          <w:p w14:paraId="4C759977" w14:textId="77777777" w:rsidR="004450F7" w:rsidRDefault="004450F7" w:rsidP="00173E01">
            <w:pPr>
              <w:widowControl w:val="0"/>
              <w:spacing w:line="240" w:lineRule="auto"/>
              <w:jc w:val="center"/>
            </w:pPr>
            <w:r>
              <w:rPr>
                <w:noProof/>
              </w:rPr>
              <w:drawing>
                <wp:inline distT="114300" distB="114300" distL="114300" distR="114300" wp14:anchorId="4CCDF4E4" wp14:editId="1438A333">
                  <wp:extent cx="3810000" cy="4714875"/>
                  <wp:effectExtent l="0" t="0" r="0" b="0"/>
                  <wp:docPr id="154" name="image213.jpg" descr="Port-Forwarding400.jpg"/>
                  <wp:cNvGraphicFramePr/>
                  <a:graphic xmlns:a="http://schemas.openxmlformats.org/drawingml/2006/main">
                    <a:graphicData uri="http://schemas.openxmlformats.org/drawingml/2006/picture">
                      <pic:pic xmlns:pic="http://schemas.openxmlformats.org/drawingml/2006/picture">
                        <pic:nvPicPr>
                          <pic:cNvPr id="0" name="image213.jpg" descr="Port-Forwarding400.jpg"/>
                          <pic:cNvPicPr preferRelativeResize="0"/>
                        </pic:nvPicPr>
                        <pic:blipFill>
                          <a:blip r:embed="rId129"/>
                          <a:srcRect/>
                          <a:stretch>
                            <a:fillRect/>
                          </a:stretch>
                        </pic:blipFill>
                        <pic:spPr>
                          <a:xfrm>
                            <a:off x="0" y="0"/>
                            <a:ext cx="3810000" cy="4714875"/>
                          </a:xfrm>
                          <a:prstGeom prst="rect">
                            <a:avLst/>
                          </a:prstGeom>
                          <a:ln/>
                        </pic:spPr>
                      </pic:pic>
                    </a:graphicData>
                  </a:graphic>
                </wp:inline>
              </w:drawing>
            </w:r>
          </w:p>
        </w:tc>
      </w:tr>
      <w:tr w:rsidR="004450F7" w14:paraId="3FB235DF" w14:textId="77777777" w:rsidTr="00173E01">
        <w:trPr>
          <w:jc w:val="center"/>
        </w:trPr>
        <w:tc>
          <w:tcPr>
            <w:tcW w:w="6570" w:type="dxa"/>
            <w:tcMar>
              <w:top w:w="100" w:type="dxa"/>
              <w:left w:w="100" w:type="dxa"/>
              <w:bottom w:w="100" w:type="dxa"/>
              <w:right w:w="100" w:type="dxa"/>
            </w:tcMar>
          </w:tcPr>
          <w:p w14:paraId="0692C008" w14:textId="77777777" w:rsidR="004450F7" w:rsidRDefault="004450F7" w:rsidP="00173E01">
            <w:pPr>
              <w:widowControl w:val="0"/>
              <w:spacing w:line="240" w:lineRule="auto"/>
              <w:jc w:val="center"/>
            </w:pPr>
            <w:r>
              <w:rPr>
                <w:i/>
              </w:rPr>
              <w:t>Virgin Media Super Hub 2ac Advanced Settings page.</w:t>
            </w:r>
          </w:p>
        </w:tc>
        <w:tc>
          <w:tcPr>
            <w:tcW w:w="7388" w:type="dxa"/>
            <w:tcMar>
              <w:top w:w="100" w:type="dxa"/>
              <w:left w:w="100" w:type="dxa"/>
              <w:bottom w:w="100" w:type="dxa"/>
              <w:right w:w="100" w:type="dxa"/>
            </w:tcMar>
          </w:tcPr>
          <w:p w14:paraId="46DDA290" w14:textId="77777777" w:rsidR="004450F7" w:rsidRDefault="004450F7" w:rsidP="00173E01">
            <w:pPr>
              <w:widowControl w:val="0"/>
              <w:spacing w:line="240" w:lineRule="auto"/>
              <w:jc w:val="center"/>
            </w:pPr>
            <w:r>
              <w:rPr>
                <w:i/>
              </w:rPr>
              <w:t>Virgin Media Super Hub 2ac Port Forwarding page.</w:t>
            </w:r>
          </w:p>
        </w:tc>
      </w:tr>
    </w:tbl>
    <w:p w14:paraId="32C97165" w14:textId="77777777" w:rsidR="004450F7" w:rsidRDefault="004450F7" w:rsidP="004450F7"/>
    <w:p w14:paraId="7510112C" w14:textId="77777777" w:rsidR="004450F7" w:rsidRDefault="004450F7" w:rsidP="004450F7">
      <w:r>
        <w:t xml:space="preserve">Once you have set-up port-forwarding, it may also be useful to set-up a dynamic DNS to point to your dynamic public IP address. This can be done for free through: </w:t>
      </w:r>
      <w:hyperlink r:id="rId130">
        <w:r>
          <w:rPr>
            <w:color w:val="1155CC"/>
            <w:u w:val="single"/>
          </w:rPr>
          <w:t>http://www.noip.com/</w:t>
        </w:r>
      </w:hyperlink>
      <w:r>
        <w:t xml:space="preserve">. </w:t>
      </w:r>
    </w:p>
    <w:p w14:paraId="046FAAE4" w14:textId="77777777" w:rsidR="004450F7" w:rsidRDefault="004450F7" w:rsidP="004450F7"/>
    <w:p w14:paraId="4AFBA181" w14:textId="77777777" w:rsidR="004450F7" w:rsidRDefault="004450F7" w:rsidP="004450F7">
      <w:r>
        <w:t>If my dynamic DNS hostname was set to “</w:t>
      </w:r>
      <w:hyperlink r:id="rId131">
        <w:r>
          <w:rPr>
            <w:color w:val="1155CC"/>
            <w:u w:val="single"/>
          </w:rPr>
          <w:t>http://roombooking.no-ip.org</w:t>
        </w:r>
      </w:hyperlink>
      <w:r>
        <w:t>” then you would access the system through that address directly. If you are forwarding to a different port to 80, you will need to specify this when connecting. For example, if the forwarded port is port 4321, you would connect to the server by using: “</w:t>
      </w:r>
      <w:hyperlink r:id="rId132">
        <w:r>
          <w:rPr>
            <w:color w:val="1155CC"/>
            <w:u w:val="single"/>
          </w:rPr>
          <w:t>http://roombooking.no-ip.org:4321</w:t>
        </w:r>
      </w:hyperlink>
      <w:r>
        <w:t>”.</w:t>
      </w:r>
    </w:p>
    <w:p w14:paraId="326F9FF1" w14:textId="77777777" w:rsidR="004450F7" w:rsidRDefault="004450F7" w:rsidP="004450F7"/>
    <w:p w14:paraId="7F579E5D" w14:textId="77777777" w:rsidR="004450F7" w:rsidRDefault="004450F7" w:rsidP="004450F7">
      <w:r>
        <w:t>Of course, if the server is to be used only locally, the server’s address can be specific like this: “</w:t>
      </w:r>
      <w:hyperlink r:id="rId133">
        <w:r>
          <w:rPr>
            <w:color w:val="1155CC"/>
            <w:u w:val="single"/>
          </w:rPr>
          <w:t>http://192.168.0.242:4321</w:t>
        </w:r>
      </w:hyperlink>
      <w:r>
        <w:t>”, or similar.</w:t>
      </w:r>
    </w:p>
    <w:p w14:paraId="5F63505E" w14:textId="77777777" w:rsidR="004450F7" w:rsidRDefault="004450F7" w:rsidP="004450F7">
      <w:pPr>
        <w:pStyle w:val="Heading3"/>
        <w:contextualSpacing w:val="0"/>
      </w:pPr>
      <w:bookmarkStart w:id="413" w:name="_Setting_up_the"/>
      <w:bookmarkStart w:id="414" w:name="_Toc448908102"/>
      <w:bookmarkEnd w:id="413"/>
      <w:r>
        <w:t>Setting up the Booking System</w:t>
      </w:r>
      <w:bookmarkEnd w:id="414"/>
    </w:p>
    <w:p w14:paraId="000F0649" w14:textId="77777777" w:rsidR="004450F7" w:rsidRDefault="004450F7" w:rsidP="004450F7">
      <w:r>
        <w:t xml:space="preserve">Now the booking system will need to be set up to communicate with the MYSQL server. When setting up the LAMP server earlier, you should’ve been asked for a username and password; if you can’t remember this password, don’t worry — you can reset it using the following commands: </w:t>
      </w:r>
      <w:hyperlink r:id="rId134">
        <w:r>
          <w:rPr>
            <w:color w:val="1155CC"/>
            <w:u w:val="single"/>
          </w:rPr>
          <w:t>https://www.howtoforge.com/setting-changing-resetting-mysql-root-passwords</w:t>
        </w:r>
      </w:hyperlink>
      <w:r>
        <w:t>.</w:t>
      </w:r>
    </w:p>
    <w:p w14:paraId="5B70D3B8" w14:textId="77777777" w:rsidR="004450F7" w:rsidRDefault="004450F7" w:rsidP="004450F7"/>
    <w:p w14:paraId="12771257" w14:textId="77777777" w:rsidR="004450F7" w:rsidRDefault="004450F7" w:rsidP="004450F7">
      <w:r>
        <w:t>Once you know the username and password, you will need to add this to the configuration file in the booking system. This will be located at “/var/www/html</w:t>
      </w:r>
      <w:r>
        <w:rPr>
          <w:u w:val="single"/>
        </w:rPr>
        <w:t>/includes/SQLDetails.php</w:t>
      </w:r>
      <w:r>
        <w:t>”; on this page, there is a page that will look like this:</w:t>
      </w:r>
      <w:r>
        <w:tab/>
        <w:t xml:space="preserve"> </w:t>
      </w:r>
      <w:r>
        <w:tab/>
      </w:r>
    </w:p>
    <w:p w14:paraId="7D074235" w14:textId="77777777" w:rsidR="004450F7" w:rsidRDefault="004450F7" w:rsidP="004450F7">
      <w:r>
        <w:rPr>
          <w:color w:val="666666"/>
        </w:rPr>
        <w:t>&lt;?</w:t>
      </w:r>
      <w:r>
        <w:rPr>
          <w:rFonts w:ascii="Times New Roman" w:eastAsia="Times New Roman" w:hAnsi="Times New Roman" w:cs="Times New Roman"/>
        </w:rPr>
        <w:t>php</w:t>
      </w:r>
    </w:p>
    <w:p w14:paraId="1A83EAB6" w14:textId="77777777" w:rsidR="004450F7" w:rsidRDefault="004450F7" w:rsidP="004450F7">
      <w:pPr>
        <w:spacing w:line="240" w:lineRule="auto"/>
      </w:pPr>
      <w:r>
        <w:rPr>
          <w:rFonts w:ascii="Times New Roman" w:eastAsia="Times New Roman" w:hAnsi="Times New Roman" w:cs="Times New Roman"/>
        </w:rPr>
        <w:tab/>
      </w:r>
      <w:r>
        <w:rPr>
          <w:rFonts w:ascii="Times New Roman" w:eastAsia="Times New Roman" w:hAnsi="Times New Roman" w:cs="Times New Roman"/>
          <w:b/>
          <w:color w:val="008000"/>
        </w:rPr>
        <w:t>include_once</w:t>
      </w:r>
      <w:r>
        <w:rPr>
          <w:rFonts w:ascii="Times New Roman" w:eastAsia="Times New Roman" w:hAnsi="Times New Roman" w:cs="Times New Roman"/>
        </w:rPr>
        <w:t xml:space="preserve"> </w:t>
      </w:r>
      <w:r>
        <w:rPr>
          <w:color w:val="BA2121"/>
        </w:rPr>
        <w:t>"class.openDB.inc.php"</w:t>
      </w:r>
      <w:r>
        <w:rPr>
          <w:rFonts w:ascii="Times New Roman" w:eastAsia="Times New Roman" w:hAnsi="Times New Roman" w:cs="Times New Roman"/>
        </w:rPr>
        <w:t>;</w:t>
      </w:r>
    </w:p>
    <w:p w14:paraId="51CFFA8B" w14:textId="77777777" w:rsidR="004450F7" w:rsidRDefault="004450F7" w:rsidP="004450F7">
      <w:pPr>
        <w:spacing w:line="240" w:lineRule="auto"/>
      </w:pPr>
      <w:r>
        <w:rPr>
          <w:rFonts w:ascii="Times New Roman" w:eastAsia="Times New Roman" w:hAnsi="Times New Roman" w:cs="Times New Roman"/>
        </w:rPr>
        <w:tab/>
      </w:r>
      <w:r>
        <w:rPr>
          <w:rFonts w:ascii="Times New Roman" w:eastAsia="Times New Roman" w:hAnsi="Times New Roman" w:cs="Times New Roman"/>
          <w:i/>
          <w:color w:val="408080"/>
        </w:rPr>
        <w:t>// Here, you will need to create a new instance of the class 'openDB'. There's an example setup below:</w:t>
      </w:r>
    </w:p>
    <w:p w14:paraId="32CB89B4" w14:textId="77777777" w:rsidR="004450F7" w:rsidRDefault="004450F7" w:rsidP="004450F7">
      <w:pPr>
        <w:spacing w:line="240" w:lineRule="auto"/>
      </w:pPr>
      <w:r>
        <w:rPr>
          <w:rFonts w:ascii="Times New Roman" w:eastAsia="Times New Roman" w:hAnsi="Times New Roman" w:cs="Times New Roman"/>
        </w:rPr>
        <w:tab/>
      </w:r>
      <w:r>
        <w:rPr>
          <w:rFonts w:ascii="Times New Roman" w:eastAsia="Times New Roman" w:hAnsi="Times New Roman" w:cs="Times New Roman"/>
          <w:i/>
          <w:color w:val="408080"/>
        </w:rPr>
        <w:t>// $bookingSystem = new openDB("localhost", "rootUser", "rootPass", "bookingSystem");</w:t>
      </w:r>
    </w:p>
    <w:p w14:paraId="456E84C0" w14:textId="77777777" w:rsidR="004450F7" w:rsidRDefault="004450F7" w:rsidP="004450F7">
      <w:pPr>
        <w:spacing w:line="240" w:lineRule="auto"/>
      </w:pPr>
    </w:p>
    <w:p w14:paraId="3BE782BB" w14:textId="77777777" w:rsidR="004450F7" w:rsidRDefault="004450F7" w:rsidP="004450F7">
      <w:pPr>
        <w:spacing w:line="240" w:lineRule="auto"/>
      </w:pPr>
      <w:r>
        <w:rPr>
          <w:rFonts w:ascii="Times New Roman" w:eastAsia="Times New Roman" w:hAnsi="Times New Roman" w:cs="Times New Roman"/>
        </w:rPr>
        <w:tab/>
      </w:r>
      <w:r>
        <w:rPr>
          <w:rFonts w:ascii="Times New Roman" w:eastAsia="Times New Roman" w:hAnsi="Times New Roman" w:cs="Times New Roman"/>
          <w:i/>
          <w:color w:val="408080"/>
        </w:rPr>
        <w:t>// Below makes the instantiation process explicit:</w:t>
      </w:r>
    </w:p>
    <w:p w14:paraId="3B8F16A0" w14:textId="77777777" w:rsidR="004450F7" w:rsidRDefault="004450F7" w:rsidP="004450F7">
      <w:pPr>
        <w:spacing w:line="240" w:lineRule="auto"/>
      </w:pPr>
      <w:r>
        <w:rPr>
          <w:rFonts w:ascii="Times New Roman" w:eastAsia="Times New Roman" w:hAnsi="Times New Roman" w:cs="Times New Roman"/>
        </w:rPr>
        <w:tab/>
      </w:r>
      <w:r>
        <w:rPr>
          <w:rFonts w:ascii="Times New Roman" w:eastAsia="Times New Roman" w:hAnsi="Times New Roman" w:cs="Times New Roman"/>
          <w:i/>
          <w:color w:val="408080"/>
        </w:rPr>
        <w:t>// $bookingSystem = new openDB({HOST}, {USERNAME}, {PASSWORD}, {DATABASENAME});</w:t>
      </w:r>
    </w:p>
    <w:p w14:paraId="7B63D808" w14:textId="77777777" w:rsidR="004450F7" w:rsidRDefault="004450F7" w:rsidP="004450F7">
      <w:pPr>
        <w:spacing w:line="240" w:lineRule="auto"/>
      </w:pPr>
    </w:p>
    <w:p w14:paraId="406397ED" w14:textId="77777777" w:rsidR="004450F7" w:rsidRDefault="004450F7" w:rsidP="004450F7">
      <w:pPr>
        <w:spacing w:line="240" w:lineRule="auto"/>
      </w:pPr>
      <w:r>
        <w:rPr>
          <w:rFonts w:ascii="Times New Roman" w:eastAsia="Times New Roman" w:hAnsi="Times New Roman" w:cs="Times New Roman"/>
        </w:rPr>
        <w:tab/>
      </w:r>
      <w:r>
        <w:rPr>
          <w:color w:val="19177C"/>
        </w:rPr>
        <w:t>$bookingSystem</w:t>
      </w:r>
      <w:r>
        <w:rPr>
          <w:rFonts w:ascii="Times New Roman" w:eastAsia="Times New Roman" w:hAnsi="Times New Roman" w:cs="Times New Roman"/>
        </w:rPr>
        <w:t xml:space="preserve"> </w:t>
      </w:r>
      <w:r>
        <w:rPr>
          <w:color w:val="666666"/>
        </w:rPr>
        <w:t>=</w:t>
      </w:r>
      <w:r>
        <w:rPr>
          <w:rFonts w:ascii="Times New Roman" w:eastAsia="Times New Roman" w:hAnsi="Times New Roman" w:cs="Times New Roman"/>
        </w:rPr>
        <w:t xml:space="preserve"> </w:t>
      </w:r>
      <w:r>
        <w:rPr>
          <w:rFonts w:ascii="Times New Roman" w:eastAsia="Times New Roman" w:hAnsi="Times New Roman" w:cs="Times New Roman"/>
          <w:b/>
          <w:color w:val="008000"/>
        </w:rPr>
        <w:t>new</w:t>
      </w:r>
      <w:r>
        <w:rPr>
          <w:rFonts w:ascii="Times New Roman" w:eastAsia="Times New Roman" w:hAnsi="Times New Roman" w:cs="Times New Roman"/>
        </w:rPr>
        <w:t xml:space="preserve"> openDB(</w:t>
      </w:r>
      <w:r>
        <w:rPr>
          <w:color w:val="BA2121"/>
        </w:rPr>
        <w:t>"localhost"</w:t>
      </w:r>
      <w:r>
        <w:rPr>
          <w:rFonts w:ascii="Times New Roman" w:eastAsia="Times New Roman" w:hAnsi="Times New Roman" w:cs="Times New Roman"/>
        </w:rPr>
        <w:t xml:space="preserve">, </w:t>
      </w:r>
      <w:r>
        <w:rPr>
          <w:color w:val="BA2121"/>
        </w:rPr>
        <w:t>"root"</w:t>
      </w:r>
      <w:r>
        <w:rPr>
          <w:rFonts w:ascii="Times New Roman" w:eastAsia="Times New Roman" w:hAnsi="Times New Roman" w:cs="Times New Roman"/>
        </w:rPr>
        <w:t xml:space="preserve">, </w:t>
      </w:r>
      <w:r>
        <w:rPr>
          <w:color w:val="BA2121"/>
        </w:rPr>
        <w:t>"root"</w:t>
      </w:r>
      <w:r>
        <w:rPr>
          <w:rFonts w:ascii="Times New Roman" w:eastAsia="Times New Roman" w:hAnsi="Times New Roman" w:cs="Times New Roman"/>
        </w:rPr>
        <w:t xml:space="preserve">, </w:t>
      </w:r>
      <w:r>
        <w:rPr>
          <w:color w:val="BA2121"/>
        </w:rPr>
        <w:t>"bookingSystem"</w:t>
      </w:r>
      <w:r>
        <w:rPr>
          <w:rFonts w:ascii="Times New Roman" w:eastAsia="Times New Roman" w:hAnsi="Times New Roman" w:cs="Times New Roman"/>
        </w:rPr>
        <w:t>);</w:t>
      </w:r>
    </w:p>
    <w:p w14:paraId="47C84407" w14:textId="77777777" w:rsidR="004450F7" w:rsidRDefault="004450F7" w:rsidP="004450F7">
      <w:pPr>
        <w:spacing w:line="240" w:lineRule="auto"/>
      </w:pPr>
      <w:r>
        <w:rPr>
          <w:color w:val="BC7A00"/>
        </w:rPr>
        <w:t>?&gt;</w:t>
      </w:r>
    </w:p>
    <w:p w14:paraId="68E68DB8" w14:textId="77777777" w:rsidR="004450F7" w:rsidRDefault="004450F7" w:rsidP="004450F7">
      <w:r>
        <w:t>You need to edit the line which currently reads “</w:t>
      </w:r>
      <w:r>
        <w:rPr>
          <w:color w:val="19177C"/>
        </w:rPr>
        <w:t>$bookingSystem</w:t>
      </w:r>
      <w:r>
        <w:rPr>
          <w:rFonts w:ascii="Times New Roman" w:eastAsia="Times New Roman" w:hAnsi="Times New Roman" w:cs="Times New Roman"/>
        </w:rPr>
        <w:t xml:space="preserve"> </w:t>
      </w:r>
      <w:r>
        <w:rPr>
          <w:color w:val="666666"/>
        </w:rPr>
        <w:t>=</w:t>
      </w:r>
      <w:r>
        <w:rPr>
          <w:rFonts w:ascii="Times New Roman" w:eastAsia="Times New Roman" w:hAnsi="Times New Roman" w:cs="Times New Roman"/>
        </w:rPr>
        <w:t xml:space="preserve"> </w:t>
      </w:r>
      <w:r>
        <w:rPr>
          <w:rFonts w:ascii="Times New Roman" w:eastAsia="Times New Roman" w:hAnsi="Times New Roman" w:cs="Times New Roman"/>
          <w:b/>
          <w:color w:val="008000"/>
        </w:rPr>
        <w:t>new</w:t>
      </w:r>
      <w:r>
        <w:rPr>
          <w:rFonts w:ascii="Times New Roman" w:eastAsia="Times New Roman" w:hAnsi="Times New Roman" w:cs="Times New Roman"/>
        </w:rPr>
        <w:t xml:space="preserve"> openDB(</w:t>
      </w:r>
      <w:r>
        <w:rPr>
          <w:color w:val="BA2121"/>
        </w:rPr>
        <w:t>"localhost"</w:t>
      </w:r>
      <w:r>
        <w:rPr>
          <w:rFonts w:ascii="Times New Roman" w:eastAsia="Times New Roman" w:hAnsi="Times New Roman" w:cs="Times New Roman"/>
        </w:rPr>
        <w:t xml:space="preserve">, </w:t>
      </w:r>
      <w:r>
        <w:rPr>
          <w:color w:val="BA2121"/>
        </w:rPr>
        <w:t>"root"</w:t>
      </w:r>
      <w:r>
        <w:rPr>
          <w:rFonts w:ascii="Times New Roman" w:eastAsia="Times New Roman" w:hAnsi="Times New Roman" w:cs="Times New Roman"/>
        </w:rPr>
        <w:t xml:space="preserve">, </w:t>
      </w:r>
      <w:r>
        <w:rPr>
          <w:color w:val="BA2121"/>
        </w:rPr>
        <w:t>"root"</w:t>
      </w:r>
      <w:r>
        <w:rPr>
          <w:rFonts w:ascii="Times New Roman" w:eastAsia="Times New Roman" w:hAnsi="Times New Roman" w:cs="Times New Roman"/>
        </w:rPr>
        <w:t xml:space="preserve">, </w:t>
      </w:r>
      <w:r>
        <w:rPr>
          <w:color w:val="BA2121"/>
        </w:rPr>
        <w:t>"bookingSystem"</w:t>
      </w:r>
      <w:r>
        <w:rPr>
          <w:rFonts w:ascii="Times New Roman" w:eastAsia="Times New Roman" w:hAnsi="Times New Roman" w:cs="Times New Roman"/>
        </w:rPr>
        <w:t>);</w:t>
      </w:r>
      <w:r>
        <w:t xml:space="preserve">”, replacing “root” and “root” with your username and password for your MYSQL server. You can also optionally change the name of the database (to something </w:t>
      </w:r>
      <w:r>
        <w:lastRenderedPageBreak/>
        <w:t>other than “bookingSystem”, although this must be kept the same throughout use or a new database will be created [and you won’t be able to use the site with existing data!]). This should make the booking system communicate with the MYSQL server. If the system cannot communicate with the MYSQL server, you will get the following error message when you access “</w:t>
      </w:r>
      <w:hyperlink r:id="rId135">
        <w:r>
          <w:rPr>
            <w:color w:val="1155CC"/>
            <w:u w:val="single"/>
          </w:rPr>
          <w:t>http://localhost/index.php</w:t>
        </w:r>
      </w:hyperlink>
      <w:r>
        <w:t>”: “Failed to communicate with the database. Please check the MYSQL credentials.”. If you don’t receive this error message, then the booking system has successfully been able to communicate with the MYSQL server!</w:t>
      </w:r>
    </w:p>
    <w:p w14:paraId="6FD7A920" w14:textId="77777777" w:rsidR="004450F7" w:rsidRDefault="004450F7" w:rsidP="004450F7"/>
    <w:p w14:paraId="3F80364C" w14:textId="77777777" w:rsidR="004450F7" w:rsidRDefault="004450F7" w:rsidP="004450F7">
      <w:r>
        <w:t>Next, you will have to set-up an administrator user to logon to the system to set everything up. You will first need to run “</w:t>
      </w:r>
      <w:hyperlink r:id="rId136">
        <w:r>
          <w:rPr>
            <w:color w:val="1155CC"/>
            <w:u w:val="single"/>
          </w:rPr>
          <w:t>http://localhost/index.php</w:t>
        </w:r>
      </w:hyperlink>
      <w:r>
        <w:t>” in a web browser once for the database for the system to be initialised.</w:t>
      </w:r>
    </w:p>
    <w:p w14:paraId="34AFDD3F" w14:textId="77777777" w:rsidR="004450F7" w:rsidRDefault="004450F7" w:rsidP="004450F7"/>
    <w:p w14:paraId="59C79958" w14:textId="77777777" w:rsidR="004450F7" w:rsidRDefault="004450F7" w:rsidP="004450F7">
      <w:r>
        <w:t>You will now need to access the MYSQL server’s databases using a software package called: “PHPMyAdmin”. This can be accessed by visiting “</w:t>
      </w:r>
      <w:hyperlink r:id="rId137">
        <w:r>
          <w:rPr>
            <w:color w:val="1155CC"/>
            <w:u w:val="single"/>
          </w:rPr>
          <w:t>http://localhost/phpmyadmin</w:t>
        </w:r>
      </w:hyperlink>
      <w:r>
        <w:t>” (and replacing “localhost” with the appropriate address). You can log into this software by using the MYSQL username and password that you set up earlier.</w:t>
      </w:r>
    </w:p>
    <w:p w14:paraId="5952AE8B" w14:textId="77777777" w:rsidR="004450F7" w:rsidRDefault="004450F7" w:rsidP="004450F7"/>
    <w:tbl>
      <w:tblPr>
        <w:tblStyle w:val="afffff8"/>
        <w:tblW w:w="4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tblGrid>
      <w:tr w:rsidR="004450F7" w14:paraId="7425ED70" w14:textId="77777777" w:rsidTr="00173E01">
        <w:trPr>
          <w:jc w:val="center"/>
        </w:trPr>
        <w:tc>
          <w:tcPr>
            <w:tcW w:w="4905" w:type="dxa"/>
            <w:tcMar>
              <w:top w:w="100" w:type="dxa"/>
              <w:left w:w="100" w:type="dxa"/>
              <w:bottom w:w="100" w:type="dxa"/>
              <w:right w:w="100" w:type="dxa"/>
            </w:tcMar>
          </w:tcPr>
          <w:p w14:paraId="53FEE1B6" w14:textId="77777777" w:rsidR="004450F7" w:rsidRDefault="004450F7" w:rsidP="00173E01">
            <w:pPr>
              <w:widowControl w:val="0"/>
              <w:spacing w:line="240" w:lineRule="auto"/>
            </w:pPr>
            <w:r>
              <w:rPr>
                <w:noProof/>
              </w:rPr>
              <w:lastRenderedPageBreak/>
              <w:drawing>
                <wp:inline distT="114300" distB="114300" distL="114300" distR="114300" wp14:anchorId="5BD9A33B" wp14:editId="4758081E">
                  <wp:extent cx="2909888" cy="3606824"/>
                  <wp:effectExtent l="0" t="0" r="0" b="0"/>
                  <wp:docPr id="1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8"/>
                          <a:srcRect l="54237"/>
                          <a:stretch>
                            <a:fillRect/>
                          </a:stretch>
                        </pic:blipFill>
                        <pic:spPr>
                          <a:xfrm>
                            <a:off x="0" y="0"/>
                            <a:ext cx="2909888" cy="3606824"/>
                          </a:xfrm>
                          <a:prstGeom prst="rect">
                            <a:avLst/>
                          </a:prstGeom>
                          <a:ln/>
                        </pic:spPr>
                      </pic:pic>
                    </a:graphicData>
                  </a:graphic>
                </wp:inline>
              </w:drawing>
            </w:r>
          </w:p>
        </w:tc>
      </w:tr>
      <w:tr w:rsidR="004450F7" w14:paraId="63FDEA55" w14:textId="77777777" w:rsidTr="00173E01">
        <w:trPr>
          <w:jc w:val="center"/>
        </w:trPr>
        <w:tc>
          <w:tcPr>
            <w:tcW w:w="4905" w:type="dxa"/>
            <w:tcMar>
              <w:top w:w="100" w:type="dxa"/>
              <w:left w:w="100" w:type="dxa"/>
              <w:bottom w:w="100" w:type="dxa"/>
              <w:right w:w="100" w:type="dxa"/>
            </w:tcMar>
          </w:tcPr>
          <w:p w14:paraId="6E12D839" w14:textId="77777777" w:rsidR="004450F7" w:rsidRDefault="004450F7" w:rsidP="00173E01">
            <w:pPr>
              <w:widowControl w:val="0"/>
              <w:spacing w:line="240" w:lineRule="auto"/>
              <w:jc w:val="center"/>
            </w:pPr>
            <w:r>
              <w:rPr>
                <w:i/>
              </w:rPr>
              <w:t>PHPMyAdmin welcome screen.</w:t>
            </w:r>
          </w:p>
        </w:tc>
      </w:tr>
    </w:tbl>
    <w:p w14:paraId="1F13A0D0" w14:textId="77777777" w:rsidR="004450F7" w:rsidRDefault="004450F7" w:rsidP="004450F7"/>
    <w:p w14:paraId="4F0D0E8C" w14:textId="77777777" w:rsidR="004450F7" w:rsidRDefault="004450F7" w:rsidP="004450F7">
      <w:r>
        <w:t>Once you have logged into PHPMyAdmin, you should be greeted with a screen looking something similar to the one below:</w:t>
      </w:r>
    </w:p>
    <w:p w14:paraId="42F3F989" w14:textId="77777777" w:rsidR="004450F7" w:rsidRDefault="004450F7" w:rsidP="004450F7"/>
    <w:p w14:paraId="24B8CD18" w14:textId="77777777" w:rsidR="004450F7" w:rsidRDefault="004450F7" w:rsidP="004450F7"/>
    <w:tbl>
      <w:tblPr>
        <w:tblStyle w:val="afffff9"/>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16DBB13F" w14:textId="77777777" w:rsidTr="00173E01">
        <w:tc>
          <w:tcPr>
            <w:tcW w:w="13958" w:type="dxa"/>
            <w:tcMar>
              <w:top w:w="100" w:type="dxa"/>
              <w:left w:w="100" w:type="dxa"/>
              <w:bottom w:w="100" w:type="dxa"/>
              <w:right w:w="100" w:type="dxa"/>
            </w:tcMar>
          </w:tcPr>
          <w:p w14:paraId="60A0E0C4" w14:textId="77777777" w:rsidR="004450F7" w:rsidRDefault="004450F7" w:rsidP="00173E01">
            <w:pPr>
              <w:widowControl w:val="0"/>
              <w:spacing w:line="240" w:lineRule="auto"/>
            </w:pPr>
            <w:r>
              <w:rPr>
                <w:noProof/>
              </w:rPr>
              <w:lastRenderedPageBreak/>
              <w:drawing>
                <wp:inline distT="114300" distB="114300" distL="114300" distR="114300" wp14:anchorId="173C4024" wp14:editId="7D75655D">
                  <wp:extent cx="8705850" cy="3632200"/>
                  <wp:effectExtent l="0" t="0" r="0" b="0"/>
                  <wp:docPr id="15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9"/>
                          <a:srcRect/>
                          <a:stretch>
                            <a:fillRect/>
                          </a:stretch>
                        </pic:blipFill>
                        <pic:spPr>
                          <a:xfrm>
                            <a:off x="0" y="0"/>
                            <a:ext cx="8705850" cy="3632200"/>
                          </a:xfrm>
                          <a:prstGeom prst="rect">
                            <a:avLst/>
                          </a:prstGeom>
                          <a:ln/>
                        </pic:spPr>
                      </pic:pic>
                    </a:graphicData>
                  </a:graphic>
                </wp:inline>
              </w:drawing>
            </w:r>
          </w:p>
        </w:tc>
      </w:tr>
      <w:tr w:rsidR="004450F7" w14:paraId="71497031" w14:textId="77777777" w:rsidTr="00173E01">
        <w:tc>
          <w:tcPr>
            <w:tcW w:w="13958" w:type="dxa"/>
            <w:tcMar>
              <w:top w:w="100" w:type="dxa"/>
              <w:left w:w="100" w:type="dxa"/>
              <w:bottom w:w="100" w:type="dxa"/>
              <w:right w:w="100" w:type="dxa"/>
            </w:tcMar>
          </w:tcPr>
          <w:p w14:paraId="052B82E6" w14:textId="77777777" w:rsidR="004450F7" w:rsidRDefault="004450F7" w:rsidP="00173E01">
            <w:pPr>
              <w:widowControl w:val="0"/>
              <w:spacing w:line="240" w:lineRule="auto"/>
              <w:jc w:val="center"/>
            </w:pPr>
            <w:r>
              <w:rPr>
                <w:i/>
              </w:rPr>
              <w:t>Introductory screen after logging into PHPMyAdmin.</w:t>
            </w:r>
          </w:p>
        </w:tc>
      </w:tr>
    </w:tbl>
    <w:p w14:paraId="2962024F" w14:textId="77777777" w:rsidR="004450F7" w:rsidRDefault="004450F7" w:rsidP="004450F7"/>
    <w:p w14:paraId="2FFF69F1" w14:textId="77777777" w:rsidR="004450F7" w:rsidRDefault="004450F7" w:rsidP="004450F7">
      <w:r>
        <w:t>As you can see, on the left-hand side there is a database called “bookingSystem”; this is the one we created earlier by running the page “</w:t>
      </w:r>
      <w:hyperlink r:id="rId140">
        <w:r>
          <w:rPr>
            <w:color w:val="1155CC"/>
            <w:u w:val="single"/>
          </w:rPr>
          <w:t>http://localhost/index.php</w:t>
        </w:r>
      </w:hyperlink>
      <w:r>
        <w:t>”. If the database “bookingSystem” does not exist in this screen, please try checking your MYSQL details and going through the initialisation process of “/var/www/html</w:t>
      </w:r>
      <w:r>
        <w:rPr>
          <w:u w:val="single"/>
        </w:rPr>
        <w:t>/includes/SQLDetails.php</w:t>
      </w:r>
      <w:r>
        <w:t>”.</w:t>
      </w:r>
    </w:p>
    <w:p w14:paraId="749002D6" w14:textId="77777777" w:rsidR="004450F7" w:rsidRDefault="004450F7" w:rsidP="004450F7"/>
    <w:p w14:paraId="53C9C619" w14:textId="77777777" w:rsidR="004450F7" w:rsidRDefault="004450F7" w:rsidP="004450F7">
      <w:r>
        <w:t xml:space="preserve">Don’t worry about the other databases; </w:t>
      </w:r>
      <w:r>
        <w:rPr>
          <w:b/>
        </w:rPr>
        <w:t>leave them alone</w:t>
      </w:r>
      <w:r>
        <w:t>.</w:t>
      </w:r>
    </w:p>
    <w:p w14:paraId="7EC19EBF" w14:textId="77777777" w:rsidR="004450F7" w:rsidRDefault="004450F7" w:rsidP="004450F7"/>
    <w:p w14:paraId="64F3F447" w14:textId="77777777" w:rsidR="004450F7" w:rsidRDefault="004450F7" w:rsidP="004450F7">
      <w:r>
        <w:t>If the database has appeared in PHPMyAdmin, click on “bookingSystem”; you should be greeted with a screen that looks like something similar to below:</w:t>
      </w:r>
    </w:p>
    <w:p w14:paraId="7DEF4166" w14:textId="77777777" w:rsidR="004450F7" w:rsidRDefault="004450F7" w:rsidP="004450F7"/>
    <w:tbl>
      <w:tblPr>
        <w:tblStyle w:val="afffffa"/>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28E7F0DD" w14:textId="77777777" w:rsidTr="00173E01">
        <w:tc>
          <w:tcPr>
            <w:tcW w:w="13958" w:type="dxa"/>
            <w:tcMar>
              <w:top w:w="100" w:type="dxa"/>
              <w:left w:w="100" w:type="dxa"/>
              <w:bottom w:w="100" w:type="dxa"/>
              <w:right w:w="100" w:type="dxa"/>
            </w:tcMar>
          </w:tcPr>
          <w:p w14:paraId="5EACDEB0" w14:textId="77777777" w:rsidR="004450F7" w:rsidRDefault="004450F7" w:rsidP="00173E01">
            <w:pPr>
              <w:widowControl w:val="0"/>
              <w:spacing w:line="240" w:lineRule="auto"/>
              <w:jc w:val="center"/>
            </w:pPr>
            <w:r>
              <w:rPr>
                <w:noProof/>
              </w:rPr>
              <w:drawing>
                <wp:inline distT="114300" distB="114300" distL="114300" distR="114300" wp14:anchorId="1BBE9B25" wp14:editId="7A52A5BE">
                  <wp:extent cx="8705850" cy="2844800"/>
                  <wp:effectExtent l="0" t="0" r="0" b="0"/>
                  <wp:docPr id="15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1"/>
                          <a:srcRect/>
                          <a:stretch>
                            <a:fillRect/>
                          </a:stretch>
                        </pic:blipFill>
                        <pic:spPr>
                          <a:xfrm>
                            <a:off x="0" y="0"/>
                            <a:ext cx="8705850" cy="2844800"/>
                          </a:xfrm>
                          <a:prstGeom prst="rect">
                            <a:avLst/>
                          </a:prstGeom>
                          <a:ln/>
                        </pic:spPr>
                      </pic:pic>
                    </a:graphicData>
                  </a:graphic>
                </wp:inline>
              </w:drawing>
            </w:r>
          </w:p>
        </w:tc>
      </w:tr>
      <w:tr w:rsidR="004450F7" w14:paraId="33487A31" w14:textId="77777777" w:rsidTr="00173E01">
        <w:tc>
          <w:tcPr>
            <w:tcW w:w="13958" w:type="dxa"/>
            <w:tcMar>
              <w:top w:w="100" w:type="dxa"/>
              <w:left w:w="100" w:type="dxa"/>
              <w:bottom w:w="100" w:type="dxa"/>
              <w:right w:w="100" w:type="dxa"/>
            </w:tcMar>
          </w:tcPr>
          <w:p w14:paraId="6510097A" w14:textId="77777777" w:rsidR="004450F7" w:rsidRDefault="004450F7" w:rsidP="00173E01">
            <w:pPr>
              <w:widowControl w:val="0"/>
              <w:spacing w:line="240" w:lineRule="auto"/>
              <w:jc w:val="center"/>
            </w:pPr>
            <w:r>
              <w:rPr>
                <w:i/>
              </w:rPr>
              <w:t>List of tables within the “bookingSystem” database.</w:t>
            </w:r>
          </w:p>
        </w:tc>
      </w:tr>
    </w:tbl>
    <w:p w14:paraId="7E8480B7" w14:textId="77777777" w:rsidR="004450F7" w:rsidRDefault="004450F7" w:rsidP="004450F7"/>
    <w:p w14:paraId="3C4AE14B" w14:textId="77777777" w:rsidR="004450F7" w:rsidRDefault="004450F7" w:rsidP="004450F7">
      <w:r>
        <w:t>You will now need to click on the “Users” table.</w:t>
      </w:r>
    </w:p>
    <w:p w14:paraId="1FB1DAFB" w14:textId="77777777" w:rsidR="004450F7" w:rsidRDefault="004450F7" w:rsidP="004450F7"/>
    <w:p w14:paraId="052A95C5" w14:textId="77777777" w:rsidR="004450F7" w:rsidRDefault="004450F7" w:rsidP="004450F7"/>
    <w:tbl>
      <w:tblPr>
        <w:tblStyle w:val="afffffb"/>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67E662AF" w14:textId="77777777" w:rsidTr="00173E01">
        <w:tc>
          <w:tcPr>
            <w:tcW w:w="13958" w:type="dxa"/>
            <w:tcMar>
              <w:top w:w="100" w:type="dxa"/>
              <w:left w:w="100" w:type="dxa"/>
              <w:bottom w:w="100" w:type="dxa"/>
              <w:right w:w="100" w:type="dxa"/>
            </w:tcMar>
          </w:tcPr>
          <w:p w14:paraId="4DC05E16" w14:textId="77777777" w:rsidR="004450F7" w:rsidRDefault="004450F7" w:rsidP="00173E01">
            <w:pPr>
              <w:widowControl w:val="0"/>
              <w:spacing w:line="240" w:lineRule="auto"/>
            </w:pPr>
            <w:r>
              <w:rPr>
                <w:noProof/>
              </w:rPr>
              <w:lastRenderedPageBreak/>
              <w:drawing>
                <wp:inline distT="114300" distB="114300" distL="114300" distR="114300" wp14:anchorId="4FAD58EB" wp14:editId="4839029E">
                  <wp:extent cx="8705850" cy="1790700"/>
                  <wp:effectExtent l="0" t="0" r="0" b="0"/>
                  <wp:docPr id="158"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42"/>
                          <a:srcRect/>
                          <a:stretch>
                            <a:fillRect/>
                          </a:stretch>
                        </pic:blipFill>
                        <pic:spPr>
                          <a:xfrm>
                            <a:off x="0" y="0"/>
                            <a:ext cx="8705850" cy="1790700"/>
                          </a:xfrm>
                          <a:prstGeom prst="rect">
                            <a:avLst/>
                          </a:prstGeom>
                          <a:ln/>
                        </pic:spPr>
                      </pic:pic>
                    </a:graphicData>
                  </a:graphic>
                </wp:inline>
              </w:drawing>
            </w:r>
          </w:p>
        </w:tc>
      </w:tr>
      <w:tr w:rsidR="004450F7" w14:paraId="0E7180C5" w14:textId="77777777" w:rsidTr="00173E01">
        <w:tc>
          <w:tcPr>
            <w:tcW w:w="13958" w:type="dxa"/>
            <w:tcMar>
              <w:top w:w="100" w:type="dxa"/>
              <w:left w:w="100" w:type="dxa"/>
              <w:bottom w:w="100" w:type="dxa"/>
              <w:right w:w="100" w:type="dxa"/>
            </w:tcMar>
          </w:tcPr>
          <w:p w14:paraId="0C64B49C" w14:textId="77777777" w:rsidR="004450F7" w:rsidRDefault="004450F7" w:rsidP="00173E01">
            <w:pPr>
              <w:widowControl w:val="0"/>
              <w:spacing w:line="240" w:lineRule="auto"/>
              <w:jc w:val="center"/>
            </w:pPr>
            <w:r>
              <w:rPr>
                <w:i/>
              </w:rPr>
              <w:t>After clicking on the “Users” table.</w:t>
            </w:r>
          </w:p>
        </w:tc>
      </w:tr>
    </w:tbl>
    <w:p w14:paraId="3365AC9B" w14:textId="77777777" w:rsidR="004450F7" w:rsidRDefault="004450F7" w:rsidP="004450F7"/>
    <w:p w14:paraId="5E9B8222" w14:textId="77777777" w:rsidR="004450F7" w:rsidRDefault="004450F7" w:rsidP="004450F7">
      <w:r>
        <w:t>You will now need to insert a User (your user for administrative purposes). Click on “Insert” on the top menu. You should get a screen like the one below:</w:t>
      </w:r>
    </w:p>
    <w:p w14:paraId="0EDC4BAA" w14:textId="77777777" w:rsidR="004450F7" w:rsidRDefault="004450F7" w:rsidP="004450F7"/>
    <w:p w14:paraId="344F6F28" w14:textId="77777777" w:rsidR="004450F7" w:rsidRDefault="004450F7" w:rsidP="004450F7"/>
    <w:tbl>
      <w:tblPr>
        <w:tblStyle w:val="afffffc"/>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4496F5B8" w14:textId="77777777" w:rsidTr="00173E01">
        <w:tc>
          <w:tcPr>
            <w:tcW w:w="13958" w:type="dxa"/>
            <w:tcMar>
              <w:top w:w="100" w:type="dxa"/>
              <w:left w:w="100" w:type="dxa"/>
              <w:bottom w:w="100" w:type="dxa"/>
              <w:right w:w="100" w:type="dxa"/>
            </w:tcMar>
          </w:tcPr>
          <w:p w14:paraId="6668266C" w14:textId="77777777" w:rsidR="004450F7" w:rsidRDefault="004450F7" w:rsidP="00173E01">
            <w:pPr>
              <w:widowControl w:val="0"/>
              <w:spacing w:line="240" w:lineRule="auto"/>
            </w:pPr>
            <w:r>
              <w:rPr>
                <w:noProof/>
              </w:rPr>
              <w:lastRenderedPageBreak/>
              <w:drawing>
                <wp:inline distT="114300" distB="114300" distL="114300" distR="114300" wp14:anchorId="4E2639AB" wp14:editId="2B7F3FE5">
                  <wp:extent cx="8705850" cy="4851400"/>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3"/>
                          <a:srcRect/>
                          <a:stretch>
                            <a:fillRect/>
                          </a:stretch>
                        </pic:blipFill>
                        <pic:spPr>
                          <a:xfrm>
                            <a:off x="0" y="0"/>
                            <a:ext cx="8705850" cy="4851400"/>
                          </a:xfrm>
                          <a:prstGeom prst="rect">
                            <a:avLst/>
                          </a:prstGeom>
                          <a:ln/>
                        </pic:spPr>
                      </pic:pic>
                    </a:graphicData>
                  </a:graphic>
                </wp:inline>
              </w:drawing>
            </w:r>
          </w:p>
        </w:tc>
      </w:tr>
      <w:tr w:rsidR="004450F7" w14:paraId="11B89F14" w14:textId="77777777" w:rsidTr="00173E01">
        <w:tc>
          <w:tcPr>
            <w:tcW w:w="13958" w:type="dxa"/>
            <w:tcMar>
              <w:top w:w="100" w:type="dxa"/>
              <w:left w:w="100" w:type="dxa"/>
              <w:bottom w:w="100" w:type="dxa"/>
              <w:right w:w="100" w:type="dxa"/>
            </w:tcMar>
          </w:tcPr>
          <w:p w14:paraId="6E5D70AD" w14:textId="77777777" w:rsidR="004450F7" w:rsidRDefault="004450F7" w:rsidP="00173E01">
            <w:pPr>
              <w:widowControl w:val="0"/>
              <w:spacing w:line="240" w:lineRule="auto"/>
              <w:jc w:val="center"/>
            </w:pPr>
            <w:r>
              <w:rPr>
                <w:i/>
              </w:rPr>
              <w:lastRenderedPageBreak/>
              <w:t>Screen for Inserting into “Users”.</w:t>
            </w:r>
          </w:p>
        </w:tc>
      </w:tr>
    </w:tbl>
    <w:p w14:paraId="72BB6A0D" w14:textId="77777777" w:rsidR="004450F7" w:rsidRDefault="004450F7" w:rsidP="004450F7"/>
    <w:p w14:paraId="1AE05FDF" w14:textId="77777777" w:rsidR="004450F7" w:rsidRDefault="004450F7" w:rsidP="004450F7">
      <w:r>
        <w:t>You will now need to fill in each data field in the top section of fields (only the top 6 boxes); if you want to, the emailAddress, firstName and lastName fields can be left blank (with the “Null” box checked), but the userID, password and userLevel fields must be filled in.</w:t>
      </w:r>
    </w:p>
    <w:p w14:paraId="2CCABE43" w14:textId="77777777" w:rsidR="004450F7" w:rsidRDefault="004450F7" w:rsidP="004450F7"/>
    <w:p w14:paraId="78F1D86B" w14:textId="77777777" w:rsidR="004450F7" w:rsidRDefault="004450F7" w:rsidP="004450F7">
      <w:r>
        <w:t>For the userID, pick something sensible that is between 1 and 20 characters long; I recommend a userID of at least 3 characters.</w:t>
      </w:r>
    </w:p>
    <w:p w14:paraId="71087708" w14:textId="77777777" w:rsidR="004450F7" w:rsidRDefault="004450F7" w:rsidP="004450F7"/>
    <w:p w14:paraId="6CCB58FA" w14:textId="77777777" w:rsidR="004450F7" w:rsidRDefault="004450F7" w:rsidP="004450F7">
      <w:r>
        <w:t>For someone called “Mickey Mouse”, a good userID may be something like “MMo” or “MiM” or “MMouse”.</w:t>
      </w:r>
    </w:p>
    <w:p w14:paraId="50215E63" w14:textId="77777777" w:rsidR="004450F7" w:rsidRDefault="004450F7" w:rsidP="004450F7"/>
    <w:p w14:paraId="2B2EE7A3" w14:textId="77777777" w:rsidR="004450F7" w:rsidRDefault="004450F7" w:rsidP="004450F7">
      <w:r>
        <w:t>The password is a bit trickier as it will have to involve you hashing a password. It is recommended that you use this website to hash your initial password: “</w:t>
      </w:r>
      <w:hyperlink r:id="rId144">
        <w:r>
          <w:rPr>
            <w:color w:val="1155CC"/>
            <w:u w:val="single"/>
          </w:rPr>
          <w:t>http://www.xorbin.com/tools/sha256-hash-calculator</w:t>
        </w:r>
      </w:hyperlink>
      <w:r>
        <w:t xml:space="preserve">”. </w:t>
      </w:r>
    </w:p>
    <w:p w14:paraId="417932BA" w14:textId="77777777" w:rsidR="004450F7" w:rsidRDefault="004450F7" w:rsidP="004450F7"/>
    <w:tbl>
      <w:tblPr>
        <w:tblStyle w:val="afffffd"/>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36DCE8E2" w14:textId="77777777" w:rsidTr="00173E01">
        <w:tc>
          <w:tcPr>
            <w:tcW w:w="13958" w:type="dxa"/>
            <w:tcMar>
              <w:top w:w="100" w:type="dxa"/>
              <w:left w:w="100" w:type="dxa"/>
              <w:bottom w:w="100" w:type="dxa"/>
              <w:right w:w="100" w:type="dxa"/>
            </w:tcMar>
          </w:tcPr>
          <w:p w14:paraId="619BF398" w14:textId="77777777" w:rsidR="004450F7" w:rsidRDefault="004450F7" w:rsidP="00173E01">
            <w:pPr>
              <w:widowControl w:val="0"/>
              <w:spacing w:line="240" w:lineRule="auto"/>
              <w:jc w:val="center"/>
            </w:pPr>
            <w:r>
              <w:rPr>
                <w:noProof/>
              </w:rPr>
              <w:lastRenderedPageBreak/>
              <w:drawing>
                <wp:inline distT="114300" distB="114300" distL="114300" distR="114300" wp14:anchorId="4BC307D0" wp14:editId="140F8551">
                  <wp:extent cx="7172325" cy="4352925"/>
                  <wp:effectExtent l="0" t="0" r="0" b="0"/>
                  <wp:docPr id="160" name="image203.png" descr="Capture.PNG"/>
                  <wp:cNvGraphicFramePr/>
                  <a:graphic xmlns:a="http://schemas.openxmlformats.org/drawingml/2006/main">
                    <a:graphicData uri="http://schemas.openxmlformats.org/drawingml/2006/picture">
                      <pic:pic xmlns:pic="http://schemas.openxmlformats.org/drawingml/2006/picture">
                        <pic:nvPicPr>
                          <pic:cNvPr id="0" name="image203.png" descr="Capture.PNG"/>
                          <pic:cNvPicPr preferRelativeResize="0"/>
                        </pic:nvPicPr>
                        <pic:blipFill>
                          <a:blip r:embed="rId145"/>
                          <a:srcRect l="347" r="347"/>
                          <a:stretch>
                            <a:fillRect/>
                          </a:stretch>
                        </pic:blipFill>
                        <pic:spPr>
                          <a:xfrm>
                            <a:off x="0" y="0"/>
                            <a:ext cx="7172325" cy="4352925"/>
                          </a:xfrm>
                          <a:prstGeom prst="rect">
                            <a:avLst/>
                          </a:prstGeom>
                          <a:ln/>
                        </pic:spPr>
                      </pic:pic>
                    </a:graphicData>
                  </a:graphic>
                </wp:inline>
              </w:drawing>
            </w:r>
          </w:p>
        </w:tc>
      </w:tr>
      <w:tr w:rsidR="004450F7" w14:paraId="2BD16073" w14:textId="77777777" w:rsidTr="00173E01">
        <w:tc>
          <w:tcPr>
            <w:tcW w:w="13958" w:type="dxa"/>
            <w:tcMar>
              <w:top w:w="100" w:type="dxa"/>
              <w:left w:w="100" w:type="dxa"/>
              <w:bottom w:w="100" w:type="dxa"/>
              <w:right w:w="100" w:type="dxa"/>
            </w:tcMar>
          </w:tcPr>
          <w:p w14:paraId="53DEF7B3" w14:textId="77777777" w:rsidR="004450F7" w:rsidRDefault="004450F7" w:rsidP="00173E01">
            <w:pPr>
              <w:widowControl w:val="0"/>
              <w:spacing w:line="240" w:lineRule="auto"/>
              <w:jc w:val="center"/>
            </w:pPr>
            <w:r>
              <w:rPr>
                <w:i/>
              </w:rPr>
              <w:t>Example hashed password if your userID was “MMouse” and your password was “password”.</w:t>
            </w:r>
          </w:p>
        </w:tc>
      </w:tr>
    </w:tbl>
    <w:p w14:paraId="1A6DEE20" w14:textId="77777777" w:rsidR="004450F7" w:rsidRDefault="004450F7" w:rsidP="004450F7"/>
    <w:p w14:paraId="06550D02" w14:textId="77777777" w:rsidR="004450F7" w:rsidRDefault="004450F7" w:rsidP="004450F7">
      <w:r>
        <w:t xml:space="preserve">Notice that the </w:t>
      </w:r>
      <w:r>
        <w:rPr>
          <w:b/>
        </w:rPr>
        <w:t>user ID has to be capitalised</w:t>
      </w:r>
      <w:r>
        <w:t>.</w:t>
      </w:r>
    </w:p>
    <w:p w14:paraId="07E0AEDE" w14:textId="77777777" w:rsidR="004450F7" w:rsidRDefault="004450F7" w:rsidP="004450F7"/>
    <w:p w14:paraId="51A12369" w14:textId="77777777" w:rsidR="004450F7" w:rsidRDefault="004450F7" w:rsidP="004450F7">
      <w:r>
        <w:t>You will now need to copy the hashed password (the part highlighted in blue above) and paste it into the password field on PHPMyAdmin.</w:t>
      </w:r>
    </w:p>
    <w:p w14:paraId="2DD845CB" w14:textId="77777777" w:rsidR="004450F7" w:rsidRDefault="004450F7" w:rsidP="004450F7"/>
    <w:p w14:paraId="5CFA3DA2" w14:textId="77777777" w:rsidR="004450F7" w:rsidRDefault="004450F7" w:rsidP="004450F7">
      <w:r>
        <w:t>For the userLevel, you should enter the number “3”, without the quotes (as you will be an administrator).</w:t>
      </w:r>
    </w:p>
    <w:p w14:paraId="071B553C" w14:textId="77777777" w:rsidR="004450F7" w:rsidRDefault="004450F7" w:rsidP="004450F7"/>
    <w:p w14:paraId="3EA1890F" w14:textId="77777777" w:rsidR="004450F7" w:rsidRDefault="004450F7" w:rsidP="004450F7">
      <w:r>
        <w:t>Your details should look something similar to those below:</w:t>
      </w:r>
    </w:p>
    <w:p w14:paraId="5613C902" w14:textId="77777777" w:rsidR="004450F7" w:rsidRDefault="004450F7" w:rsidP="004450F7"/>
    <w:p w14:paraId="50133348" w14:textId="77777777" w:rsidR="004450F7" w:rsidRDefault="004450F7" w:rsidP="004450F7"/>
    <w:tbl>
      <w:tblPr>
        <w:tblStyle w:val="afffffe"/>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108F6977" w14:textId="77777777" w:rsidTr="00173E01">
        <w:tc>
          <w:tcPr>
            <w:tcW w:w="13958" w:type="dxa"/>
            <w:tcMar>
              <w:top w:w="100" w:type="dxa"/>
              <w:left w:w="100" w:type="dxa"/>
              <w:bottom w:w="100" w:type="dxa"/>
              <w:right w:w="100" w:type="dxa"/>
            </w:tcMar>
          </w:tcPr>
          <w:p w14:paraId="0BA33E08" w14:textId="77777777" w:rsidR="004450F7" w:rsidRDefault="004450F7" w:rsidP="00173E01">
            <w:pPr>
              <w:widowControl w:val="0"/>
              <w:spacing w:line="240" w:lineRule="auto"/>
              <w:jc w:val="center"/>
            </w:pPr>
            <w:r>
              <w:rPr>
                <w:noProof/>
              </w:rPr>
              <w:lastRenderedPageBreak/>
              <w:drawing>
                <wp:inline distT="114300" distB="114300" distL="114300" distR="114300" wp14:anchorId="327A243B" wp14:editId="12CCC0EE">
                  <wp:extent cx="8705850" cy="4864100"/>
                  <wp:effectExtent l="0" t="0" r="0" b="0"/>
                  <wp:docPr id="161" name="image116.png" descr="Capture.PNG"/>
                  <wp:cNvGraphicFramePr/>
                  <a:graphic xmlns:a="http://schemas.openxmlformats.org/drawingml/2006/main">
                    <a:graphicData uri="http://schemas.openxmlformats.org/drawingml/2006/picture">
                      <pic:pic xmlns:pic="http://schemas.openxmlformats.org/drawingml/2006/picture">
                        <pic:nvPicPr>
                          <pic:cNvPr id="0" name="image116.png" descr="Capture.PNG"/>
                          <pic:cNvPicPr preferRelativeResize="0"/>
                        </pic:nvPicPr>
                        <pic:blipFill>
                          <a:blip r:embed="rId146"/>
                          <a:srcRect l="294" r="294"/>
                          <a:stretch>
                            <a:fillRect/>
                          </a:stretch>
                        </pic:blipFill>
                        <pic:spPr>
                          <a:xfrm>
                            <a:off x="0" y="0"/>
                            <a:ext cx="8705850" cy="4864100"/>
                          </a:xfrm>
                          <a:prstGeom prst="rect">
                            <a:avLst/>
                          </a:prstGeom>
                          <a:ln/>
                        </pic:spPr>
                      </pic:pic>
                    </a:graphicData>
                  </a:graphic>
                </wp:inline>
              </w:drawing>
            </w:r>
          </w:p>
        </w:tc>
      </w:tr>
      <w:tr w:rsidR="004450F7" w14:paraId="33D8DE16" w14:textId="77777777" w:rsidTr="00173E01">
        <w:tc>
          <w:tcPr>
            <w:tcW w:w="13958" w:type="dxa"/>
            <w:tcMar>
              <w:top w:w="100" w:type="dxa"/>
              <w:left w:w="100" w:type="dxa"/>
              <w:bottom w:w="100" w:type="dxa"/>
              <w:right w:w="100" w:type="dxa"/>
            </w:tcMar>
          </w:tcPr>
          <w:p w14:paraId="68CDA251" w14:textId="77777777" w:rsidR="004450F7" w:rsidRDefault="004450F7" w:rsidP="00173E01">
            <w:pPr>
              <w:widowControl w:val="0"/>
              <w:spacing w:line="240" w:lineRule="auto"/>
              <w:jc w:val="center"/>
            </w:pPr>
            <w:r>
              <w:rPr>
                <w:i/>
              </w:rPr>
              <w:lastRenderedPageBreak/>
              <w:t>Example inputted data.</w:t>
            </w:r>
          </w:p>
        </w:tc>
      </w:tr>
    </w:tbl>
    <w:p w14:paraId="21CCB19C" w14:textId="77777777" w:rsidR="004450F7" w:rsidRDefault="004450F7" w:rsidP="004450F7"/>
    <w:p w14:paraId="44C66951" w14:textId="77777777" w:rsidR="004450F7" w:rsidRDefault="004450F7" w:rsidP="004450F7">
      <w:r>
        <w:t>You should now click the “Go” button that is directly below the data fields that you have just filled in (the one that is highlighted below).</w:t>
      </w:r>
    </w:p>
    <w:p w14:paraId="0AC31262" w14:textId="77777777" w:rsidR="004450F7" w:rsidRDefault="004450F7" w:rsidP="004450F7"/>
    <w:p w14:paraId="78A4F7CA" w14:textId="77777777" w:rsidR="004450F7" w:rsidRDefault="004450F7" w:rsidP="004450F7"/>
    <w:tbl>
      <w:tblPr>
        <w:tblStyle w:val="affffff"/>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319B9C05" w14:textId="77777777" w:rsidTr="00173E01">
        <w:tc>
          <w:tcPr>
            <w:tcW w:w="13958" w:type="dxa"/>
            <w:tcMar>
              <w:top w:w="100" w:type="dxa"/>
              <w:left w:w="100" w:type="dxa"/>
              <w:bottom w:w="100" w:type="dxa"/>
              <w:right w:w="100" w:type="dxa"/>
            </w:tcMar>
          </w:tcPr>
          <w:p w14:paraId="6BC2F771" w14:textId="77777777" w:rsidR="004450F7" w:rsidRDefault="004450F7" w:rsidP="00173E01">
            <w:pPr>
              <w:widowControl w:val="0"/>
              <w:spacing w:line="240" w:lineRule="auto"/>
              <w:jc w:val="center"/>
            </w:pPr>
            <w:r>
              <w:rPr>
                <w:noProof/>
              </w:rPr>
              <w:drawing>
                <wp:inline distT="114300" distB="114300" distL="114300" distR="114300" wp14:anchorId="5412279A" wp14:editId="5786212D">
                  <wp:extent cx="7810500" cy="2990850"/>
                  <wp:effectExtent l="0" t="0" r="0" b="0"/>
                  <wp:docPr id="162" name="image188.png" descr="Capture.PNG"/>
                  <wp:cNvGraphicFramePr/>
                  <a:graphic xmlns:a="http://schemas.openxmlformats.org/drawingml/2006/main">
                    <a:graphicData uri="http://schemas.openxmlformats.org/drawingml/2006/picture">
                      <pic:pic xmlns:pic="http://schemas.openxmlformats.org/drawingml/2006/picture">
                        <pic:nvPicPr>
                          <pic:cNvPr id="0" name="image188.png" descr="Capture.PNG"/>
                          <pic:cNvPicPr preferRelativeResize="0"/>
                        </pic:nvPicPr>
                        <pic:blipFill>
                          <a:blip r:embed="rId147"/>
                          <a:srcRect t="291" b="291"/>
                          <a:stretch>
                            <a:fillRect/>
                          </a:stretch>
                        </pic:blipFill>
                        <pic:spPr>
                          <a:xfrm>
                            <a:off x="0" y="0"/>
                            <a:ext cx="7810500" cy="2990850"/>
                          </a:xfrm>
                          <a:prstGeom prst="rect">
                            <a:avLst/>
                          </a:prstGeom>
                          <a:ln/>
                        </pic:spPr>
                      </pic:pic>
                    </a:graphicData>
                  </a:graphic>
                </wp:inline>
              </w:drawing>
            </w:r>
          </w:p>
        </w:tc>
      </w:tr>
      <w:tr w:rsidR="004450F7" w14:paraId="28FE7F8E" w14:textId="77777777" w:rsidTr="00173E01">
        <w:tc>
          <w:tcPr>
            <w:tcW w:w="13958" w:type="dxa"/>
            <w:tcMar>
              <w:top w:w="100" w:type="dxa"/>
              <w:left w:w="100" w:type="dxa"/>
              <w:bottom w:w="100" w:type="dxa"/>
              <w:right w:w="100" w:type="dxa"/>
            </w:tcMar>
          </w:tcPr>
          <w:p w14:paraId="39BD29EF" w14:textId="77777777" w:rsidR="004450F7" w:rsidRDefault="004450F7" w:rsidP="00173E01">
            <w:pPr>
              <w:widowControl w:val="0"/>
              <w:spacing w:line="240" w:lineRule="auto"/>
              <w:jc w:val="center"/>
            </w:pPr>
            <w:r>
              <w:rPr>
                <w:i/>
              </w:rPr>
              <w:t>Zoomed in example of the filled in data fields.</w:t>
            </w:r>
          </w:p>
        </w:tc>
      </w:tr>
    </w:tbl>
    <w:p w14:paraId="46703A3C" w14:textId="77777777" w:rsidR="004450F7" w:rsidRDefault="004450F7" w:rsidP="004450F7"/>
    <w:p w14:paraId="5A76ECDB" w14:textId="77777777" w:rsidR="004450F7" w:rsidRDefault="004450F7" w:rsidP="004450F7">
      <w:r>
        <w:t>After you have clicked the “Go” button, you should see a screen like below:</w:t>
      </w:r>
    </w:p>
    <w:p w14:paraId="1F697E54" w14:textId="77777777" w:rsidR="004450F7" w:rsidRDefault="004450F7" w:rsidP="004450F7"/>
    <w:p w14:paraId="2D201E27" w14:textId="77777777" w:rsidR="004450F7" w:rsidRDefault="004450F7" w:rsidP="004450F7"/>
    <w:tbl>
      <w:tblPr>
        <w:tblStyle w:val="affffff0"/>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8"/>
      </w:tblGrid>
      <w:tr w:rsidR="004450F7" w14:paraId="3E4DCEA4" w14:textId="77777777" w:rsidTr="00173E01">
        <w:tc>
          <w:tcPr>
            <w:tcW w:w="13958" w:type="dxa"/>
            <w:tcMar>
              <w:top w:w="100" w:type="dxa"/>
              <w:left w:w="100" w:type="dxa"/>
              <w:bottom w:w="100" w:type="dxa"/>
              <w:right w:w="100" w:type="dxa"/>
            </w:tcMar>
          </w:tcPr>
          <w:p w14:paraId="44319C81" w14:textId="77777777" w:rsidR="004450F7" w:rsidRDefault="004450F7" w:rsidP="00173E01">
            <w:pPr>
              <w:widowControl w:val="0"/>
              <w:spacing w:line="240" w:lineRule="auto"/>
              <w:jc w:val="center"/>
            </w:pPr>
            <w:r>
              <w:rPr>
                <w:noProof/>
              </w:rPr>
              <w:lastRenderedPageBreak/>
              <w:drawing>
                <wp:inline distT="114300" distB="114300" distL="114300" distR="114300" wp14:anchorId="4FB39A35" wp14:editId="382FBB72">
                  <wp:extent cx="8705850" cy="4000500"/>
                  <wp:effectExtent l="0" t="0" r="0" b="0"/>
                  <wp:docPr id="163" name="image178.png" descr="Capture.PNG"/>
                  <wp:cNvGraphicFramePr/>
                  <a:graphic xmlns:a="http://schemas.openxmlformats.org/drawingml/2006/main">
                    <a:graphicData uri="http://schemas.openxmlformats.org/drawingml/2006/picture">
                      <pic:pic xmlns:pic="http://schemas.openxmlformats.org/drawingml/2006/picture">
                        <pic:nvPicPr>
                          <pic:cNvPr id="0" name="image178.png" descr="Capture.PNG"/>
                          <pic:cNvPicPr preferRelativeResize="0"/>
                        </pic:nvPicPr>
                        <pic:blipFill>
                          <a:blip r:embed="rId148"/>
                          <a:srcRect t="8574" b="8574"/>
                          <a:stretch>
                            <a:fillRect/>
                          </a:stretch>
                        </pic:blipFill>
                        <pic:spPr>
                          <a:xfrm>
                            <a:off x="0" y="0"/>
                            <a:ext cx="8705850" cy="4000500"/>
                          </a:xfrm>
                          <a:prstGeom prst="rect">
                            <a:avLst/>
                          </a:prstGeom>
                          <a:ln/>
                        </pic:spPr>
                      </pic:pic>
                    </a:graphicData>
                  </a:graphic>
                </wp:inline>
              </w:drawing>
            </w:r>
          </w:p>
        </w:tc>
      </w:tr>
      <w:tr w:rsidR="004450F7" w14:paraId="116F8FCF" w14:textId="77777777" w:rsidTr="00173E01">
        <w:tc>
          <w:tcPr>
            <w:tcW w:w="13958" w:type="dxa"/>
            <w:tcMar>
              <w:top w:w="100" w:type="dxa"/>
              <w:left w:w="100" w:type="dxa"/>
              <w:bottom w:w="100" w:type="dxa"/>
              <w:right w:w="100" w:type="dxa"/>
            </w:tcMar>
          </w:tcPr>
          <w:p w14:paraId="49FD31E2" w14:textId="77777777" w:rsidR="004450F7" w:rsidRDefault="004450F7" w:rsidP="00173E01">
            <w:pPr>
              <w:widowControl w:val="0"/>
              <w:spacing w:line="240" w:lineRule="auto"/>
              <w:jc w:val="center"/>
            </w:pPr>
            <w:r>
              <w:rPr>
                <w:i/>
              </w:rPr>
              <w:t>Screen showing the success message after adding first user to the system.</w:t>
            </w:r>
          </w:p>
        </w:tc>
      </w:tr>
    </w:tbl>
    <w:p w14:paraId="7FECB077" w14:textId="77777777" w:rsidR="004450F7" w:rsidRDefault="004450F7" w:rsidP="004450F7"/>
    <w:p w14:paraId="363AD53E" w14:textId="77777777" w:rsidR="004450F7" w:rsidRDefault="004450F7" w:rsidP="004450F7">
      <w:r>
        <w:t>You should now be able to login to the system by visiting “</w:t>
      </w:r>
      <w:hyperlink r:id="rId149">
        <w:r>
          <w:rPr>
            <w:color w:val="1155CC"/>
            <w:u w:val="single"/>
          </w:rPr>
          <w:t>http://localhost/login.php</w:t>
        </w:r>
      </w:hyperlink>
      <w:r>
        <w:t>” and entering “MMouse” as the user ID and “password” as the password.</w:t>
      </w:r>
    </w:p>
    <w:p w14:paraId="0A1389DD" w14:textId="77777777" w:rsidR="004450F7" w:rsidRDefault="004450F7" w:rsidP="004450F7"/>
    <w:p w14:paraId="2A9C8AB3" w14:textId="77777777" w:rsidR="004450F7" w:rsidRDefault="004450F7" w:rsidP="004450F7"/>
    <w:tbl>
      <w:tblPr>
        <w:tblStyle w:val="affffff1"/>
        <w:tblW w:w="13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70"/>
        <w:gridCol w:w="7965"/>
      </w:tblGrid>
      <w:tr w:rsidR="004450F7" w14:paraId="54BF14C3" w14:textId="77777777" w:rsidTr="00173E01">
        <w:trPr>
          <w:jc w:val="center"/>
        </w:trPr>
        <w:tc>
          <w:tcPr>
            <w:tcW w:w="5970" w:type="dxa"/>
            <w:tcMar>
              <w:top w:w="100" w:type="dxa"/>
              <w:left w:w="100" w:type="dxa"/>
              <w:bottom w:w="100" w:type="dxa"/>
              <w:right w:w="100" w:type="dxa"/>
            </w:tcMar>
          </w:tcPr>
          <w:p w14:paraId="5281BD55" w14:textId="77777777" w:rsidR="004450F7" w:rsidRDefault="004450F7" w:rsidP="00173E01">
            <w:pPr>
              <w:widowControl w:val="0"/>
              <w:spacing w:line="240" w:lineRule="auto"/>
              <w:jc w:val="center"/>
            </w:pPr>
            <w:r>
              <w:rPr>
                <w:noProof/>
              </w:rPr>
              <w:drawing>
                <wp:inline distT="114300" distB="114300" distL="114300" distR="114300" wp14:anchorId="1A36D63D" wp14:editId="44C5A31F">
                  <wp:extent cx="3076575" cy="2381147"/>
                  <wp:effectExtent l="0" t="0" r="0" b="0"/>
                  <wp:docPr id="16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0"/>
                          <a:srcRect/>
                          <a:stretch>
                            <a:fillRect/>
                          </a:stretch>
                        </pic:blipFill>
                        <pic:spPr>
                          <a:xfrm>
                            <a:off x="0" y="0"/>
                            <a:ext cx="3076575" cy="2381147"/>
                          </a:xfrm>
                          <a:prstGeom prst="rect">
                            <a:avLst/>
                          </a:prstGeom>
                          <a:ln/>
                        </pic:spPr>
                      </pic:pic>
                    </a:graphicData>
                  </a:graphic>
                </wp:inline>
              </w:drawing>
            </w:r>
          </w:p>
        </w:tc>
        <w:tc>
          <w:tcPr>
            <w:tcW w:w="7965" w:type="dxa"/>
            <w:tcMar>
              <w:top w:w="100" w:type="dxa"/>
              <w:left w:w="100" w:type="dxa"/>
              <w:bottom w:w="100" w:type="dxa"/>
              <w:right w:w="100" w:type="dxa"/>
            </w:tcMar>
          </w:tcPr>
          <w:p w14:paraId="56494A95" w14:textId="77777777" w:rsidR="004450F7" w:rsidRDefault="004450F7" w:rsidP="00173E01">
            <w:pPr>
              <w:widowControl w:val="0"/>
              <w:spacing w:line="240" w:lineRule="auto"/>
              <w:jc w:val="center"/>
            </w:pPr>
            <w:r>
              <w:rPr>
                <w:noProof/>
              </w:rPr>
              <w:drawing>
                <wp:inline distT="114300" distB="114300" distL="114300" distR="114300" wp14:anchorId="6D0FC89B" wp14:editId="118FD52D">
                  <wp:extent cx="4910138" cy="1176193"/>
                  <wp:effectExtent l="0" t="0" r="0" b="0"/>
                  <wp:docPr id="1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1"/>
                          <a:srcRect/>
                          <a:stretch>
                            <a:fillRect/>
                          </a:stretch>
                        </pic:blipFill>
                        <pic:spPr>
                          <a:xfrm>
                            <a:off x="0" y="0"/>
                            <a:ext cx="4910138" cy="1176193"/>
                          </a:xfrm>
                          <a:prstGeom prst="rect">
                            <a:avLst/>
                          </a:prstGeom>
                          <a:ln/>
                        </pic:spPr>
                      </pic:pic>
                    </a:graphicData>
                  </a:graphic>
                </wp:inline>
              </w:drawing>
            </w:r>
          </w:p>
        </w:tc>
      </w:tr>
      <w:tr w:rsidR="004450F7" w14:paraId="4244A798" w14:textId="77777777" w:rsidTr="00173E01">
        <w:trPr>
          <w:trHeight w:val="420"/>
          <w:jc w:val="center"/>
        </w:trPr>
        <w:tc>
          <w:tcPr>
            <w:tcW w:w="13935" w:type="dxa"/>
            <w:gridSpan w:val="2"/>
            <w:tcMar>
              <w:top w:w="100" w:type="dxa"/>
              <w:left w:w="100" w:type="dxa"/>
              <w:bottom w:w="100" w:type="dxa"/>
              <w:right w:w="100" w:type="dxa"/>
            </w:tcMar>
          </w:tcPr>
          <w:p w14:paraId="418C667D" w14:textId="77777777" w:rsidR="004450F7" w:rsidRDefault="004450F7" w:rsidP="00173E01">
            <w:pPr>
              <w:widowControl w:val="0"/>
              <w:spacing w:line="240" w:lineRule="auto"/>
              <w:jc w:val="center"/>
            </w:pPr>
            <w:r>
              <w:rPr>
                <w:i/>
              </w:rPr>
              <w:t>Screens showing the login for “MMouse” and “password” working successfully.</w:t>
            </w:r>
          </w:p>
        </w:tc>
      </w:tr>
    </w:tbl>
    <w:p w14:paraId="5EDE586B" w14:textId="77777777" w:rsidR="004450F7" w:rsidRDefault="004450F7" w:rsidP="004450F7"/>
    <w:p w14:paraId="12F2F7C9" w14:textId="46119B83" w:rsidR="004450F7" w:rsidRDefault="004450F7" w:rsidP="004450F7">
      <w:r>
        <w:t xml:space="preserve">Once the first login has been made, it is very easy to add more users (see the next section </w:t>
      </w:r>
      <w:r w:rsidR="00E653F9">
        <w:t>(</w:t>
      </w:r>
      <w:r w:rsidR="00053790">
        <w:t xml:space="preserve">section </w:t>
      </w:r>
      <w:hyperlink w:anchor="_Points_of_Data" w:history="1">
        <w:r w:rsidR="00E653F9" w:rsidRPr="00E653F9">
          <w:rPr>
            <w:rStyle w:val="Hyperlink"/>
          </w:rPr>
          <w:t>H.2.3</w:t>
        </w:r>
      </w:hyperlink>
      <w:r w:rsidR="00053790">
        <w:t>, page y</w:t>
      </w:r>
      <w:r w:rsidR="00E653F9">
        <w:t xml:space="preserve">) </w:t>
      </w:r>
      <w:r>
        <w:t>for details on how to do this).</w:t>
      </w:r>
    </w:p>
    <w:p w14:paraId="0E18979D" w14:textId="77777777" w:rsidR="004450F7" w:rsidRDefault="004450F7" w:rsidP="004450F7"/>
    <w:p w14:paraId="607D2159" w14:textId="77777777" w:rsidR="004450F7" w:rsidRDefault="004450F7" w:rsidP="004450F7">
      <w:r>
        <w:t xml:space="preserve">If you are still having difficulty with the login procedure, please email </w:t>
      </w:r>
      <w:hyperlink r:id="rId152">
        <w:r>
          <w:rPr>
            <w:color w:val="1155CC"/>
            <w:u w:val="single"/>
          </w:rPr>
          <w:t>adam@adamblakey.co.uk</w:t>
        </w:r>
      </w:hyperlink>
      <w:r>
        <w:t xml:space="preserve">, and I will do my best to help. </w:t>
      </w:r>
    </w:p>
    <w:p w14:paraId="3B753FD4" w14:textId="77777777" w:rsidR="004450F7" w:rsidRDefault="004450F7" w:rsidP="004450F7">
      <w:pPr>
        <w:pStyle w:val="Heading2"/>
        <w:contextualSpacing w:val="0"/>
      </w:pPr>
      <w:bookmarkStart w:id="415" w:name="_Toc448908103"/>
      <w:r>
        <w:t>Detailed Description of the Use of the Full System</w:t>
      </w:r>
      <w:bookmarkEnd w:id="415"/>
    </w:p>
    <w:p w14:paraId="1C1E8275" w14:textId="77777777" w:rsidR="004450F7" w:rsidRDefault="004450F7" w:rsidP="004450F7">
      <w:pPr>
        <w:pStyle w:val="Heading3"/>
        <w:contextualSpacing w:val="0"/>
      </w:pPr>
      <w:bookmarkStart w:id="416" w:name="_Toc448908104"/>
      <w:r>
        <w:t>Types of Error Messages</w:t>
      </w:r>
      <w:bookmarkEnd w:id="416"/>
    </w:p>
    <w:p w14:paraId="597F7F32" w14:textId="77777777" w:rsidR="004450F7" w:rsidRDefault="004450F7" w:rsidP="004450F7">
      <w:r>
        <w:t>You may experience several errors when using the system on a day-to-day basis. One kind of error that you may experience is a set of errors like the one below. Notice also that the event failed to insert because an event name wasn’t given.</w:t>
      </w:r>
    </w:p>
    <w:p w14:paraId="0B3F7FF4" w14:textId="77777777" w:rsidR="004450F7" w:rsidRDefault="004450F7" w:rsidP="004450F7"/>
    <w:tbl>
      <w:tblPr>
        <w:tblStyle w:val="affffff2"/>
        <w:tblW w:w="107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5"/>
      </w:tblGrid>
      <w:tr w:rsidR="004450F7" w14:paraId="41622A71" w14:textId="77777777" w:rsidTr="00173E01">
        <w:trPr>
          <w:jc w:val="center"/>
        </w:trPr>
        <w:tc>
          <w:tcPr>
            <w:tcW w:w="10785" w:type="dxa"/>
            <w:tcMar>
              <w:top w:w="100" w:type="dxa"/>
              <w:left w:w="100" w:type="dxa"/>
              <w:bottom w:w="100" w:type="dxa"/>
              <w:right w:w="100" w:type="dxa"/>
            </w:tcMar>
          </w:tcPr>
          <w:p w14:paraId="1E1C5E81" w14:textId="77777777" w:rsidR="004450F7" w:rsidRDefault="004450F7" w:rsidP="00173E01">
            <w:pPr>
              <w:widowControl w:val="0"/>
              <w:spacing w:line="240" w:lineRule="auto"/>
              <w:jc w:val="center"/>
            </w:pPr>
            <w:r>
              <w:rPr>
                <w:noProof/>
              </w:rPr>
              <w:lastRenderedPageBreak/>
              <w:drawing>
                <wp:inline distT="114300" distB="114300" distL="114300" distR="114300" wp14:anchorId="55F1E45B" wp14:editId="3BD25C10">
                  <wp:extent cx="6487264" cy="5453063"/>
                  <wp:effectExtent l="0" t="0" r="0" b="0"/>
                  <wp:docPr id="166" name="image183.png" descr="Capture.PNG"/>
                  <wp:cNvGraphicFramePr/>
                  <a:graphic xmlns:a="http://schemas.openxmlformats.org/drawingml/2006/main">
                    <a:graphicData uri="http://schemas.openxmlformats.org/drawingml/2006/picture">
                      <pic:pic xmlns:pic="http://schemas.openxmlformats.org/drawingml/2006/picture">
                        <pic:nvPicPr>
                          <pic:cNvPr id="0" name="image183.png" descr="Capture.PNG"/>
                          <pic:cNvPicPr preferRelativeResize="0"/>
                        </pic:nvPicPr>
                        <pic:blipFill>
                          <a:blip r:embed="rId153"/>
                          <a:srcRect t="80" b="80"/>
                          <a:stretch>
                            <a:fillRect/>
                          </a:stretch>
                        </pic:blipFill>
                        <pic:spPr>
                          <a:xfrm>
                            <a:off x="0" y="0"/>
                            <a:ext cx="6487264" cy="5453063"/>
                          </a:xfrm>
                          <a:prstGeom prst="rect">
                            <a:avLst/>
                          </a:prstGeom>
                          <a:ln/>
                        </pic:spPr>
                      </pic:pic>
                    </a:graphicData>
                  </a:graphic>
                </wp:inline>
              </w:drawing>
            </w:r>
          </w:p>
        </w:tc>
      </w:tr>
      <w:tr w:rsidR="004450F7" w14:paraId="07BCA7DF" w14:textId="77777777" w:rsidTr="00173E01">
        <w:trPr>
          <w:jc w:val="center"/>
        </w:trPr>
        <w:tc>
          <w:tcPr>
            <w:tcW w:w="10785" w:type="dxa"/>
            <w:tcMar>
              <w:top w:w="100" w:type="dxa"/>
              <w:left w:w="100" w:type="dxa"/>
              <w:bottom w:w="100" w:type="dxa"/>
              <w:right w:w="100" w:type="dxa"/>
            </w:tcMar>
          </w:tcPr>
          <w:p w14:paraId="6E031800" w14:textId="77777777" w:rsidR="004450F7" w:rsidRDefault="004450F7" w:rsidP="00173E01">
            <w:pPr>
              <w:widowControl w:val="0"/>
              <w:spacing w:line="240" w:lineRule="auto"/>
              <w:jc w:val="center"/>
            </w:pPr>
            <w:r>
              <w:rPr>
                <w:i/>
              </w:rPr>
              <w:lastRenderedPageBreak/>
              <w:t>Screen showing an error where the user hasn’t entered the event name.</w:t>
            </w:r>
          </w:p>
        </w:tc>
      </w:tr>
    </w:tbl>
    <w:p w14:paraId="6B80D0D4" w14:textId="77777777" w:rsidR="004450F7" w:rsidRDefault="004450F7" w:rsidP="004450F7"/>
    <w:p w14:paraId="47D84568" w14:textId="77777777" w:rsidR="004450F7" w:rsidRDefault="004450F7" w:rsidP="004450F7">
      <w:r>
        <w:t>You may also experience some more general errors with the system, such as the one below where some of the cells in the CSV file given for an event insert were not correctly formatted. Notice also that there is a success message for the successful entries and unsuccessful messages for the unsuccessful entries.</w:t>
      </w:r>
    </w:p>
    <w:p w14:paraId="4EEB924E" w14:textId="77777777" w:rsidR="004450F7" w:rsidRDefault="004450F7" w:rsidP="004450F7"/>
    <w:tbl>
      <w:tblPr>
        <w:tblStyle w:val="affffff3"/>
        <w:tblW w:w="9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0"/>
      </w:tblGrid>
      <w:tr w:rsidR="004450F7" w14:paraId="653C8AE9" w14:textId="77777777" w:rsidTr="00173E01">
        <w:trPr>
          <w:jc w:val="center"/>
        </w:trPr>
        <w:tc>
          <w:tcPr>
            <w:tcW w:w="9900" w:type="dxa"/>
            <w:tcMar>
              <w:top w:w="100" w:type="dxa"/>
              <w:left w:w="100" w:type="dxa"/>
              <w:bottom w:w="100" w:type="dxa"/>
              <w:right w:w="100" w:type="dxa"/>
            </w:tcMar>
          </w:tcPr>
          <w:p w14:paraId="3E5886EA" w14:textId="77777777" w:rsidR="004450F7" w:rsidRDefault="004450F7" w:rsidP="00173E01">
            <w:pPr>
              <w:widowControl w:val="0"/>
              <w:spacing w:line="240" w:lineRule="auto"/>
              <w:jc w:val="center"/>
            </w:pPr>
            <w:r>
              <w:rPr>
                <w:noProof/>
              </w:rPr>
              <w:lastRenderedPageBreak/>
              <w:drawing>
                <wp:inline distT="114300" distB="114300" distL="114300" distR="114300" wp14:anchorId="1022A5F6" wp14:editId="1C45812C">
                  <wp:extent cx="5872163" cy="4812089"/>
                  <wp:effectExtent l="0" t="0" r="0" b="0"/>
                  <wp:docPr id="1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4"/>
                          <a:srcRect/>
                          <a:stretch>
                            <a:fillRect/>
                          </a:stretch>
                        </pic:blipFill>
                        <pic:spPr>
                          <a:xfrm>
                            <a:off x="0" y="0"/>
                            <a:ext cx="5872163" cy="4812089"/>
                          </a:xfrm>
                          <a:prstGeom prst="rect">
                            <a:avLst/>
                          </a:prstGeom>
                          <a:ln/>
                        </pic:spPr>
                      </pic:pic>
                    </a:graphicData>
                  </a:graphic>
                </wp:inline>
              </w:drawing>
            </w:r>
          </w:p>
        </w:tc>
      </w:tr>
      <w:tr w:rsidR="004450F7" w14:paraId="36FED497" w14:textId="77777777" w:rsidTr="00173E01">
        <w:trPr>
          <w:jc w:val="center"/>
        </w:trPr>
        <w:tc>
          <w:tcPr>
            <w:tcW w:w="9900" w:type="dxa"/>
            <w:tcMar>
              <w:top w:w="100" w:type="dxa"/>
              <w:left w:w="100" w:type="dxa"/>
              <w:bottom w:w="100" w:type="dxa"/>
              <w:right w:w="100" w:type="dxa"/>
            </w:tcMar>
          </w:tcPr>
          <w:p w14:paraId="5EA9E68F" w14:textId="77777777" w:rsidR="004450F7" w:rsidRDefault="004450F7" w:rsidP="00173E01">
            <w:pPr>
              <w:widowControl w:val="0"/>
              <w:spacing w:line="240" w:lineRule="auto"/>
              <w:jc w:val="center"/>
            </w:pPr>
            <w:r>
              <w:rPr>
                <w:noProof/>
              </w:rPr>
              <w:lastRenderedPageBreak/>
              <w:drawing>
                <wp:inline distT="114300" distB="114300" distL="114300" distR="114300" wp14:anchorId="31792E4E" wp14:editId="2C835036">
                  <wp:extent cx="2785354" cy="4770408"/>
                  <wp:effectExtent l="0" t="0" r="0" b="0"/>
                  <wp:docPr id="16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5"/>
                          <a:srcRect/>
                          <a:stretch>
                            <a:fillRect/>
                          </a:stretch>
                        </pic:blipFill>
                        <pic:spPr>
                          <a:xfrm>
                            <a:off x="0" y="0"/>
                            <a:ext cx="2794772" cy="4786538"/>
                          </a:xfrm>
                          <a:prstGeom prst="rect">
                            <a:avLst/>
                          </a:prstGeom>
                          <a:ln/>
                        </pic:spPr>
                      </pic:pic>
                    </a:graphicData>
                  </a:graphic>
                </wp:inline>
              </w:drawing>
            </w:r>
          </w:p>
        </w:tc>
      </w:tr>
      <w:tr w:rsidR="004450F7" w14:paraId="370FEC3A" w14:textId="77777777" w:rsidTr="00173E01">
        <w:trPr>
          <w:jc w:val="center"/>
        </w:trPr>
        <w:tc>
          <w:tcPr>
            <w:tcW w:w="9900" w:type="dxa"/>
            <w:tcMar>
              <w:top w:w="100" w:type="dxa"/>
              <w:left w:w="100" w:type="dxa"/>
              <w:bottom w:w="100" w:type="dxa"/>
              <w:right w:w="100" w:type="dxa"/>
            </w:tcMar>
          </w:tcPr>
          <w:p w14:paraId="692E7A1F" w14:textId="77777777" w:rsidR="004450F7" w:rsidRDefault="004450F7" w:rsidP="00173E01">
            <w:pPr>
              <w:widowControl w:val="0"/>
              <w:spacing w:line="240" w:lineRule="auto"/>
              <w:jc w:val="center"/>
            </w:pPr>
            <w:r>
              <w:t>etc.</w:t>
            </w:r>
          </w:p>
        </w:tc>
      </w:tr>
      <w:tr w:rsidR="004450F7" w14:paraId="3297A8B6" w14:textId="77777777" w:rsidTr="00173E01">
        <w:trPr>
          <w:jc w:val="center"/>
        </w:trPr>
        <w:tc>
          <w:tcPr>
            <w:tcW w:w="9900" w:type="dxa"/>
            <w:tcMar>
              <w:top w:w="100" w:type="dxa"/>
              <w:left w:w="100" w:type="dxa"/>
              <w:bottom w:w="100" w:type="dxa"/>
              <w:right w:w="100" w:type="dxa"/>
            </w:tcMar>
          </w:tcPr>
          <w:p w14:paraId="78E6354C" w14:textId="77777777" w:rsidR="004450F7" w:rsidRDefault="004450F7" w:rsidP="00173E01">
            <w:pPr>
              <w:widowControl w:val="0"/>
              <w:spacing w:line="240" w:lineRule="auto"/>
              <w:jc w:val="center"/>
            </w:pPr>
            <w:r>
              <w:rPr>
                <w:noProof/>
              </w:rPr>
              <w:lastRenderedPageBreak/>
              <w:drawing>
                <wp:inline distT="114300" distB="114300" distL="114300" distR="114300" wp14:anchorId="3852B2FF" wp14:editId="39257792">
                  <wp:extent cx="2932981" cy="4720701"/>
                  <wp:effectExtent l="0" t="0" r="1270" b="3810"/>
                  <wp:docPr id="1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2939667" cy="4731463"/>
                          </a:xfrm>
                          <a:prstGeom prst="rect">
                            <a:avLst/>
                          </a:prstGeom>
                          <a:ln/>
                        </pic:spPr>
                      </pic:pic>
                    </a:graphicData>
                  </a:graphic>
                </wp:inline>
              </w:drawing>
            </w:r>
          </w:p>
        </w:tc>
      </w:tr>
      <w:tr w:rsidR="004450F7" w14:paraId="7112E65E" w14:textId="77777777" w:rsidTr="00173E01">
        <w:trPr>
          <w:jc w:val="center"/>
        </w:trPr>
        <w:tc>
          <w:tcPr>
            <w:tcW w:w="9900" w:type="dxa"/>
            <w:tcMar>
              <w:top w:w="100" w:type="dxa"/>
              <w:left w:w="100" w:type="dxa"/>
              <w:bottom w:w="100" w:type="dxa"/>
              <w:right w:w="100" w:type="dxa"/>
            </w:tcMar>
          </w:tcPr>
          <w:p w14:paraId="7F300A95" w14:textId="77777777" w:rsidR="004450F7" w:rsidRDefault="004450F7" w:rsidP="00173E01">
            <w:pPr>
              <w:widowControl w:val="0"/>
              <w:spacing w:line="240" w:lineRule="auto"/>
              <w:jc w:val="center"/>
            </w:pPr>
            <w:r>
              <w:t>etc.</w:t>
            </w:r>
          </w:p>
        </w:tc>
      </w:tr>
    </w:tbl>
    <w:p w14:paraId="7D1CA83E" w14:textId="77777777" w:rsidR="004450F7" w:rsidRDefault="004450F7" w:rsidP="004450F7"/>
    <w:p w14:paraId="4F6F5BB7" w14:textId="77777777" w:rsidR="004450F7" w:rsidRDefault="004450F7" w:rsidP="004450F7">
      <w:r>
        <w:t>You may also come across some validation errors too. For example, if you try to add a holiday where the end date is before the start date, you will get an error like the one below:</w:t>
      </w:r>
    </w:p>
    <w:p w14:paraId="7E1E6BCB" w14:textId="77777777" w:rsidR="004450F7" w:rsidRDefault="004450F7" w:rsidP="004450F7"/>
    <w:tbl>
      <w:tblPr>
        <w:tblStyle w:val="affffff4"/>
        <w:tblW w:w="104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40"/>
      </w:tblGrid>
      <w:tr w:rsidR="004450F7" w14:paraId="3D552B9B" w14:textId="77777777" w:rsidTr="00173E01">
        <w:trPr>
          <w:jc w:val="center"/>
        </w:trPr>
        <w:tc>
          <w:tcPr>
            <w:tcW w:w="10440" w:type="dxa"/>
            <w:tcMar>
              <w:top w:w="100" w:type="dxa"/>
              <w:left w:w="100" w:type="dxa"/>
              <w:bottom w:w="100" w:type="dxa"/>
              <w:right w:w="100" w:type="dxa"/>
            </w:tcMar>
          </w:tcPr>
          <w:p w14:paraId="701A55A9" w14:textId="77777777" w:rsidR="004450F7" w:rsidRDefault="004450F7" w:rsidP="00173E01">
            <w:pPr>
              <w:widowControl w:val="0"/>
              <w:spacing w:line="240" w:lineRule="auto"/>
              <w:jc w:val="center"/>
            </w:pPr>
            <w:r>
              <w:rPr>
                <w:noProof/>
              </w:rPr>
              <w:drawing>
                <wp:inline distT="114300" distB="114300" distL="114300" distR="114300" wp14:anchorId="22476FD1" wp14:editId="299974F3">
                  <wp:extent cx="5881688" cy="4240735"/>
                  <wp:effectExtent l="0" t="0" r="0" b="0"/>
                  <wp:docPr id="17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7"/>
                          <a:srcRect/>
                          <a:stretch>
                            <a:fillRect/>
                          </a:stretch>
                        </pic:blipFill>
                        <pic:spPr>
                          <a:xfrm>
                            <a:off x="0" y="0"/>
                            <a:ext cx="5881688" cy="4240735"/>
                          </a:xfrm>
                          <a:prstGeom prst="rect">
                            <a:avLst/>
                          </a:prstGeom>
                          <a:ln/>
                        </pic:spPr>
                      </pic:pic>
                    </a:graphicData>
                  </a:graphic>
                </wp:inline>
              </w:drawing>
            </w:r>
          </w:p>
        </w:tc>
      </w:tr>
      <w:tr w:rsidR="004450F7" w14:paraId="6FB80AFE" w14:textId="77777777" w:rsidTr="00173E01">
        <w:trPr>
          <w:jc w:val="center"/>
        </w:trPr>
        <w:tc>
          <w:tcPr>
            <w:tcW w:w="10440" w:type="dxa"/>
            <w:tcMar>
              <w:top w:w="100" w:type="dxa"/>
              <w:left w:w="100" w:type="dxa"/>
              <w:bottom w:w="100" w:type="dxa"/>
              <w:right w:w="100" w:type="dxa"/>
            </w:tcMar>
          </w:tcPr>
          <w:p w14:paraId="0776B2DA" w14:textId="77777777" w:rsidR="004450F7" w:rsidRDefault="004450F7" w:rsidP="00173E01">
            <w:pPr>
              <w:widowControl w:val="0"/>
              <w:spacing w:line="240" w:lineRule="auto"/>
              <w:jc w:val="center"/>
            </w:pPr>
            <w:r>
              <w:rPr>
                <w:i/>
              </w:rPr>
              <w:lastRenderedPageBreak/>
              <w:t>Example of a validation error.</w:t>
            </w:r>
          </w:p>
        </w:tc>
      </w:tr>
    </w:tbl>
    <w:p w14:paraId="028A9C27" w14:textId="77777777" w:rsidR="004450F7" w:rsidRDefault="004450F7" w:rsidP="004450F7"/>
    <w:p w14:paraId="1A952A9C" w14:textId="77777777" w:rsidR="004450F7" w:rsidRDefault="004450F7" w:rsidP="004450F7">
      <w:pPr>
        <w:pStyle w:val="Heading3"/>
        <w:contextualSpacing w:val="0"/>
      </w:pPr>
      <w:bookmarkStart w:id="417" w:name="_Toc448908105"/>
      <w:r>
        <w:t>Recovery Procedures</w:t>
      </w:r>
      <w:bookmarkEnd w:id="417"/>
    </w:p>
    <w:p w14:paraId="67905D1E" w14:textId="77777777" w:rsidR="004450F7" w:rsidRDefault="004450F7" w:rsidP="004450F7">
      <w:r>
        <w:t>If you the database table becomes slightly corrupt (by some tables being accidently corrupted, for example), the original data can be restored without causing an issue to the rest of the site by just reimporting the data that has been corrupt. However, if the data has been automatically inserted for you (by importing an event and the user and room records were created automatically, then it is advised that you should clear all data in the database and start again). If the data that is corrupted was added manually, then this will need to be redone manually.</w:t>
      </w:r>
    </w:p>
    <w:p w14:paraId="28512C74" w14:textId="77777777" w:rsidR="004450F7" w:rsidRDefault="004450F7" w:rsidP="004450F7"/>
    <w:p w14:paraId="4D232ED7" w14:textId="77777777" w:rsidR="004450F7" w:rsidRDefault="004450F7" w:rsidP="004450F7">
      <w:r>
        <w:t xml:space="preserve">A good practice is to keep frequent backups of the database so that, if the data does somehow become corrupt, the system can be rolled back to a fairly recent backup. Please see this website, which goes through exporting data and reimporting it: </w:t>
      </w:r>
      <w:hyperlink r:id="rId158">
        <w:r>
          <w:rPr>
            <w:color w:val="1155CC"/>
            <w:u w:val="single"/>
          </w:rPr>
          <w:t>https://support.managed.com/kb/a2034/how-to-backup-and-or-restore-your-mysql-database-using-phpmyadmin.aspx</w:t>
        </w:r>
      </w:hyperlink>
    </w:p>
    <w:p w14:paraId="59C8B9A2" w14:textId="77777777" w:rsidR="004450F7" w:rsidRDefault="004450F7" w:rsidP="004450F7">
      <w:pPr>
        <w:pStyle w:val="Heading3"/>
        <w:contextualSpacing w:val="0"/>
      </w:pPr>
      <w:bookmarkStart w:id="418" w:name="_Points_of_Data"/>
      <w:bookmarkStart w:id="419" w:name="_Toc448908106"/>
      <w:bookmarkEnd w:id="418"/>
      <w:r>
        <w:t>Points of Data Entry</w:t>
      </w:r>
      <w:bookmarkEnd w:id="419"/>
    </w:p>
    <w:p w14:paraId="0486594B" w14:textId="77777777" w:rsidR="004450F7" w:rsidRDefault="004450F7" w:rsidP="004450F7">
      <w:r>
        <w:t>Data can be entered to the system on one of the following places:</w:t>
      </w:r>
    </w:p>
    <w:p w14:paraId="311C32C4" w14:textId="77777777" w:rsidR="004450F7" w:rsidRDefault="004450F7" w:rsidP="004450F7">
      <w:pPr>
        <w:numPr>
          <w:ilvl w:val="0"/>
          <w:numId w:val="18"/>
        </w:numPr>
        <w:ind w:hanging="360"/>
        <w:contextualSpacing/>
      </w:pPr>
      <w:r>
        <w:t>Add Event.</w:t>
      </w:r>
    </w:p>
    <w:p w14:paraId="21D45C9A" w14:textId="77777777" w:rsidR="004450F7" w:rsidRDefault="004450F7" w:rsidP="004450F7">
      <w:pPr>
        <w:numPr>
          <w:ilvl w:val="2"/>
          <w:numId w:val="18"/>
        </w:numPr>
        <w:ind w:hanging="360"/>
        <w:contextualSpacing/>
      </w:pPr>
      <w:r>
        <w:t>Add Event: Single.</w:t>
      </w:r>
    </w:p>
    <w:p w14:paraId="6AF139CA" w14:textId="77777777" w:rsidR="004450F7" w:rsidRDefault="004450F7" w:rsidP="004450F7">
      <w:pPr>
        <w:numPr>
          <w:ilvl w:val="2"/>
          <w:numId w:val="18"/>
        </w:numPr>
        <w:ind w:hanging="360"/>
        <w:contextualSpacing/>
      </w:pPr>
      <w:r>
        <w:t>Add Event: Import.</w:t>
      </w:r>
    </w:p>
    <w:p w14:paraId="4342DCEA" w14:textId="77777777" w:rsidR="004450F7" w:rsidRDefault="004450F7" w:rsidP="004450F7">
      <w:pPr>
        <w:numPr>
          <w:ilvl w:val="0"/>
          <w:numId w:val="18"/>
        </w:numPr>
        <w:ind w:hanging="360"/>
        <w:contextualSpacing/>
      </w:pPr>
      <w:r>
        <w:t>Admin Panel.</w:t>
      </w:r>
    </w:p>
    <w:p w14:paraId="7721D173" w14:textId="77777777" w:rsidR="004450F7" w:rsidRDefault="004450F7" w:rsidP="004450F7">
      <w:pPr>
        <w:numPr>
          <w:ilvl w:val="1"/>
          <w:numId w:val="18"/>
        </w:numPr>
        <w:ind w:hanging="360"/>
        <w:contextualSpacing/>
      </w:pPr>
      <w:r>
        <w:t>Users.</w:t>
      </w:r>
    </w:p>
    <w:p w14:paraId="676D1DD0" w14:textId="77777777" w:rsidR="004450F7" w:rsidRDefault="004450F7" w:rsidP="004450F7">
      <w:pPr>
        <w:numPr>
          <w:ilvl w:val="2"/>
          <w:numId w:val="18"/>
        </w:numPr>
        <w:ind w:hanging="360"/>
        <w:contextualSpacing/>
      </w:pPr>
      <w:r>
        <w:t>Add Users: By Import.</w:t>
      </w:r>
    </w:p>
    <w:p w14:paraId="601DAA46" w14:textId="77777777" w:rsidR="004450F7" w:rsidRDefault="004450F7" w:rsidP="004450F7">
      <w:pPr>
        <w:numPr>
          <w:ilvl w:val="2"/>
          <w:numId w:val="18"/>
        </w:numPr>
        <w:ind w:hanging="360"/>
        <w:contextualSpacing/>
      </w:pPr>
      <w:r>
        <w:t>Add Users: Manually.</w:t>
      </w:r>
    </w:p>
    <w:p w14:paraId="6D1A26FA" w14:textId="77777777" w:rsidR="004450F7" w:rsidRDefault="004450F7" w:rsidP="004450F7">
      <w:pPr>
        <w:numPr>
          <w:ilvl w:val="1"/>
          <w:numId w:val="18"/>
        </w:numPr>
        <w:ind w:hanging="360"/>
        <w:contextualSpacing/>
      </w:pPr>
      <w:r>
        <w:t>Rooms.</w:t>
      </w:r>
    </w:p>
    <w:p w14:paraId="1F564613" w14:textId="77777777" w:rsidR="004450F7" w:rsidRDefault="004450F7" w:rsidP="004450F7">
      <w:pPr>
        <w:numPr>
          <w:ilvl w:val="2"/>
          <w:numId w:val="18"/>
        </w:numPr>
        <w:ind w:hanging="360"/>
        <w:contextualSpacing/>
      </w:pPr>
      <w:r>
        <w:t>Add Rooms: By Import.</w:t>
      </w:r>
    </w:p>
    <w:p w14:paraId="4BCB071E" w14:textId="77777777" w:rsidR="004450F7" w:rsidRDefault="004450F7" w:rsidP="004450F7">
      <w:pPr>
        <w:numPr>
          <w:ilvl w:val="2"/>
          <w:numId w:val="18"/>
        </w:numPr>
        <w:ind w:hanging="360"/>
        <w:contextualSpacing/>
      </w:pPr>
      <w:r>
        <w:t>Add Rooms: Manually.</w:t>
      </w:r>
    </w:p>
    <w:p w14:paraId="46DCD6ED" w14:textId="77777777" w:rsidR="004450F7" w:rsidRDefault="004450F7" w:rsidP="004450F7">
      <w:pPr>
        <w:numPr>
          <w:ilvl w:val="1"/>
          <w:numId w:val="18"/>
        </w:numPr>
        <w:ind w:hanging="360"/>
        <w:contextualSpacing/>
      </w:pPr>
      <w:r>
        <w:t>Holidays.</w:t>
      </w:r>
    </w:p>
    <w:p w14:paraId="212E1173" w14:textId="77777777" w:rsidR="004450F7" w:rsidRDefault="004450F7" w:rsidP="004450F7">
      <w:pPr>
        <w:numPr>
          <w:ilvl w:val="2"/>
          <w:numId w:val="18"/>
        </w:numPr>
        <w:ind w:hanging="360"/>
        <w:contextualSpacing/>
      </w:pPr>
      <w:r>
        <w:t>Add Holidays: Manually.</w:t>
      </w:r>
    </w:p>
    <w:p w14:paraId="7F6029F6" w14:textId="77777777" w:rsidR="004450F7" w:rsidRDefault="004450F7" w:rsidP="004450F7">
      <w:r>
        <w:t>Each page is fairly intuitive, so I will go through the two main types of insertion — by import and manually.</w:t>
      </w:r>
    </w:p>
    <w:p w14:paraId="2736C39F" w14:textId="77777777" w:rsidR="004450F7" w:rsidRDefault="004450F7" w:rsidP="004450F7">
      <w:pPr>
        <w:pStyle w:val="Heading4"/>
        <w:contextualSpacing w:val="0"/>
      </w:pPr>
      <w:bookmarkStart w:id="420" w:name="_By_Import"/>
      <w:bookmarkEnd w:id="420"/>
      <w:r>
        <w:lastRenderedPageBreak/>
        <w:t>By Import</w:t>
      </w:r>
    </w:p>
    <w:p w14:paraId="7AFB6AF9" w14:textId="77777777" w:rsidR="004450F7" w:rsidRDefault="004450F7" w:rsidP="004450F7">
      <w:r>
        <w:t>The Add Event: Import page is the most complex page out of the by import pages (mainly because of the number of options that can be chosen). Here is an example of some valid data being entered on this page:</w:t>
      </w:r>
    </w:p>
    <w:p w14:paraId="1A43C5D9" w14:textId="77777777" w:rsidR="004450F7" w:rsidRDefault="004450F7" w:rsidP="004450F7"/>
    <w:tbl>
      <w:tblPr>
        <w:tblStyle w:val="affffff5"/>
        <w:tblW w:w="104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25"/>
      </w:tblGrid>
      <w:tr w:rsidR="004450F7" w14:paraId="57A9FD43" w14:textId="77777777" w:rsidTr="00173E01">
        <w:trPr>
          <w:jc w:val="center"/>
        </w:trPr>
        <w:tc>
          <w:tcPr>
            <w:tcW w:w="10425" w:type="dxa"/>
            <w:tcMar>
              <w:top w:w="100" w:type="dxa"/>
              <w:left w:w="100" w:type="dxa"/>
              <w:bottom w:w="100" w:type="dxa"/>
              <w:right w:w="100" w:type="dxa"/>
            </w:tcMar>
          </w:tcPr>
          <w:p w14:paraId="3509E52F" w14:textId="77777777" w:rsidR="004450F7" w:rsidRDefault="004450F7" w:rsidP="00173E01">
            <w:pPr>
              <w:widowControl w:val="0"/>
              <w:spacing w:line="240" w:lineRule="auto"/>
              <w:jc w:val="center"/>
            </w:pPr>
            <w:r>
              <w:rPr>
                <w:noProof/>
              </w:rPr>
              <w:lastRenderedPageBreak/>
              <w:drawing>
                <wp:inline distT="114300" distB="114300" distL="114300" distR="114300" wp14:anchorId="7F2867D0" wp14:editId="4C239916">
                  <wp:extent cx="5986463" cy="4905755"/>
                  <wp:effectExtent l="0" t="0" r="0" b="0"/>
                  <wp:docPr id="1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9"/>
                          <a:srcRect/>
                          <a:stretch>
                            <a:fillRect/>
                          </a:stretch>
                        </pic:blipFill>
                        <pic:spPr>
                          <a:xfrm>
                            <a:off x="0" y="0"/>
                            <a:ext cx="5986463" cy="4905755"/>
                          </a:xfrm>
                          <a:prstGeom prst="rect">
                            <a:avLst/>
                          </a:prstGeom>
                          <a:ln/>
                        </pic:spPr>
                      </pic:pic>
                    </a:graphicData>
                  </a:graphic>
                </wp:inline>
              </w:drawing>
            </w:r>
          </w:p>
        </w:tc>
      </w:tr>
      <w:tr w:rsidR="004450F7" w14:paraId="6FA56D92" w14:textId="77777777" w:rsidTr="00173E01">
        <w:trPr>
          <w:jc w:val="center"/>
        </w:trPr>
        <w:tc>
          <w:tcPr>
            <w:tcW w:w="10425" w:type="dxa"/>
            <w:tcMar>
              <w:top w:w="100" w:type="dxa"/>
              <w:left w:w="100" w:type="dxa"/>
              <w:bottom w:w="100" w:type="dxa"/>
              <w:right w:w="100" w:type="dxa"/>
            </w:tcMar>
          </w:tcPr>
          <w:p w14:paraId="2F65CE3B" w14:textId="77777777" w:rsidR="004450F7" w:rsidRDefault="004450F7" w:rsidP="00173E01">
            <w:pPr>
              <w:widowControl w:val="0"/>
              <w:spacing w:line="240" w:lineRule="auto"/>
              <w:jc w:val="center"/>
            </w:pPr>
            <w:r>
              <w:rPr>
                <w:i/>
              </w:rPr>
              <w:lastRenderedPageBreak/>
              <w:t>Valid data insertion for the Add Event: Import page.</w:t>
            </w:r>
          </w:p>
        </w:tc>
      </w:tr>
    </w:tbl>
    <w:p w14:paraId="38696676" w14:textId="77777777" w:rsidR="004450F7" w:rsidRDefault="004450F7" w:rsidP="004450F7"/>
    <w:p w14:paraId="3E8C906A" w14:textId="77777777" w:rsidR="004450F7" w:rsidRDefault="004450F7" w:rsidP="004450F7">
      <w:r>
        <w:t>There are some rules that you should bear in-mind when using this page in particular:</w:t>
      </w:r>
    </w:p>
    <w:p w14:paraId="318CFA4A" w14:textId="77777777" w:rsidR="004450F7" w:rsidRDefault="004450F7" w:rsidP="004450F7">
      <w:pPr>
        <w:numPr>
          <w:ilvl w:val="0"/>
          <w:numId w:val="14"/>
        </w:numPr>
        <w:ind w:hanging="360"/>
        <w:contextualSpacing/>
      </w:pPr>
      <w:r>
        <w:t xml:space="preserve">If the “Repeat event weekly” checkbox is left </w:t>
      </w:r>
      <w:r>
        <w:rPr>
          <w:b/>
        </w:rPr>
        <w:t>unchecked</w:t>
      </w:r>
      <w:r>
        <w:t>, then events will be inserted for a week after “The date that the events should start from”.</w:t>
      </w:r>
    </w:p>
    <w:p w14:paraId="086AC32D" w14:textId="77777777" w:rsidR="004450F7" w:rsidRDefault="004450F7" w:rsidP="004450F7">
      <w:pPr>
        <w:numPr>
          <w:ilvl w:val="0"/>
          <w:numId w:val="14"/>
        </w:numPr>
        <w:ind w:hanging="360"/>
        <w:contextualSpacing/>
      </w:pPr>
      <w:r>
        <w:t xml:space="preserve">If the “Repeat event weekly” checkbox is </w:t>
      </w:r>
      <w:r>
        <w:rPr>
          <w:b/>
        </w:rPr>
        <w:t>checked</w:t>
      </w:r>
      <w:r>
        <w:t xml:space="preserve"> and the “Continue to repeat in holidays” is left </w:t>
      </w:r>
      <w:r>
        <w:rPr>
          <w:b/>
        </w:rPr>
        <w:t>unchecked</w:t>
      </w:r>
      <w:r>
        <w:t xml:space="preserve">, then the events will be inserted after “The date that the events should start from” until “The date that the event should repeat up to”, but they </w:t>
      </w:r>
      <w:r>
        <w:rPr>
          <w:b/>
        </w:rPr>
        <w:t>will not</w:t>
      </w:r>
      <w:r>
        <w:t xml:space="preserve"> be inserted for dates which are included in a holiday date range.</w:t>
      </w:r>
    </w:p>
    <w:p w14:paraId="02CE441B" w14:textId="77777777" w:rsidR="004450F7" w:rsidRDefault="004450F7" w:rsidP="004450F7">
      <w:pPr>
        <w:numPr>
          <w:ilvl w:val="0"/>
          <w:numId w:val="14"/>
        </w:numPr>
        <w:ind w:hanging="360"/>
        <w:contextualSpacing/>
      </w:pPr>
      <w:r>
        <w:t xml:space="preserve">If the “Repeat event weekly” checkbox is </w:t>
      </w:r>
      <w:r>
        <w:rPr>
          <w:b/>
        </w:rPr>
        <w:t>checked</w:t>
      </w:r>
      <w:r>
        <w:t xml:space="preserve"> and the “Continue to repeat in holidays” is </w:t>
      </w:r>
      <w:r>
        <w:rPr>
          <w:b/>
        </w:rPr>
        <w:t>checked</w:t>
      </w:r>
      <w:r>
        <w:t>, then the events will be inserted after “The date that the events should start from” until “The date that the event should repeat up to”, regardless of whether or not any dates are included in a holiday date range.</w:t>
      </w:r>
    </w:p>
    <w:p w14:paraId="3E178079" w14:textId="77777777" w:rsidR="004450F7" w:rsidRDefault="004450F7" w:rsidP="004450F7">
      <w:pPr>
        <w:pStyle w:val="Heading4"/>
        <w:contextualSpacing w:val="0"/>
      </w:pPr>
      <w:r>
        <w:t>Manually</w:t>
      </w:r>
    </w:p>
    <w:p w14:paraId="26A8726F" w14:textId="77777777" w:rsidR="004450F7" w:rsidRDefault="004450F7" w:rsidP="004450F7">
      <w:r>
        <w:t>Manual data entry points are quite intuitive in comparison to the by import entries; each data field on the form will directly link to one piece of data displayed somewhere else.</w:t>
      </w:r>
    </w:p>
    <w:p w14:paraId="273AD9F4" w14:textId="77777777" w:rsidR="004450F7" w:rsidRDefault="004450F7" w:rsidP="004450F7"/>
    <w:p w14:paraId="17C82003" w14:textId="77777777" w:rsidR="004450F7" w:rsidRDefault="004450F7" w:rsidP="004450F7">
      <w:r>
        <w:t>An example page could be the addUserSingle.php page; this page asks for:</w:t>
      </w:r>
    </w:p>
    <w:p w14:paraId="7380D9AB" w14:textId="77777777" w:rsidR="004450F7" w:rsidRDefault="004450F7" w:rsidP="004450F7">
      <w:pPr>
        <w:numPr>
          <w:ilvl w:val="0"/>
          <w:numId w:val="23"/>
        </w:numPr>
        <w:ind w:hanging="360"/>
        <w:contextualSpacing/>
      </w:pPr>
      <w:r>
        <w:t>User ID.</w:t>
      </w:r>
    </w:p>
    <w:p w14:paraId="312B795F" w14:textId="77777777" w:rsidR="004450F7" w:rsidRDefault="004450F7" w:rsidP="004450F7">
      <w:pPr>
        <w:numPr>
          <w:ilvl w:val="0"/>
          <w:numId w:val="23"/>
        </w:numPr>
        <w:ind w:hanging="360"/>
        <w:contextualSpacing/>
      </w:pPr>
      <w:r>
        <w:t>Email address.</w:t>
      </w:r>
    </w:p>
    <w:p w14:paraId="6BDBFBEA" w14:textId="77777777" w:rsidR="004450F7" w:rsidRDefault="004450F7" w:rsidP="004450F7">
      <w:pPr>
        <w:numPr>
          <w:ilvl w:val="0"/>
          <w:numId w:val="23"/>
        </w:numPr>
        <w:ind w:hanging="360"/>
        <w:contextualSpacing/>
      </w:pPr>
      <w:r>
        <w:t>Password.</w:t>
      </w:r>
    </w:p>
    <w:p w14:paraId="715C2801" w14:textId="77777777" w:rsidR="004450F7" w:rsidRDefault="004450F7" w:rsidP="004450F7">
      <w:pPr>
        <w:numPr>
          <w:ilvl w:val="0"/>
          <w:numId w:val="23"/>
        </w:numPr>
        <w:ind w:hanging="360"/>
        <w:contextualSpacing/>
      </w:pPr>
      <w:r>
        <w:t>Password confirm.</w:t>
      </w:r>
    </w:p>
    <w:p w14:paraId="7777B30F" w14:textId="77777777" w:rsidR="004450F7" w:rsidRDefault="004450F7" w:rsidP="004450F7">
      <w:pPr>
        <w:numPr>
          <w:ilvl w:val="0"/>
          <w:numId w:val="23"/>
        </w:numPr>
        <w:ind w:hanging="360"/>
        <w:contextualSpacing/>
      </w:pPr>
      <w:r>
        <w:t>First name.</w:t>
      </w:r>
    </w:p>
    <w:p w14:paraId="461D3AAA" w14:textId="77777777" w:rsidR="004450F7" w:rsidRDefault="004450F7" w:rsidP="004450F7">
      <w:pPr>
        <w:numPr>
          <w:ilvl w:val="0"/>
          <w:numId w:val="23"/>
        </w:numPr>
        <w:ind w:hanging="360"/>
        <w:contextualSpacing/>
      </w:pPr>
      <w:r>
        <w:t>Last name.</w:t>
      </w:r>
    </w:p>
    <w:p w14:paraId="6A605B1B" w14:textId="77777777" w:rsidR="004450F7" w:rsidRDefault="004450F7" w:rsidP="004450F7">
      <w:r>
        <w:t>Each data field on this form clearly links to one piece of data (one characteristic about that particular user). The only piece of data that is not essential here is the password confirm, but that is included as a validation check to increase the likeliness of the user entered the password correctly.</w:t>
      </w:r>
    </w:p>
    <w:p w14:paraId="0D94025D" w14:textId="77777777" w:rsidR="004450F7" w:rsidRDefault="004450F7" w:rsidP="004450F7"/>
    <w:p w14:paraId="022B5E50" w14:textId="77777777" w:rsidR="004450F7" w:rsidRDefault="004450F7" w:rsidP="004450F7">
      <w:pPr>
        <w:pStyle w:val="Heading4"/>
        <w:contextualSpacing w:val="0"/>
      </w:pPr>
      <w:r>
        <w:lastRenderedPageBreak/>
        <w:t>Editing</w:t>
      </w:r>
    </w:p>
    <w:p w14:paraId="54CDE333" w14:textId="77777777" w:rsidR="004450F7" w:rsidRDefault="004450F7" w:rsidP="004450F7">
      <w:r>
        <w:t>Edit screens are also very intuitive as each of the edit screens on the site only ever concern a single record.</w:t>
      </w:r>
    </w:p>
    <w:p w14:paraId="799207F3" w14:textId="77777777" w:rsidR="004450F7" w:rsidRDefault="004450F7" w:rsidP="004450F7"/>
    <w:p w14:paraId="7247DFBF" w14:textId="77777777" w:rsidR="004450F7" w:rsidRDefault="004450F7" w:rsidP="004450F7">
      <w:r>
        <w:t>An example page could be the editEventSingle.php page. This page is accessed by clicking on an event’s name in the viewAllEvents.php page. The page is relatively intuitive and will already contain filled-in data fields for the event that you have clicked on. There is an example event below:</w:t>
      </w:r>
    </w:p>
    <w:p w14:paraId="4A5FA6EF" w14:textId="77777777" w:rsidR="004450F7" w:rsidRDefault="004450F7" w:rsidP="004450F7"/>
    <w:tbl>
      <w:tblPr>
        <w:tblStyle w:val="affffff6"/>
        <w:tblW w:w="9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tblGrid>
      <w:tr w:rsidR="004450F7" w14:paraId="13948DF7" w14:textId="77777777" w:rsidTr="00173E01">
        <w:trPr>
          <w:jc w:val="center"/>
        </w:trPr>
        <w:tc>
          <w:tcPr>
            <w:tcW w:w="9555" w:type="dxa"/>
            <w:tcMar>
              <w:top w:w="100" w:type="dxa"/>
              <w:left w:w="100" w:type="dxa"/>
              <w:bottom w:w="100" w:type="dxa"/>
              <w:right w:w="100" w:type="dxa"/>
            </w:tcMar>
          </w:tcPr>
          <w:p w14:paraId="5294051A" w14:textId="77777777" w:rsidR="004450F7" w:rsidRDefault="004450F7" w:rsidP="00173E01">
            <w:pPr>
              <w:widowControl w:val="0"/>
              <w:spacing w:line="240" w:lineRule="auto"/>
              <w:jc w:val="center"/>
            </w:pPr>
            <w:r>
              <w:rPr>
                <w:noProof/>
              </w:rPr>
              <w:lastRenderedPageBreak/>
              <w:drawing>
                <wp:inline distT="114300" distB="114300" distL="114300" distR="114300" wp14:anchorId="0CB4CB05" wp14:editId="0EDD331F">
                  <wp:extent cx="4967288" cy="4203979"/>
                  <wp:effectExtent l="0" t="0" r="0" b="0"/>
                  <wp:docPr id="17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60"/>
                          <a:srcRect/>
                          <a:stretch>
                            <a:fillRect/>
                          </a:stretch>
                        </pic:blipFill>
                        <pic:spPr>
                          <a:xfrm>
                            <a:off x="0" y="0"/>
                            <a:ext cx="4967288" cy="4203979"/>
                          </a:xfrm>
                          <a:prstGeom prst="rect">
                            <a:avLst/>
                          </a:prstGeom>
                          <a:ln/>
                        </pic:spPr>
                      </pic:pic>
                    </a:graphicData>
                  </a:graphic>
                </wp:inline>
              </w:drawing>
            </w:r>
          </w:p>
        </w:tc>
      </w:tr>
      <w:tr w:rsidR="004450F7" w14:paraId="1CEFE895" w14:textId="77777777" w:rsidTr="00173E01">
        <w:trPr>
          <w:jc w:val="center"/>
        </w:trPr>
        <w:tc>
          <w:tcPr>
            <w:tcW w:w="9555" w:type="dxa"/>
            <w:tcMar>
              <w:top w:w="100" w:type="dxa"/>
              <w:left w:w="100" w:type="dxa"/>
              <w:bottom w:w="100" w:type="dxa"/>
              <w:right w:w="100" w:type="dxa"/>
            </w:tcMar>
          </w:tcPr>
          <w:p w14:paraId="4516F633" w14:textId="77777777" w:rsidR="004450F7" w:rsidRDefault="004450F7" w:rsidP="00173E01">
            <w:pPr>
              <w:widowControl w:val="0"/>
              <w:spacing w:line="240" w:lineRule="auto"/>
              <w:jc w:val="center"/>
            </w:pPr>
            <w:r>
              <w:rPr>
                <w:i/>
              </w:rPr>
              <w:t>The editEventSingle.php page showing an example page already filled in with details.</w:t>
            </w:r>
          </w:p>
        </w:tc>
      </w:tr>
    </w:tbl>
    <w:p w14:paraId="3ABA5EBE" w14:textId="77777777" w:rsidR="004450F7" w:rsidRDefault="004450F7" w:rsidP="004450F7"/>
    <w:p w14:paraId="1AD164DC" w14:textId="77777777" w:rsidR="004450F7" w:rsidRDefault="004450F7" w:rsidP="004450F7">
      <w:r>
        <w:lastRenderedPageBreak/>
        <w:t>To change the event’s details, just edit the fields on the form and click “Save Edited Event”. You can also delete the event from this screen (which would be achieved by clicking the “Delete Event” button). Bear in mind that recovery of data after deleting it on this page is very unlikely; do not delete any event unless you really don’t want it!</w:t>
      </w:r>
    </w:p>
    <w:p w14:paraId="6E170A7C" w14:textId="77777777" w:rsidR="004450F7" w:rsidRDefault="004450F7" w:rsidP="004450F7"/>
    <w:p w14:paraId="04FA2A97" w14:textId="77777777" w:rsidR="004450F7" w:rsidRDefault="004450F7" w:rsidP="004450F7">
      <w:r>
        <w:t>Once the save or delete operation has been carried out, you will be redirected to the viewAllEvents.php page, and at the same place where it was before you clicked on the event’s name to edit it. If you’ve edited or deleted the event, you should see that the event’s details on this page have changed or disappeared.</w:t>
      </w:r>
    </w:p>
    <w:p w14:paraId="0C4099EE" w14:textId="77777777" w:rsidR="004450F7" w:rsidRDefault="004450F7" w:rsidP="004450F7">
      <w:pPr>
        <w:pStyle w:val="Heading2"/>
        <w:contextualSpacing w:val="0"/>
      </w:pPr>
      <w:bookmarkStart w:id="421" w:name="_Toc448908107"/>
      <w:r>
        <w:t>Comments from the Client</w:t>
      </w:r>
      <w:bookmarkEnd w:id="421"/>
    </w:p>
    <w:p w14:paraId="255E0658" w14:textId="77777777" w:rsidR="004450F7" w:rsidRDefault="004450F7" w:rsidP="004450F7">
      <w:r>
        <w:rPr>
          <w:b/>
        </w:rPr>
        <w:t>Mr Jacobs</w:t>
      </w:r>
      <w:r>
        <w:t>: “</w:t>
      </w:r>
      <w:r>
        <w:rPr>
          <w:i/>
        </w:rPr>
        <w:t>The user manual is extensive and meets the needs of any eventual administrator. It is very easy to follow.</w:t>
      </w:r>
    </w:p>
    <w:p w14:paraId="2326315E" w14:textId="77777777" w:rsidR="004450F7" w:rsidRDefault="004450F7" w:rsidP="004450F7"/>
    <w:p w14:paraId="0B409CFF" w14:textId="77777777" w:rsidR="004450F7" w:rsidRDefault="004450F7" w:rsidP="004450F7">
      <w:r>
        <w:rPr>
          <w:i/>
        </w:rPr>
        <w:t>More run screens would make the manual slightly easier to follow.</w:t>
      </w:r>
      <w:r>
        <w:t>”</w:t>
      </w:r>
    </w:p>
    <w:p w14:paraId="3493E134" w14:textId="4CD7DED6" w:rsidR="00E60EB8" w:rsidRDefault="004450F7">
      <w:r>
        <w:rPr>
          <w:noProof/>
        </w:rPr>
        <w:drawing>
          <wp:inline distT="0" distB="0" distL="0" distR="0" wp14:anchorId="56FED77F" wp14:editId="099DF590">
            <wp:extent cx="1152525" cy="8382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named.png"/>
                    <pic:cNvPicPr/>
                  </pic:nvPicPr>
                  <pic:blipFill>
                    <a:blip r:embed="rId28">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p>
    <w:p w14:paraId="108CA4C4" w14:textId="77777777" w:rsidR="00E60EB8" w:rsidRDefault="00E60EB8">
      <w:r>
        <w:br w:type="page"/>
      </w:r>
    </w:p>
    <w:p w14:paraId="1E876FC7" w14:textId="47A45AAD" w:rsidR="007542A2" w:rsidRDefault="00E60EB8" w:rsidP="00E60EB8">
      <w:pPr>
        <w:jc w:val="center"/>
      </w:pPr>
      <w:r>
        <w:lastRenderedPageBreak/>
        <w:t xml:space="preserve">[END OF </w:t>
      </w:r>
      <w:r>
        <w:t>USER MANUAL</w:t>
      </w:r>
      <w:r>
        <w:t>]</w:t>
      </w:r>
    </w:p>
    <w:sectPr w:rsidR="007542A2" w:rsidSect="004450F7">
      <w:headerReference w:type="default" r:id="rId161"/>
      <w:footerReference w:type="default" r:id="rId162"/>
      <w:pgSz w:w="16838" w:h="11906" w:orient="landscape"/>
      <w:pgMar w:top="1440" w:right="1440" w:bottom="1440" w:left="1440" w:header="720" w:footer="720" w:gutter="0"/>
      <w:pgNumType w:fmt="lowerLetter"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11DB75" w14:textId="77777777" w:rsidR="00350526" w:rsidRDefault="00350526">
      <w:pPr>
        <w:spacing w:line="240" w:lineRule="auto"/>
      </w:pPr>
      <w:r>
        <w:separator/>
      </w:r>
    </w:p>
  </w:endnote>
  <w:endnote w:type="continuationSeparator" w:id="0">
    <w:p w14:paraId="5C0DD50D" w14:textId="77777777" w:rsidR="00350526" w:rsidRDefault="003505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Nova Mono">
    <w:altName w:val="Times New Roman"/>
    <w:charset w:val="00"/>
    <w:family w:val="auto"/>
    <w:pitch w:val="default"/>
  </w:font>
  <w:font w:name="Roboto">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EB Garamond">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02773" w14:textId="77777777" w:rsidR="00E653F9" w:rsidRDefault="00E653F9"/>
  <w:tbl>
    <w:tblPr>
      <w:tblStyle w:val="affffffb"/>
      <w:tblW w:w="13958" w:type="dxa"/>
      <w:tblLayout w:type="fixed"/>
      <w:tblLook w:val="0600" w:firstRow="0" w:lastRow="0" w:firstColumn="0" w:lastColumn="0" w:noHBand="1" w:noVBand="1"/>
    </w:tblPr>
    <w:tblGrid>
      <w:gridCol w:w="6979"/>
      <w:gridCol w:w="6979"/>
    </w:tblGrid>
    <w:tr w:rsidR="00E653F9" w14:paraId="10B9084D" w14:textId="77777777">
      <w:trPr>
        <w:trHeight w:val="220"/>
      </w:trPr>
      <w:tc>
        <w:tcPr>
          <w:tcW w:w="6979" w:type="dxa"/>
          <w:tcMar>
            <w:left w:w="0" w:type="dxa"/>
            <w:right w:w="0" w:type="dxa"/>
          </w:tcMar>
        </w:tcPr>
        <w:p w14:paraId="7F764EA0" w14:textId="469F1AF4" w:rsidR="00E653F9" w:rsidRDefault="00E653F9">
          <w:pPr>
            <w:widowControl w:val="0"/>
            <w:spacing w:line="240" w:lineRule="auto"/>
          </w:pPr>
          <w:r>
            <w:rPr>
              <w:color w:val="666666"/>
            </w:rPr>
            <w:t>View online:</w:t>
          </w:r>
          <w:r>
            <w:t xml:space="preserve"> </w:t>
          </w:r>
          <w:hyperlink r:id="rId1" w:history="1">
            <w:r w:rsidRPr="00A43027">
              <w:rPr>
                <w:rStyle w:val="Hyperlink"/>
              </w:rPr>
              <w:t>https://goo.gl/ILdhx7</w:t>
            </w:r>
          </w:hyperlink>
        </w:p>
      </w:tc>
      <w:tc>
        <w:tcPr>
          <w:tcW w:w="6979" w:type="dxa"/>
          <w:tcMar>
            <w:top w:w="100" w:type="dxa"/>
            <w:left w:w="100" w:type="dxa"/>
            <w:bottom w:w="100" w:type="dxa"/>
            <w:right w:w="100" w:type="dxa"/>
          </w:tcMar>
        </w:tcPr>
        <w:p w14:paraId="78B34708" w14:textId="2473F05C" w:rsidR="00E653F9" w:rsidRDefault="00E653F9" w:rsidP="004450F7">
          <w:pPr>
            <w:widowControl w:val="0"/>
            <w:spacing w:line="240" w:lineRule="auto"/>
            <w:jc w:val="right"/>
          </w:pPr>
          <w:r>
            <w:fldChar w:fldCharType="begin"/>
          </w:r>
          <w:r>
            <w:instrText>PAGE</w:instrText>
          </w:r>
          <w:r>
            <w:fldChar w:fldCharType="separate"/>
          </w:r>
          <w:r w:rsidR="0032059E">
            <w:rPr>
              <w:noProof/>
            </w:rPr>
            <w:t>2</w:t>
          </w:r>
          <w:r>
            <w:fldChar w:fldCharType="end"/>
          </w:r>
          <w:r>
            <w:rPr>
              <w:color w:val="666666"/>
            </w:rPr>
            <w:t>/</w:t>
          </w:r>
          <w:fldSimple w:instr=" SECTIONPAGES  \* Arabic  \* MERGEFORMAT ">
            <w:r w:rsidR="0032059E">
              <w:rPr>
                <w:noProof/>
              </w:rPr>
              <w:t>310</w:t>
            </w:r>
          </w:fldSimple>
        </w:p>
      </w:tc>
    </w:tr>
  </w:tbl>
  <w:p w14:paraId="25803855" w14:textId="77777777" w:rsidR="00E653F9" w:rsidRDefault="00E653F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46120B" w14:textId="77777777" w:rsidR="00E653F9" w:rsidRDefault="00E653F9" w:rsidP="004450F7"/>
  <w:tbl>
    <w:tblPr>
      <w:tblStyle w:val="affffffb"/>
      <w:tblW w:w="13958" w:type="dxa"/>
      <w:tblLayout w:type="fixed"/>
      <w:tblLook w:val="0600" w:firstRow="0" w:lastRow="0" w:firstColumn="0" w:lastColumn="0" w:noHBand="1" w:noVBand="1"/>
    </w:tblPr>
    <w:tblGrid>
      <w:gridCol w:w="6979"/>
      <w:gridCol w:w="6979"/>
    </w:tblGrid>
    <w:tr w:rsidR="00E653F9" w14:paraId="04DF42E8" w14:textId="77777777" w:rsidTr="00173E01">
      <w:trPr>
        <w:trHeight w:val="220"/>
      </w:trPr>
      <w:tc>
        <w:tcPr>
          <w:tcW w:w="6979" w:type="dxa"/>
          <w:tcMar>
            <w:left w:w="0" w:type="dxa"/>
            <w:right w:w="0" w:type="dxa"/>
          </w:tcMar>
        </w:tcPr>
        <w:p w14:paraId="782ECF50" w14:textId="7C2D3187" w:rsidR="00E653F9" w:rsidRDefault="00E653F9" w:rsidP="004450F7">
          <w:pPr>
            <w:widowControl w:val="0"/>
            <w:spacing w:line="240" w:lineRule="auto"/>
          </w:pPr>
        </w:p>
      </w:tc>
      <w:tc>
        <w:tcPr>
          <w:tcW w:w="6979" w:type="dxa"/>
          <w:tcMar>
            <w:top w:w="100" w:type="dxa"/>
            <w:left w:w="100" w:type="dxa"/>
            <w:bottom w:w="100" w:type="dxa"/>
            <w:right w:w="100" w:type="dxa"/>
          </w:tcMar>
        </w:tcPr>
        <w:p w14:paraId="36D42D6B" w14:textId="69B2672E" w:rsidR="00E653F9" w:rsidRDefault="00E653F9" w:rsidP="004450F7">
          <w:pPr>
            <w:widowControl w:val="0"/>
            <w:spacing w:line="240" w:lineRule="auto"/>
            <w:jc w:val="right"/>
          </w:pPr>
        </w:p>
      </w:tc>
    </w:tr>
  </w:tbl>
  <w:p w14:paraId="5A4F2583" w14:textId="77777777" w:rsidR="00E653F9" w:rsidRDefault="00E653F9" w:rsidP="004450F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05D842" w14:textId="77777777" w:rsidR="00E653F9" w:rsidRDefault="00E653F9"/>
  <w:tbl>
    <w:tblPr>
      <w:tblStyle w:val="affffffb"/>
      <w:tblW w:w="13958" w:type="dxa"/>
      <w:tblLayout w:type="fixed"/>
      <w:tblLook w:val="0600" w:firstRow="0" w:lastRow="0" w:firstColumn="0" w:lastColumn="0" w:noHBand="1" w:noVBand="1"/>
    </w:tblPr>
    <w:tblGrid>
      <w:gridCol w:w="6979"/>
      <w:gridCol w:w="6979"/>
    </w:tblGrid>
    <w:tr w:rsidR="00E653F9" w14:paraId="15EDB48B" w14:textId="77777777">
      <w:trPr>
        <w:trHeight w:val="220"/>
      </w:trPr>
      <w:tc>
        <w:tcPr>
          <w:tcW w:w="6979" w:type="dxa"/>
          <w:tcMar>
            <w:left w:w="0" w:type="dxa"/>
            <w:right w:w="0" w:type="dxa"/>
          </w:tcMar>
        </w:tcPr>
        <w:p w14:paraId="43463FB5" w14:textId="77777777" w:rsidR="00E653F9" w:rsidRDefault="00E653F9">
          <w:pPr>
            <w:widowControl w:val="0"/>
            <w:spacing w:line="240" w:lineRule="auto"/>
          </w:pPr>
          <w:r>
            <w:rPr>
              <w:color w:val="666666"/>
            </w:rPr>
            <w:t>View online:</w:t>
          </w:r>
          <w:r>
            <w:t xml:space="preserve"> </w:t>
          </w:r>
          <w:hyperlink r:id="rId1" w:history="1">
            <w:r w:rsidRPr="00A43027">
              <w:rPr>
                <w:rStyle w:val="Hyperlink"/>
              </w:rPr>
              <w:t>https://goo.gl/ILdhx7</w:t>
            </w:r>
          </w:hyperlink>
        </w:p>
      </w:tc>
      <w:tc>
        <w:tcPr>
          <w:tcW w:w="6979" w:type="dxa"/>
          <w:tcMar>
            <w:top w:w="100" w:type="dxa"/>
            <w:left w:w="100" w:type="dxa"/>
            <w:bottom w:w="100" w:type="dxa"/>
            <w:right w:w="100" w:type="dxa"/>
          </w:tcMar>
        </w:tcPr>
        <w:p w14:paraId="7906D386" w14:textId="45D71EFA" w:rsidR="00E653F9" w:rsidRDefault="00E653F9" w:rsidP="004450F7">
          <w:pPr>
            <w:widowControl w:val="0"/>
            <w:spacing w:line="240" w:lineRule="auto"/>
            <w:jc w:val="right"/>
          </w:pPr>
          <w:r>
            <w:fldChar w:fldCharType="begin"/>
          </w:r>
          <w:r>
            <w:instrText>PAGE</w:instrText>
          </w:r>
          <w:r>
            <w:fldChar w:fldCharType="separate"/>
          </w:r>
          <w:r w:rsidR="0032059E">
            <w:rPr>
              <w:noProof/>
            </w:rPr>
            <w:t>l</w:t>
          </w:r>
          <w:r>
            <w:fldChar w:fldCharType="end"/>
          </w:r>
          <w:r>
            <w:rPr>
              <w:color w:val="666666"/>
            </w:rPr>
            <w:t>/</w:t>
          </w:r>
          <w:fldSimple w:instr=" SECTIONPAGES  \* alphabetic  \* MERGEFORMAT ">
            <w:r w:rsidR="0032059E">
              <w:rPr>
                <w:noProof/>
              </w:rPr>
              <w:t>ff</w:t>
            </w:r>
          </w:fldSimple>
        </w:p>
      </w:tc>
    </w:tr>
  </w:tbl>
  <w:p w14:paraId="5B33EB85" w14:textId="77777777" w:rsidR="00E653F9" w:rsidRDefault="00E653F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95E19F" w14:textId="77777777" w:rsidR="00350526" w:rsidRDefault="00350526">
      <w:pPr>
        <w:spacing w:line="240" w:lineRule="auto"/>
      </w:pPr>
      <w:r>
        <w:separator/>
      </w:r>
    </w:p>
  </w:footnote>
  <w:footnote w:type="continuationSeparator" w:id="0">
    <w:p w14:paraId="12AF118D" w14:textId="77777777" w:rsidR="00350526" w:rsidRDefault="0035052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D137F6" w14:textId="1834C740" w:rsidR="00E653F9" w:rsidRPr="00953DF4" w:rsidRDefault="00E653F9" w:rsidP="00953DF4">
    <w:pPr>
      <w:rPr>
        <w:color w:val="2E74B5" w:themeColor="accent1" w:themeShade="BF"/>
        <w:sz w:val="32"/>
      </w:rPr>
    </w:pPr>
    <w:r>
      <w:rPr>
        <w:color w:val="2E74B5" w:themeColor="accent1" w:themeShade="BF"/>
        <w:sz w:val="32"/>
      </w:rPr>
      <w:t>Documentation</w:t>
    </w:r>
  </w:p>
  <w:tbl>
    <w:tblPr>
      <w:tblStyle w:val="affffffa"/>
      <w:tblW w:w="14805" w:type="dxa"/>
      <w:tblLayout w:type="fixed"/>
      <w:tblLook w:val="0600" w:firstRow="0" w:lastRow="0" w:firstColumn="0" w:lastColumn="0" w:noHBand="1" w:noVBand="1"/>
    </w:tblPr>
    <w:tblGrid>
      <w:gridCol w:w="6975"/>
      <w:gridCol w:w="7830"/>
    </w:tblGrid>
    <w:tr w:rsidR="00E653F9" w14:paraId="2336B213" w14:textId="77777777" w:rsidTr="00173E01">
      <w:tc>
        <w:tcPr>
          <w:tcW w:w="6975" w:type="dxa"/>
          <w:tcMar>
            <w:left w:w="0" w:type="dxa"/>
            <w:right w:w="0" w:type="dxa"/>
          </w:tcMar>
        </w:tcPr>
        <w:p w14:paraId="0C5C8494" w14:textId="77777777" w:rsidR="00E653F9" w:rsidRDefault="00E653F9" w:rsidP="00953DF4">
          <w:pPr>
            <w:widowControl w:val="0"/>
            <w:spacing w:line="240" w:lineRule="auto"/>
          </w:pPr>
          <w:r>
            <w:rPr>
              <w:b/>
              <w:color w:val="666666"/>
            </w:rPr>
            <w:t>Kings Priory School</w:t>
          </w:r>
          <w:r>
            <w:rPr>
              <w:color w:val="666666"/>
            </w:rPr>
            <w:t>, 39327</w:t>
          </w:r>
        </w:p>
      </w:tc>
      <w:tc>
        <w:tcPr>
          <w:tcW w:w="7830" w:type="dxa"/>
          <w:tcMar>
            <w:top w:w="100" w:type="dxa"/>
            <w:left w:w="100" w:type="dxa"/>
            <w:bottom w:w="100" w:type="dxa"/>
            <w:right w:w="100" w:type="dxa"/>
          </w:tcMar>
        </w:tcPr>
        <w:p w14:paraId="5456DBAF" w14:textId="76EF4B0F" w:rsidR="00E653F9" w:rsidRDefault="00E653F9" w:rsidP="00953DF4">
          <w:pPr>
            <w:widowControl w:val="0"/>
            <w:spacing w:line="240" w:lineRule="auto"/>
            <w:jc w:val="right"/>
          </w:pPr>
          <w:r>
            <w:rPr>
              <w:b/>
              <w:color w:val="666666"/>
            </w:rPr>
            <w:t>Adam Matthew Blakey</w:t>
          </w:r>
          <w:r w:rsidR="00B91523">
            <w:rPr>
              <w:color w:val="666666"/>
            </w:rPr>
            <w:t>, 7402</w:t>
          </w:r>
        </w:p>
      </w:tc>
    </w:tr>
  </w:tbl>
  <w:p w14:paraId="5A888F6F" w14:textId="77777777" w:rsidR="00E653F9" w:rsidRDefault="00E653F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B9E5AE" w14:textId="77777777" w:rsidR="00E653F9" w:rsidRPr="00953DF4" w:rsidRDefault="00E653F9" w:rsidP="00565D26">
    <w:pPr>
      <w:rPr>
        <w:color w:val="2E74B5" w:themeColor="accent1" w:themeShade="BF"/>
        <w:sz w:val="32"/>
      </w:rPr>
    </w:pPr>
    <w:r>
      <w:rPr>
        <w:color w:val="2E74B5" w:themeColor="accent1" w:themeShade="BF"/>
        <w:sz w:val="32"/>
      </w:rPr>
      <w:t>Documentation</w:t>
    </w:r>
  </w:p>
  <w:tbl>
    <w:tblPr>
      <w:tblStyle w:val="affffffa"/>
      <w:tblW w:w="14805" w:type="dxa"/>
      <w:tblLayout w:type="fixed"/>
      <w:tblLook w:val="0600" w:firstRow="0" w:lastRow="0" w:firstColumn="0" w:lastColumn="0" w:noHBand="1" w:noVBand="1"/>
    </w:tblPr>
    <w:tblGrid>
      <w:gridCol w:w="6975"/>
      <w:gridCol w:w="7830"/>
    </w:tblGrid>
    <w:tr w:rsidR="00E653F9" w14:paraId="376C11F2" w14:textId="77777777" w:rsidTr="00173E01">
      <w:tc>
        <w:tcPr>
          <w:tcW w:w="6975" w:type="dxa"/>
          <w:tcMar>
            <w:left w:w="0" w:type="dxa"/>
            <w:right w:w="0" w:type="dxa"/>
          </w:tcMar>
        </w:tcPr>
        <w:p w14:paraId="68AD0579" w14:textId="77777777" w:rsidR="00E653F9" w:rsidRDefault="00E653F9" w:rsidP="00565D26">
          <w:pPr>
            <w:widowControl w:val="0"/>
            <w:spacing w:line="240" w:lineRule="auto"/>
          </w:pPr>
          <w:r>
            <w:rPr>
              <w:b/>
              <w:color w:val="666666"/>
            </w:rPr>
            <w:t>Kings Priory School</w:t>
          </w:r>
          <w:r>
            <w:rPr>
              <w:color w:val="666666"/>
            </w:rPr>
            <w:t>, 39327</w:t>
          </w:r>
        </w:p>
      </w:tc>
      <w:tc>
        <w:tcPr>
          <w:tcW w:w="7830" w:type="dxa"/>
          <w:tcMar>
            <w:top w:w="100" w:type="dxa"/>
            <w:left w:w="100" w:type="dxa"/>
            <w:bottom w:w="100" w:type="dxa"/>
            <w:right w:w="100" w:type="dxa"/>
          </w:tcMar>
        </w:tcPr>
        <w:p w14:paraId="50B7D4D0" w14:textId="27B11C9B" w:rsidR="00E653F9" w:rsidRDefault="00E653F9" w:rsidP="007E1108">
          <w:pPr>
            <w:widowControl w:val="0"/>
            <w:spacing w:line="240" w:lineRule="auto"/>
            <w:jc w:val="right"/>
          </w:pPr>
          <w:r>
            <w:rPr>
              <w:b/>
              <w:color w:val="666666"/>
            </w:rPr>
            <w:t>Adam Matthew Blakey</w:t>
          </w:r>
          <w:r>
            <w:rPr>
              <w:color w:val="666666"/>
            </w:rPr>
            <w:t xml:space="preserve">, </w:t>
          </w:r>
          <w:r w:rsidR="007E1108">
            <w:rPr>
              <w:color w:val="666666"/>
            </w:rPr>
            <w:t>7402</w:t>
          </w:r>
        </w:p>
      </w:tc>
    </w:tr>
  </w:tbl>
  <w:p w14:paraId="7AD28EFC" w14:textId="77C25E85" w:rsidR="00E653F9" w:rsidRPr="00565D26" w:rsidRDefault="00E653F9" w:rsidP="00565D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C5131" w14:textId="59445233" w:rsidR="00E653F9" w:rsidRPr="00953DF4" w:rsidRDefault="00E653F9">
    <w:pPr>
      <w:rPr>
        <w:color w:val="2E74B5" w:themeColor="accent1" w:themeShade="BF"/>
        <w:sz w:val="32"/>
      </w:rPr>
    </w:pPr>
    <w:r w:rsidRPr="00953DF4">
      <w:rPr>
        <w:color w:val="2E74B5" w:themeColor="accent1" w:themeShade="BF"/>
        <w:sz w:val="32"/>
      </w:rPr>
      <w:t>User Manual</w:t>
    </w:r>
  </w:p>
  <w:tbl>
    <w:tblPr>
      <w:tblStyle w:val="affffffa"/>
      <w:tblW w:w="14805" w:type="dxa"/>
      <w:tblLayout w:type="fixed"/>
      <w:tblLook w:val="0600" w:firstRow="0" w:lastRow="0" w:firstColumn="0" w:lastColumn="0" w:noHBand="1" w:noVBand="1"/>
    </w:tblPr>
    <w:tblGrid>
      <w:gridCol w:w="6975"/>
      <w:gridCol w:w="7830"/>
    </w:tblGrid>
    <w:tr w:rsidR="00E653F9" w14:paraId="470A9CB0" w14:textId="77777777">
      <w:tc>
        <w:tcPr>
          <w:tcW w:w="6975" w:type="dxa"/>
          <w:tcMar>
            <w:left w:w="0" w:type="dxa"/>
            <w:right w:w="0" w:type="dxa"/>
          </w:tcMar>
        </w:tcPr>
        <w:p w14:paraId="08A3B50C" w14:textId="77777777" w:rsidR="00E653F9" w:rsidRDefault="00E653F9">
          <w:pPr>
            <w:widowControl w:val="0"/>
            <w:spacing w:line="240" w:lineRule="auto"/>
          </w:pPr>
          <w:r>
            <w:rPr>
              <w:b/>
              <w:color w:val="666666"/>
            </w:rPr>
            <w:t>Kings Priory School</w:t>
          </w:r>
          <w:r>
            <w:rPr>
              <w:color w:val="666666"/>
            </w:rPr>
            <w:t>, 39327</w:t>
          </w:r>
        </w:p>
      </w:tc>
      <w:tc>
        <w:tcPr>
          <w:tcW w:w="7830" w:type="dxa"/>
          <w:tcMar>
            <w:top w:w="100" w:type="dxa"/>
            <w:left w:w="100" w:type="dxa"/>
            <w:bottom w:w="100" w:type="dxa"/>
            <w:right w:w="100" w:type="dxa"/>
          </w:tcMar>
        </w:tcPr>
        <w:p w14:paraId="0B6544BC" w14:textId="40814E47" w:rsidR="00E653F9" w:rsidRDefault="00E653F9">
          <w:pPr>
            <w:widowControl w:val="0"/>
            <w:spacing w:line="240" w:lineRule="auto"/>
            <w:jc w:val="right"/>
          </w:pPr>
          <w:r>
            <w:rPr>
              <w:b/>
              <w:color w:val="666666"/>
            </w:rPr>
            <w:t>Adam Matthew Blakey</w:t>
          </w:r>
          <w:r w:rsidR="00B91523">
            <w:rPr>
              <w:color w:val="666666"/>
            </w:rPr>
            <w:t>, 7402</w:t>
          </w:r>
        </w:p>
      </w:tc>
    </w:tr>
  </w:tbl>
  <w:p w14:paraId="7D29F535" w14:textId="77777777" w:rsidR="00E653F9" w:rsidRDefault="00E653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744AF"/>
    <w:multiLevelType w:val="multilevel"/>
    <w:tmpl w:val="5CF45B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2B63D9D"/>
    <w:multiLevelType w:val="multilevel"/>
    <w:tmpl w:val="DC9AB8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2CB4283"/>
    <w:multiLevelType w:val="multilevel"/>
    <w:tmpl w:val="D0CEF4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56E6B7F"/>
    <w:multiLevelType w:val="multilevel"/>
    <w:tmpl w:val="68924A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6017B3D"/>
    <w:multiLevelType w:val="multilevel"/>
    <w:tmpl w:val="4E709E7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6063FC1"/>
    <w:multiLevelType w:val="multilevel"/>
    <w:tmpl w:val="1A8CF54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9D151F2"/>
    <w:multiLevelType w:val="multilevel"/>
    <w:tmpl w:val="CA2A51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A476B93"/>
    <w:multiLevelType w:val="multilevel"/>
    <w:tmpl w:val="810C4F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B70733C"/>
    <w:multiLevelType w:val="multilevel"/>
    <w:tmpl w:val="335A7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0623448"/>
    <w:multiLevelType w:val="multilevel"/>
    <w:tmpl w:val="DA5467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2AD1DA0"/>
    <w:multiLevelType w:val="multilevel"/>
    <w:tmpl w:val="883CE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140E1D55"/>
    <w:multiLevelType w:val="multilevel"/>
    <w:tmpl w:val="E70A1B68"/>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14F652B7"/>
    <w:multiLevelType w:val="multilevel"/>
    <w:tmpl w:val="E832586E"/>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16CA71D7"/>
    <w:multiLevelType w:val="multilevel"/>
    <w:tmpl w:val="191C868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19A578C8"/>
    <w:multiLevelType w:val="multilevel"/>
    <w:tmpl w:val="AB80E1CC"/>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1B357211"/>
    <w:multiLevelType w:val="multilevel"/>
    <w:tmpl w:val="02107D8E"/>
    <w:lvl w:ilvl="0">
      <w:start w:val="1"/>
      <w:numFmt w:val="upperLetter"/>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nsid w:val="1C7D30D8"/>
    <w:multiLevelType w:val="multilevel"/>
    <w:tmpl w:val="14B49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59F00BA"/>
    <w:multiLevelType w:val="multilevel"/>
    <w:tmpl w:val="21C6055A"/>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5C64FB9"/>
    <w:multiLevelType w:val="multilevel"/>
    <w:tmpl w:val="5B60DA8C"/>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28B559A7"/>
    <w:multiLevelType w:val="multilevel"/>
    <w:tmpl w:val="5E820E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2C492E46"/>
    <w:multiLevelType w:val="multilevel"/>
    <w:tmpl w:val="D3EA41BA"/>
    <w:lvl w:ilvl="0">
      <w:start w:val="1"/>
      <w:numFmt w:val="bullet"/>
      <w:lvlText w:val="Q"/>
      <w:lvlJc w:val="left"/>
      <w:pPr>
        <w:ind w:left="720" w:firstLine="360"/>
      </w:pPr>
      <w:rPr>
        <w:b/>
        <w:u w:val="none"/>
      </w:rPr>
    </w:lvl>
    <w:lvl w:ilvl="1">
      <w:start w:val="1"/>
      <w:numFmt w:val="bullet"/>
      <w:lvlText w:val="A"/>
      <w:lvlJc w:val="left"/>
      <w:pPr>
        <w:ind w:left="1440" w:firstLine="1080"/>
      </w:pPr>
      <w:rPr>
        <w:b/>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19B3940"/>
    <w:multiLevelType w:val="multilevel"/>
    <w:tmpl w:val="33A4A78A"/>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1EB3D6A"/>
    <w:multiLevelType w:val="multilevel"/>
    <w:tmpl w:val="9ED6ED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3C3046D"/>
    <w:multiLevelType w:val="multilevel"/>
    <w:tmpl w:val="E9840C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4E45CC0"/>
    <w:multiLevelType w:val="multilevel"/>
    <w:tmpl w:val="0E1206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3C9F59B9"/>
    <w:multiLevelType w:val="multilevel"/>
    <w:tmpl w:val="ACF817D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3DCA3770"/>
    <w:multiLevelType w:val="multilevel"/>
    <w:tmpl w:val="EBDE61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3514CED"/>
    <w:multiLevelType w:val="multilevel"/>
    <w:tmpl w:val="AD08A22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4BDE53B9"/>
    <w:multiLevelType w:val="multilevel"/>
    <w:tmpl w:val="6B9CD15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FFB1F61"/>
    <w:multiLevelType w:val="multilevel"/>
    <w:tmpl w:val="005AE7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54DF4974"/>
    <w:multiLevelType w:val="multilevel"/>
    <w:tmpl w:val="6B5E7F3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5BF47F8"/>
    <w:multiLevelType w:val="multilevel"/>
    <w:tmpl w:val="77FEC7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59920EAF"/>
    <w:multiLevelType w:val="multilevel"/>
    <w:tmpl w:val="F93AA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61A36F5F"/>
    <w:multiLevelType w:val="multilevel"/>
    <w:tmpl w:val="BA4EF3FA"/>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64777BAB"/>
    <w:multiLevelType w:val="multilevel"/>
    <w:tmpl w:val="60622B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66506486"/>
    <w:multiLevelType w:val="multilevel"/>
    <w:tmpl w:val="6888BB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668F4270"/>
    <w:multiLevelType w:val="multilevel"/>
    <w:tmpl w:val="11368D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8013C37"/>
    <w:multiLevelType w:val="multilevel"/>
    <w:tmpl w:val="B77ED2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69CB4C8A"/>
    <w:multiLevelType w:val="multilevel"/>
    <w:tmpl w:val="42343E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AB74C18"/>
    <w:multiLevelType w:val="multilevel"/>
    <w:tmpl w:val="195C3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6EFC1073"/>
    <w:multiLevelType w:val="multilevel"/>
    <w:tmpl w:val="5E2E90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70205231"/>
    <w:multiLevelType w:val="multilevel"/>
    <w:tmpl w:val="E4FC4E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75BC797B"/>
    <w:multiLevelType w:val="multilevel"/>
    <w:tmpl w:val="8A7A09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7B802CF1"/>
    <w:multiLevelType w:val="multilevel"/>
    <w:tmpl w:val="AC9669D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C410C30"/>
    <w:multiLevelType w:val="multilevel"/>
    <w:tmpl w:val="9DDEE49E"/>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DE767B4"/>
    <w:multiLevelType w:val="multilevel"/>
    <w:tmpl w:val="5A980B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7FE7057A"/>
    <w:multiLevelType w:val="multilevel"/>
    <w:tmpl w:val="753ACA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7"/>
  </w:num>
  <w:num w:numId="2">
    <w:abstractNumId w:val="33"/>
  </w:num>
  <w:num w:numId="3">
    <w:abstractNumId w:val="19"/>
  </w:num>
  <w:num w:numId="4">
    <w:abstractNumId w:val="40"/>
  </w:num>
  <w:num w:numId="5">
    <w:abstractNumId w:val="46"/>
  </w:num>
  <w:num w:numId="6">
    <w:abstractNumId w:val="0"/>
  </w:num>
  <w:num w:numId="7">
    <w:abstractNumId w:val="38"/>
  </w:num>
  <w:num w:numId="8">
    <w:abstractNumId w:val="24"/>
  </w:num>
  <w:num w:numId="9">
    <w:abstractNumId w:val="30"/>
  </w:num>
  <w:num w:numId="10">
    <w:abstractNumId w:val="32"/>
  </w:num>
  <w:num w:numId="11">
    <w:abstractNumId w:val="9"/>
  </w:num>
  <w:num w:numId="12">
    <w:abstractNumId w:val="45"/>
  </w:num>
  <w:num w:numId="13">
    <w:abstractNumId w:val="18"/>
  </w:num>
  <w:num w:numId="14">
    <w:abstractNumId w:val="41"/>
  </w:num>
  <w:num w:numId="15">
    <w:abstractNumId w:val="8"/>
  </w:num>
  <w:num w:numId="16">
    <w:abstractNumId w:val="7"/>
  </w:num>
  <w:num w:numId="17">
    <w:abstractNumId w:val="37"/>
  </w:num>
  <w:num w:numId="18">
    <w:abstractNumId w:val="34"/>
  </w:num>
  <w:num w:numId="19">
    <w:abstractNumId w:val="22"/>
  </w:num>
  <w:num w:numId="20">
    <w:abstractNumId w:val="29"/>
  </w:num>
  <w:num w:numId="21">
    <w:abstractNumId w:val="35"/>
  </w:num>
  <w:num w:numId="22">
    <w:abstractNumId w:val="42"/>
  </w:num>
  <w:num w:numId="23">
    <w:abstractNumId w:val="26"/>
  </w:num>
  <w:num w:numId="24">
    <w:abstractNumId w:val="12"/>
  </w:num>
  <w:num w:numId="25">
    <w:abstractNumId w:val="36"/>
  </w:num>
  <w:num w:numId="26">
    <w:abstractNumId w:val="21"/>
  </w:num>
  <w:num w:numId="27">
    <w:abstractNumId w:val="3"/>
  </w:num>
  <w:num w:numId="28">
    <w:abstractNumId w:val="23"/>
  </w:num>
  <w:num w:numId="29">
    <w:abstractNumId w:val="28"/>
  </w:num>
  <w:num w:numId="30">
    <w:abstractNumId w:val="27"/>
  </w:num>
  <w:num w:numId="31">
    <w:abstractNumId w:val="20"/>
  </w:num>
  <w:num w:numId="32">
    <w:abstractNumId w:val="2"/>
  </w:num>
  <w:num w:numId="33">
    <w:abstractNumId w:val="1"/>
  </w:num>
  <w:num w:numId="34">
    <w:abstractNumId w:val="10"/>
  </w:num>
  <w:num w:numId="35">
    <w:abstractNumId w:val="25"/>
  </w:num>
  <w:num w:numId="36">
    <w:abstractNumId w:val="39"/>
  </w:num>
  <w:num w:numId="37">
    <w:abstractNumId w:val="44"/>
  </w:num>
  <w:num w:numId="38">
    <w:abstractNumId w:val="16"/>
  </w:num>
  <w:num w:numId="39">
    <w:abstractNumId w:val="13"/>
  </w:num>
  <w:num w:numId="40">
    <w:abstractNumId w:val="11"/>
  </w:num>
  <w:num w:numId="41">
    <w:abstractNumId w:val="31"/>
  </w:num>
  <w:num w:numId="42">
    <w:abstractNumId w:val="14"/>
  </w:num>
  <w:num w:numId="43">
    <w:abstractNumId w:val="6"/>
  </w:num>
  <w:num w:numId="44">
    <w:abstractNumId w:val="5"/>
  </w:num>
  <w:num w:numId="45">
    <w:abstractNumId w:val="4"/>
  </w:num>
  <w:num w:numId="46">
    <w:abstractNumId w:val="43"/>
  </w:num>
  <w:num w:numId="47">
    <w:abstractNumId w:val="15"/>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lakey">
    <w15:presenceInfo w15:providerId="AD" w15:userId="S-1-5-21-4008707757-1026515000-2403710924-59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42A2"/>
    <w:rsid w:val="00037AF3"/>
    <w:rsid w:val="00053790"/>
    <w:rsid w:val="00063DA3"/>
    <w:rsid w:val="000B399B"/>
    <w:rsid w:val="0011374B"/>
    <w:rsid w:val="001138A6"/>
    <w:rsid w:val="00113E2B"/>
    <w:rsid w:val="0016047C"/>
    <w:rsid w:val="001721EA"/>
    <w:rsid w:val="00173E01"/>
    <w:rsid w:val="001B401D"/>
    <w:rsid w:val="001C3FB0"/>
    <w:rsid w:val="001D2A81"/>
    <w:rsid w:val="001E1870"/>
    <w:rsid w:val="002403D7"/>
    <w:rsid w:val="00242963"/>
    <w:rsid w:val="0027123E"/>
    <w:rsid w:val="002A0102"/>
    <w:rsid w:val="002C7015"/>
    <w:rsid w:val="002D000F"/>
    <w:rsid w:val="0032059E"/>
    <w:rsid w:val="003236E1"/>
    <w:rsid w:val="003423B3"/>
    <w:rsid w:val="00350526"/>
    <w:rsid w:val="0035531D"/>
    <w:rsid w:val="00375AE7"/>
    <w:rsid w:val="003971ED"/>
    <w:rsid w:val="003B75C2"/>
    <w:rsid w:val="003E313A"/>
    <w:rsid w:val="004041DB"/>
    <w:rsid w:val="004438ED"/>
    <w:rsid w:val="004450F7"/>
    <w:rsid w:val="0049439D"/>
    <w:rsid w:val="004C41F1"/>
    <w:rsid w:val="004E0924"/>
    <w:rsid w:val="004F4AC2"/>
    <w:rsid w:val="004F6B25"/>
    <w:rsid w:val="0053409C"/>
    <w:rsid w:val="00537968"/>
    <w:rsid w:val="00565D26"/>
    <w:rsid w:val="00574CC2"/>
    <w:rsid w:val="00596880"/>
    <w:rsid w:val="00631E1A"/>
    <w:rsid w:val="00633FA3"/>
    <w:rsid w:val="006646F7"/>
    <w:rsid w:val="00665BC1"/>
    <w:rsid w:val="006669DE"/>
    <w:rsid w:val="0067263B"/>
    <w:rsid w:val="00673A8D"/>
    <w:rsid w:val="00681D50"/>
    <w:rsid w:val="006C65A3"/>
    <w:rsid w:val="006F04AD"/>
    <w:rsid w:val="00702CDA"/>
    <w:rsid w:val="0070604E"/>
    <w:rsid w:val="00714BE1"/>
    <w:rsid w:val="0074037D"/>
    <w:rsid w:val="007542A2"/>
    <w:rsid w:val="007558F1"/>
    <w:rsid w:val="00782E61"/>
    <w:rsid w:val="007C2899"/>
    <w:rsid w:val="007E1108"/>
    <w:rsid w:val="007F4D7E"/>
    <w:rsid w:val="0084165F"/>
    <w:rsid w:val="00842C45"/>
    <w:rsid w:val="008822D5"/>
    <w:rsid w:val="008842FE"/>
    <w:rsid w:val="00886330"/>
    <w:rsid w:val="008A017E"/>
    <w:rsid w:val="008B49EA"/>
    <w:rsid w:val="008B5A40"/>
    <w:rsid w:val="00921EDB"/>
    <w:rsid w:val="0093751C"/>
    <w:rsid w:val="00953DF4"/>
    <w:rsid w:val="0096092B"/>
    <w:rsid w:val="00967532"/>
    <w:rsid w:val="00977996"/>
    <w:rsid w:val="009B0F54"/>
    <w:rsid w:val="009C3529"/>
    <w:rsid w:val="00A03064"/>
    <w:rsid w:val="00A111C1"/>
    <w:rsid w:val="00A43027"/>
    <w:rsid w:val="00A65945"/>
    <w:rsid w:val="00A94379"/>
    <w:rsid w:val="00AD5EC7"/>
    <w:rsid w:val="00B01AB3"/>
    <w:rsid w:val="00B24C2A"/>
    <w:rsid w:val="00B40A44"/>
    <w:rsid w:val="00B42720"/>
    <w:rsid w:val="00B43B96"/>
    <w:rsid w:val="00B91523"/>
    <w:rsid w:val="00B92C7E"/>
    <w:rsid w:val="00BD20A0"/>
    <w:rsid w:val="00BD5521"/>
    <w:rsid w:val="00BE4ACE"/>
    <w:rsid w:val="00BF0CC1"/>
    <w:rsid w:val="00C4221E"/>
    <w:rsid w:val="00C70359"/>
    <w:rsid w:val="00C9673B"/>
    <w:rsid w:val="00CC2B06"/>
    <w:rsid w:val="00D54803"/>
    <w:rsid w:val="00D65000"/>
    <w:rsid w:val="00D76FA7"/>
    <w:rsid w:val="00D80D45"/>
    <w:rsid w:val="00D935D0"/>
    <w:rsid w:val="00D966D2"/>
    <w:rsid w:val="00DD0D45"/>
    <w:rsid w:val="00DE3E78"/>
    <w:rsid w:val="00DE4881"/>
    <w:rsid w:val="00DE4E47"/>
    <w:rsid w:val="00DF1FD7"/>
    <w:rsid w:val="00DF2F12"/>
    <w:rsid w:val="00E02C95"/>
    <w:rsid w:val="00E11E2C"/>
    <w:rsid w:val="00E13032"/>
    <w:rsid w:val="00E1691E"/>
    <w:rsid w:val="00E60EB8"/>
    <w:rsid w:val="00E653F9"/>
    <w:rsid w:val="00E658CE"/>
    <w:rsid w:val="00E75260"/>
    <w:rsid w:val="00ED3BE7"/>
    <w:rsid w:val="00F07456"/>
    <w:rsid w:val="00F2068A"/>
    <w:rsid w:val="00F6614C"/>
    <w:rsid w:val="00F71E3B"/>
    <w:rsid w:val="00F7451A"/>
    <w:rsid w:val="00FB4E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26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numPr>
        <w:numId w:val="48"/>
      </w:numPr>
      <w:contextualSpacing/>
      <w:outlineLvl w:val="0"/>
    </w:pPr>
    <w:rPr>
      <w:rFonts w:ascii="Trebuchet MS" w:eastAsia="Trebuchet MS" w:hAnsi="Trebuchet MS" w:cs="Trebuchet MS"/>
      <w:b/>
      <w:sz w:val="42"/>
      <w:szCs w:val="42"/>
      <w:u w:val="single"/>
    </w:rPr>
  </w:style>
  <w:style w:type="paragraph" w:styleId="Heading2">
    <w:name w:val="heading 2"/>
    <w:basedOn w:val="Normal"/>
    <w:next w:val="Normal"/>
    <w:pPr>
      <w:keepNext/>
      <w:keepLines/>
      <w:numPr>
        <w:ilvl w:val="1"/>
        <w:numId w:val="48"/>
      </w:numPr>
      <w:spacing w:before="200"/>
      <w:contextualSpacing/>
      <w:outlineLvl w:val="1"/>
    </w:pPr>
    <w:rPr>
      <w:rFonts w:ascii="Trebuchet MS" w:eastAsia="Trebuchet MS" w:hAnsi="Trebuchet MS" w:cs="Trebuchet MS"/>
      <w:b/>
      <w:sz w:val="32"/>
      <w:szCs w:val="32"/>
    </w:rPr>
  </w:style>
  <w:style w:type="paragraph" w:styleId="Heading3">
    <w:name w:val="heading 3"/>
    <w:basedOn w:val="Normal"/>
    <w:next w:val="Normal"/>
    <w:pPr>
      <w:keepNext/>
      <w:keepLines/>
      <w:numPr>
        <w:ilvl w:val="2"/>
        <w:numId w:val="48"/>
      </w:numPr>
      <w:spacing w:before="160"/>
      <w:contextualSpacing/>
      <w:outlineLvl w:val="2"/>
    </w:pPr>
    <w:rPr>
      <w:rFonts w:ascii="Trebuchet MS" w:eastAsia="Trebuchet MS" w:hAnsi="Trebuchet MS" w:cs="Trebuchet MS"/>
      <w:b/>
      <w:color w:val="666666"/>
      <w:sz w:val="28"/>
      <w:szCs w:val="28"/>
    </w:rPr>
  </w:style>
  <w:style w:type="paragraph" w:styleId="Heading4">
    <w:name w:val="heading 4"/>
    <w:basedOn w:val="Normal"/>
    <w:next w:val="Normal"/>
    <w:pPr>
      <w:keepNext/>
      <w:keepLines/>
      <w:numPr>
        <w:ilvl w:val="3"/>
        <w:numId w:val="48"/>
      </w:num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numPr>
        <w:ilvl w:val="4"/>
        <w:numId w:val="48"/>
      </w:num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numPr>
        <w:ilvl w:val="5"/>
        <w:numId w:val="48"/>
      </w:num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242963"/>
    <w:pPr>
      <w:keepNext/>
      <w:keepLines/>
      <w:numPr>
        <w:ilvl w:val="6"/>
        <w:numId w:val="4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42963"/>
    <w:pPr>
      <w:keepNext/>
      <w:keepLines/>
      <w:numPr>
        <w:ilvl w:val="7"/>
        <w:numId w:val="4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2963"/>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08" w:type="dxa"/>
        <w:bottom w:w="0" w:type="dxa"/>
        <w:right w:w="108" w:type="dxa"/>
      </w:tblCellMar>
    </w:tblPr>
  </w:style>
  <w:style w:type="table" w:customStyle="1" w:styleId="afff9">
    <w:basedOn w:val="TableNormal"/>
    <w:tblPr>
      <w:tblStyleRowBandSize w:val="1"/>
      <w:tblStyleColBandSize w:val="1"/>
      <w:tblInd w:w="0" w:type="dxa"/>
      <w:tblCellMar>
        <w:top w:w="0" w:type="dxa"/>
        <w:left w:w="108" w:type="dxa"/>
        <w:bottom w:w="0" w:type="dxa"/>
        <w:right w:w="108"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table" w:customStyle="1" w:styleId="afffff">
    <w:basedOn w:val="TableNormal"/>
    <w:tblPr>
      <w:tblStyleRowBandSize w:val="1"/>
      <w:tblStyleColBandSize w:val="1"/>
      <w:tblInd w:w="0" w:type="dxa"/>
      <w:tblCellMar>
        <w:top w:w="0" w:type="dxa"/>
        <w:left w:w="108" w:type="dxa"/>
        <w:bottom w:w="0" w:type="dxa"/>
        <w:right w:w="108" w:type="dxa"/>
      </w:tblCellMar>
    </w:tblPr>
  </w:style>
  <w:style w:type="table" w:customStyle="1" w:styleId="a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b">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6646F7"/>
    <w:pPr>
      <w:spacing w:before="240" w:line="259" w:lineRule="auto"/>
      <w:contextualSpacing w:val="0"/>
      <w:outlineLvl w:val="9"/>
    </w:pPr>
    <w:rPr>
      <w:rFonts w:asciiTheme="majorHAnsi" w:eastAsiaTheme="majorEastAsia" w:hAnsiTheme="majorHAnsi" w:cstheme="majorBidi"/>
      <w:b w:val="0"/>
      <w:color w:val="2E74B5" w:themeColor="accent1" w:themeShade="BF"/>
      <w:sz w:val="32"/>
      <w:szCs w:val="32"/>
      <w:u w:val="none"/>
      <w:lang w:val="en-US" w:eastAsia="en-US"/>
    </w:rPr>
  </w:style>
  <w:style w:type="paragraph" w:styleId="TOC1">
    <w:name w:val="toc 1"/>
    <w:basedOn w:val="Normal"/>
    <w:next w:val="Normal"/>
    <w:autoRedefine/>
    <w:uiPriority w:val="39"/>
    <w:unhideWhenUsed/>
    <w:rsid w:val="00B92C7E"/>
    <w:pPr>
      <w:spacing w:after="100"/>
    </w:pPr>
    <w:rPr>
      <w:color w:val="2E74B5" w:themeColor="accent1" w:themeShade="BF"/>
      <w:sz w:val="28"/>
    </w:rPr>
  </w:style>
  <w:style w:type="paragraph" w:styleId="TOC2">
    <w:name w:val="toc 2"/>
    <w:basedOn w:val="Normal"/>
    <w:next w:val="Normal"/>
    <w:autoRedefine/>
    <w:uiPriority w:val="39"/>
    <w:unhideWhenUsed/>
    <w:rsid w:val="006646F7"/>
    <w:pPr>
      <w:spacing w:after="100"/>
      <w:ind w:left="220"/>
    </w:pPr>
  </w:style>
  <w:style w:type="paragraph" w:styleId="TOC3">
    <w:name w:val="toc 3"/>
    <w:basedOn w:val="Normal"/>
    <w:next w:val="Normal"/>
    <w:autoRedefine/>
    <w:uiPriority w:val="39"/>
    <w:unhideWhenUsed/>
    <w:rsid w:val="00665BC1"/>
    <w:pPr>
      <w:tabs>
        <w:tab w:val="left" w:pos="1320"/>
        <w:tab w:val="right" w:leader="dot" w:pos="13948"/>
      </w:tabs>
      <w:spacing w:after="100"/>
      <w:ind w:left="440"/>
    </w:pPr>
    <w:rPr>
      <w:i/>
      <w:noProof/>
      <w:sz w:val="18"/>
    </w:rPr>
  </w:style>
  <w:style w:type="paragraph" w:styleId="TOC4">
    <w:name w:val="toc 4"/>
    <w:basedOn w:val="Normal"/>
    <w:next w:val="Normal"/>
    <w:autoRedefine/>
    <w:uiPriority w:val="39"/>
    <w:unhideWhenUsed/>
    <w:rsid w:val="006646F7"/>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6646F7"/>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6646F7"/>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6646F7"/>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6646F7"/>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6646F7"/>
    <w:pPr>
      <w:spacing w:after="100" w:line="259" w:lineRule="auto"/>
      <w:ind w:left="1760"/>
    </w:pPr>
    <w:rPr>
      <w:rFonts w:asciiTheme="minorHAnsi" w:eastAsiaTheme="minorEastAsia" w:hAnsiTheme="minorHAnsi" w:cstheme="minorBidi"/>
      <w:color w:val="auto"/>
    </w:rPr>
  </w:style>
  <w:style w:type="character" w:styleId="Hyperlink">
    <w:name w:val="Hyperlink"/>
    <w:basedOn w:val="DefaultParagraphFont"/>
    <w:uiPriority w:val="99"/>
    <w:unhideWhenUsed/>
    <w:rsid w:val="00665BC1"/>
    <w:rPr>
      <w:color w:val="0563C1" w:themeColor="hyperlink"/>
      <w:sz w:val="22"/>
      <w:u w:val="single"/>
    </w:rPr>
  </w:style>
  <w:style w:type="paragraph" w:styleId="BalloonText">
    <w:name w:val="Balloon Text"/>
    <w:basedOn w:val="Normal"/>
    <w:link w:val="BalloonTextChar"/>
    <w:uiPriority w:val="99"/>
    <w:semiHidden/>
    <w:unhideWhenUsed/>
    <w:rsid w:val="006646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46F7"/>
    <w:rPr>
      <w:rFonts w:ascii="Segoe UI" w:hAnsi="Segoe UI" w:cs="Segoe UI"/>
      <w:sz w:val="18"/>
      <w:szCs w:val="18"/>
    </w:rPr>
  </w:style>
  <w:style w:type="character" w:customStyle="1" w:styleId="Heading7Char">
    <w:name w:val="Heading 7 Char"/>
    <w:basedOn w:val="DefaultParagraphFont"/>
    <w:link w:val="Heading7"/>
    <w:uiPriority w:val="9"/>
    <w:semiHidden/>
    <w:rsid w:val="0024296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429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296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4221E"/>
    <w:pPr>
      <w:tabs>
        <w:tab w:val="center" w:pos="4513"/>
        <w:tab w:val="right" w:pos="9026"/>
      </w:tabs>
      <w:spacing w:line="240" w:lineRule="auto"/>
    </w:pPr>
  </w:style>
  <w:style w:type="character" w:customStyle="1" w:styleId="HeaderChar">
    <w:name w:val="Header Char"/>
    <w:basedOn w:val="DefaultParagraphFont"/>
    <w:link w:val="Header"/>
    <w:uiPriority w:val="99"/>
    <w:rsid w:val="00C4221E"/>
  </w:style>
  <w:style w:type="paragraph" w:styleId="Footer">
    <w:name w:val="footer"/>
    <w:basedOn w:val="Normal"/>
    <w:link w:val="FooterChar"/>
    <w:uiPriority w:val="99"/>
    <w:unhideWhenUsed/>
    <w:rsid w:val="00C4221E"/>
    <w:pPr>
      <w:tabs>
        <w:tab w:val="center" w:pos="4513"/>
        <w:tab w:val="right" w:pos="9026"/>
      </w:tabs>
      <w:spacing w:line="240" w:lineRule="auto"/>
    </w:pPr>
  </w:style>
  <w:style w:type="character" w:customStyle="1" w:styleId="FooterChar">
    <w:name w:val="Footer Char"/>
    <w:basedOn w:val="DefaultParagraphFont"/>
    <w:link w:val="Footer"/>
    <w:uiPriority w:val="99"/>
    <w:rsid w:val="00C4221E"/>
  </w:style>
  <w:style w:type="paragraph" w:styleId="CommentSubject">
    <w:name w:val="annotation subject"/>
    <w:basedOn w:val="CommentText"/>
    <w:next w:val="CommentText"/>
    <w:link w:val="CommentSubjectChar"/>
    <w:uiPriority w:val="99"/>
    <w:semiHidden/>
    <w:unhideWhenUsed/>
    <w:rsid w:val="007558F1"/>
    <w:rPr>
      <w:b/>
      <w:bCs/>
    </w:rPr>
  </w:style>
  <w:style w:type="character" w:customStyle="1" w:styleId="CommentSubjectChar">
    <w:name w:val="Comment Subject Char"/>
    <w:basedOn w:val="CommentTextChar"/>
    <w:link w:val="CommentSubject"/>
    <w:uiPriority w:val="99"/>
    <w:semiHidden/>
    <w:rsid w:val="007558F1"/>
    <w:rPr>
      <w:b/>
      <w:bCs/>
      <w:sz w:val="20"/>
      <w:szCs w:val="20"/>
    </w:rPr>
  </w:style>
  <w:style w:type="paragraph" w:styleId="Revision">
    <w:name w:val="Revision"/>
    <w:hidden/>
    <w:uiPriority w:val="99"/>
    <w:semiHidden/>
    <w:rsid w:val="002C7015"/>
    <w:pPr>
      <w:spacing w:line="240" w:lineRule="auto"/>
    </w:pPr>
  </w:style>
  <w:style w:type="character" w:styleId="FollowedHyperlink">
    <w:name w:val="FollowedHyperlink"/>
    <w:basedOn w:val="DefaultParagraphFont"/>
    <w:uiPriority w:val="99"/>
    <w:semiHidden/>
    <w:unhideWhenUsed/>
    <w:rsid w:val="006669DE"/>
    <w:rPr>
      <w:color w:val="954F72" w:themeColor="followedHyperlink"/>
      <w:u w:val="single"/>
    </w:rPr>
  </w:style>
  <w:style w:type="table" w:styleId="TableGrid">
    <w:name w:val="Table Grid"/>
    <w:basedOn w:val="TableNormal"/>
    <w:uiPriority w:val="39"/>
    <w:rsid w:val="00F6614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4037D"/>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numPr>
        <w:numId w:val="48"/>
      </w:numPr>
      <w:contextualSpacing/>
      <w:outlineLvl w:val="0"/>
    </w:pPr>
    <w:rPr>
      <w:rFonts w:ascii="Trebuchet MS" w:eastAsia="Trebuchet MS" w:hAnsi="Trebuchet MS" w:cs="Trebuchet MS"/>
      <w:b/>
      <w:sz w:val="42"/>
      <w:szCs w:val="42"/>
      <w:u w:val="single"/>
    </w:rPr>
  </w:style>
  <w:style w:type="paragraph" w:styleId="Heading2">
    <w:name w:val="heading 2"/>
    <w:basedOn w:val="Normal"/>
    <w:next w:val="Normal"/>
    <w:pPr>
      <w:keepNext/>
      <w:keepLines/>
      <w:numPr>
        <w:ilvl w:val="1"/>
        <w:numId w:val="48"/>
      </w:numPr>
      <w:spacing w:before="200"/>
      <w:contextualSpacing/>
      <w:outlineLvl w:val="1"/>
    </w:pPr>
    <w:rPr>
      <w:rFonts w:ascii="Trebuchet MS" w:eastAsia="Trebuchet MS" w:hAnsi="Trebuchet MS" w:cs="Trebuchet MS"/>
      <w:b/>
      <w:sz w:val="32"/>
      <w:szCs w:val="32"/>
    </w:rPr>
  </w:style>
  <w:style w:type="paragraph" w:styleId="Heading3">
    <w:name w:val="heading 3"/>
    <w:basedOn w:val="Normal"/>
    <w:next w:val="Normal"/>
    <w:pPr>
      <w:keepNext/>
      <w:keepLines/>
      <w:numPr>
        <w:ilvl w:val="2"/>
        <w:numId w:val="48"/>
      </w:numPr>
      <w:spacing w:before="160"/>
      <w:contextualSpacing/>
      <w:outlineLvl w:val="2"/>
    </w:pPr>
    <w:rPr>
      <w:rFonts w:ascii="Trebuchet MS" w:eastAsia="Trebuchet MS" w:hAnsi="Trebuchet MS" w:cs="Trebuchet MS"/>
      <w:b/>
      <w:color w:val="666666"/>
      <w:sz w:val="28"/>
      <w:szCs w:val="28"/>
    </w:rPr>
  </w:style>
  <w:style w:type="paragraph" w:styleId="Heading4">
    <w:name w:val="heading 4"/>
    <w:basedOn w:val="Normal"/>
    <w:next w:val="Normal"/>
    <w:pPr>
      <w:keepNext/>
      <w:keepLines/>
      <w:numPr>
        <w:ilvl w:val="3"/>
        <w:numId w:val="48"/>
      </w:num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numPr>
        <w:ilvl w:val="4"/>
        <w:numId w:val="48"/>
      </w:num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numPr>
        <w:ilvl w:val="5"/>
        <w:numId w:val="48"/>
      </w:num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242963"/>
    <w:pPr>
      <w:keepNext/>
      <w:keepLines/>
      <w:numPr>
        <w:ilvl w:val="6"/>
        <w:numId w:val="4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42963"/>
    <w:pPr>
      <w:keepNext/>
      <w:keepLines/>
      <w:numPr>
        <w:ilvl w:val="7"/>
        <w:numId w:val="4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2963"/>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08" w:type="dxa"/>
        <w:bottom w:w="0" w:type="dxa"/>
        <w:right w:w="108" w:type="dxa"/>
      </w:tblCellMar>
    </w:tblPr>
  </w:style>
  <w:style w:type="table" w:customStyle="1" w:styleId="afff9">
    <w:basedOn w:val="TableNormal"/>
    <w:tblPr>
      <w:tblStyleRowBandSize w:val="1"/>
      <w:tblStyleColBandSize w:val="1"/>
      <w:tblInd w:w="0" w:type="dxa"/>
      <w:tblCellMar>
        <w:top w:w="0" w:type="dxa"/>
        <w:left w:w="108" w:type="dxa"/>
        <w:bottom w:w="0" w:type="dxa"/>
        <w:right w:w="108"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table" w:customStyle="1" w:styleId="afffff">
    <w:basedOn w:val="TableNormal"/>
    <w:tblPr>
      <w:tblStyleRowBandSize w:val="1"/>
      <w:tblStyleColBandSize w:val="1"/>
      <w:tblInd w:w="0" w:type="dxa"/>
      <w:tblCellMar>
        <w:top w:w="0" w:type="dxa"/>
        <w:left w:w="108" w:type="dxa"/>
        <w:bottom w:w="0" w:type="dxa"/>
        <w:right w:w="108" w:type="dxa"/>
      </w:tblCellMar>
    </w:tblPr>
  </w:style>
  <w:style w:type="table" w:customStyle="1" w:styleId="a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b">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6646F7"/>
    <w:pPr>
      <w:spacing w:before="240" w:line="259" w:lineRule="auto"/>
      <w:contextualSpacing w:val="0"/>
      <w:outlineLvl w:val="9"/>
    </w:pPr>
    <w:rPr>
      <w:rFonts w:asciiTheme="majorHAnsi" w:eastAsiaTheme="majorEastAsia" w:hAnsiTheme="majorHAnsi" w:cstheme="majorBidi"/>
      <w:b w:val="0"/>
      <w:color w:val="2E74B5" w:themeColor="accent1" w:themeShade="BF"/>
      <w:sz w:val="32"/>
      <w:szCs w:val="32"/>
      <w:u w:val="none"/>
      <w:lang w:val="en-US" w:eastAsia="en-US"/>
    </w:rPr>
  </w:style>
  <w:style w:type="paragraph" w:styleId="TOC1">
    <w:name w:val="toc 1"/>
    <w:basedOn w:val="Normal"/>
    <w:next w:val="Normal"/>
    <w:autoRedefine/>
    <w:uiPriority w:val="39"/>
    <w:unhideWhenUsed/>
    <w:rsid w:val="00B92C7E"/>
    <w:pPr>
      <w:spacing w:after="100"/>
    </w:pPr>
    <w:rPr>
      <w:color w:val="2E74B5" w:themeColor="accent1" w:themeShade="BF"/>
      <w:sz w:val="28"/>
    </w:rPr>
  </w:style>
  <w:style w:type="paragraph" w:styleId="TOC2">
    <w:name w:val="toc 2"/>
    <w:basedOn w:val="Normal"/>
    <w:next w:val="Normal"/>
    <w:autoRedefine/>
    <w:uiPriority w:val="39"/>
    <w:unhideWhenUsed/>
    <w:rsid w:val="006646F7"/>
    <w:pPr>
      <w:spacing w:after="100"/>
      <w:ind w:left="220"/>
    </w:pPr>
  </w:style>
  <w:style w:type="paragraph" w:styleId="TOC3">
    <w:name w:val="toc 3"/>
    <w:basedOn w:val="Normal"/>
    <w:next w:val="Normal"/>
    <w:autoRedefine/>
    <w:uiPriority w:val="39"/>
    <w:unhideWhenUsed/>
    <w:rsid w:val="00665BC1"/>
    <w:pPr>
      <w:tabs>
        <w:tab w:val="left" w:pos="1320"/>
        <w:tab w:val="right" w:leader="dot" w:pos="13948"/>
      </w:tabs>
      <w:spacing w:after="100"/>
      <w:ind w:left="440"/>
    </w:pPr>
    <w:rPr>
      <w:i/>
      <w:noProof/>
      <w:sz w:val="18"/>
    </w:rPr>
  </w:style>
  <w:style w:type="paragraph" w:styleId="TOC4">
    <w:name w:val="toc 4"/>
    <w:basedOn w:val="Normal"/>
    <w:next w:val="Normal"/>
    <w:autoRedefine/>
    <w:uiPriority w:val="39"/>
    <w:unhideWhenUsed/>
    <w:rsid w:val="006646F7"/>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6646F7"/>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6646F7"/>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6646F7"/>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6646F7"/>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6646F7"/>
    <w:pPr>
      <w:spacing w:after="100" w:line="259" w:lineRule="auto"/>
      <w:ind w:left="1760"/>
    </w:pPr>
    <w:rPr>
      <w:rFonts w:asciiTheme="minorHAnsi" w:eastAsiaTheme="minorEastAsia" w:hAnsiTheme="minorHAnsi" w:cstheme="minorBidi"/>
      <w:color w:val="auto"/>
    </w:rPr>
  </w:style>
  <w:style w:type="character" w:styleId="Hyperlink">
    <w:name w:val="Hyperlink"/>
    <w:basedOn w:val="DefaultParagraphFont"/>
    <w:uiPriority w:val="99"/>
    <w:unhideWhenUsed/>
    <w:rsid w:val="00665BC1"/>
    <w:rPr>
      <w:color w:val="0563C1" w:themeColor="hyperlink"/>
      <w:sz w:val="22"/>
      <w:u w:val="single"/>
    </w:rPr>
  </w:style>
  <w:style w:type="paragraph" w:styleId="BalloonText">
    <w:name w:val="Balloon Text"/>
    <w:basedOn w:val="Normal"/>
    <w:link w:val="BalloonTextChar"/>
    <w:uiPriority w:val="99"/>
    <w:semiHidden/>
    <w:unhideWhenUsed/>
    <w:rsid w:val="006646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46F7"/>
    <w:rPr>
      <w:rFonts w:ascii="Segoe UI" w:hAnsi="Segoe UI" w:cs="Segoe UI"/>
      <w:sz w:val="18"/>
      <w:szCs w:val="18"/>
    </w:rPr>
  </w:style>
  <w:style w:type="character" w:customStyle="1" w:styleId="Heading7Char">
    <w:name w:val="Heading 7 Char"/>
    <w:basedOn w:val="DefaultParagraphFont"/>
    <w:link w:val="Heading7"/>
    <w:uiPriority w:val="9"/>
    <w:semiHidden/>
    <w:rsid w:val="0024296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429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296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4221E"/>
    <w:pPr>
      <w:tabs>
        <w:tab w:val="center" w:pos="4513"/>
        <w:tab w:val="right" w:pos="9026"/>
      </w:tabs>
      <w:spacing w:line="240" w:lineRule="auto"/>
    </w:pPr>
  </w:style>
  <w:style w:type="character" w:customStyle="1" w:styleId="HeaderChar">
    <w:name w:val="Header Char"/>
    <w:basedOn w:val="DefaultParagraphFont"/>
    <w:link w:val="Header"/>
    <w:uiPriority w:val="99"/>
    <w:rsid w:val="00C4221E"/>
  </w:style>
  <w:style w:type="paragraph" w:styleId="Footer">
    <w:name w:val="footer"/>
    <w:basedOn w:val="Normal"/>
    <w:link w:val="FooterChar"/>
    <w:uiPriority w:val="99"/>
    <w:unhideWhenUsed/>
    <w:rsid w:val="00C4221E"/>
    <w:pPr>
      <w:tabs>
        <w:tab w:val="center" w:pos="4513"/>
        <w:tab w:val="right" w:pos="9026"/>
      </w:tabs>
      <w:spacing w:line="240" w:lineRule="auto"/>
    </w:pPr>
  </w:style>
  <w:style w:type="character" w:customStyle="1" w:styleId="FooterChar">
    <w:name w:val="Footer Char"/>
    <w:basedOn w:val="DefaultParagraphFont"/>
    <w:link w:val="Footer"/>
    <w:uiPriority w:val="99"/>
    <w:rsid w:val="00C4221E"/>
  </w:style>
  <w:style w:type="paragraph" w:styleId="CommentSubject">
    <w:name w:val="annotation subject"/>
    <w:basedOn w:val="CommentText"/>
    <w:next w:val="CommentText"/>
    <w:link w:val="CommentSubjectChar"/>
    <w:uiPriority w:val="99"/>
    <w:semiHidden/>
    <w:unhideWhenUsed/>
    <w:rsid w:val="007558F1"/>
    <w:rPr>
      <w:b/>
      <w:bCs/>
    </w:rPr>
  </w:style>
  <w:style w:type="character" w:customStyle="1" w:styleId="CommentSubjectChar">
    <w:name w:val="Comment Subject Char"/>
    <w:basedOn w:val="CommentTextChar"/>
    <w:link w:val="CommentSubject"/>
    <w:uiPriority w:val="99"/>
    <w:semiHidden/>
    <w:rsid w:val="007558F1"/>
    <w:rPr>
      <w:b/>
      <w:bCs/>
      <w:sz w:val="20"/>
      <w:szCs w:val="20"/>
    </w:rPr>
  </w:style>
  <w:style w:type="paragraph" w:styleId="Revision">
    <w:name w:val="Revision"/>
    <w:hidden/>
    <w:uiPriority w:val="99"/>
    <w:semiHidden/>
    <w:rsid w:val="002C7015"/>
    <w:pPr>
      <w:spacing w:line="240" w:lineRule="auto"/>
    </w:pPr>
  </w:style>
  <w:style w:type="character" w:styleId="FollowedHyperlink">
    <w:name w:val="FollowedHyperlink"/>
    <w:basedOn w:val="DefaultParagraphFont"/>
    <w:uiPriority w:val="99"/>
    <w:semiHidden/>
    <w:unhideWhenUsed/>
    <w:rsid w:val="006669DE"/>
    <w:rPr>
      <w:color w:val="954F72" w:themeColor="followedHyperlink"/>
      <w:u w:val="single"/>
    </w:rPr>
  </w:style>
  <w:style w:type="table" w:styleId="TableGrid">
    <w:name w:val="Table Grid"/>
    <w:basedOn w:val="TableNormal"/>
    <w:uiPriority w:val="39"/>
    <w:rsid w:val="00F6614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4037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192.168.0.242:4321" TargetMode="External"/><Relationship Id="rId138" Type="http://schemas.openxmlformats.org/officeDocument/2006/relationships/image" Target="media/image108.png"/><Relationship Id="rId154" Type="http://schemas.openxmlformats.org/officeDocument/2006/relationships/image" Target="media/image120.png"/><Relationship Id="rId159"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jpg"/><Relationship Id="rId11" Type="http://schemas.openxmlformats.org/officeDocument/2006/relationships/hyperlink" Target="http://goo.gl/iiHVq7"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5.jpg"/><Relationship Id="rId128" Type="http://schemas.openxmlformats.org/officeDocument/2006/relationships/image" Target="media/image106.jpg"/><Relationship Id="rId144" Type="http://schemas.openxmlformats.org/officeDocument/2006/relationships/hyperlink" Target="http://www.xorbin.com/tools/sha256-hash-calculator" TargetMode="External"/><Relationship Id="rId149" Type="http://schemas.openxmlformats.org/officeDocument/2006/relationships/hyperlink" Target="http://localhost/login.php"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5.png"/><Relationship Id="rId165" Type="http://schemas.microsoft.com/office/2011/relationships/people" Target="peop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www.howtoforge.com/setting-changing-resetting-mysql-root-passwords" TargetMode="External"/><Relationship Id="rId139" Type="http://schemas.openxmlformats.org/officeDocument/2006/relationships/image" Target="media/image109.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17.png"/><Relationship Id="rId155" Type="http://schemas.openxmlformats.org/officeDocument/2006/relationships/image" Target="media/image121.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jpeg"/><Relationship Id="rId124" Type="http://schemas.openxmlformats.org/officeDocument/2006/relationships/hyperlink" Target="https://help.ubuntu.com/community/ApacheMySQLPHP" TargetMode="External"/><Relationship Id="rId129" Type="http://schemas.openxmlformats.org/officeDocument/2006/relationships/image" Target="media/image107.jp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localhost/index.php" TargetMode="External"/><Relationship Id="rId145" Type="http://schemas.openxmlformats.org/officeDocument/2006/relationships/image" Target="media/image113.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eader" Target="header1.xml"/><Relationship Id="rId127" Type="http://schemas.openxmlformats.org/officeDocument/2006/relationships/hyperlink" Target="http://help.virginmedia.com/system/selfservice.controller?CMD=VIEW_ARTICLE&amp;ARTICLE_ID=27625&amp;CONFIGURATION=1001&amp;PARTITION_ID=1" TargetMode="External"/><Relationship Id="rId10" Type="http://schemas.openxmlformats.org/officeDocument/2006/relationships/hyperlink" Target="https://goo.gl/ILdhx7"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2.xml"/><Relationship Id="rId130" Type="http://schemas.openxmlformats.org/officeDocument/2006/relationships/hyperlink" Target="http://www.noip.com/" TargetMode="External"/><Relationship Id="rId135" Type="http://schemas.openxmlformats.org/officeDocument/2006/relationships/hyperlink" Target="http://localhost/index.php" TargetMode="External"/><Relationship Id="rId143" Type="http://schemas.openxmlformats.org/officeDocument/2006/relationships/image" Target="media/image112.png"/><Relationship Id="rId148" Type="http://schemas.openxmlformats.org/officeDocument/2006/relationships/image" Target="media/image116.png"/><Relationship Id="rId151" Type="http://schemas.openxmlformats.org/officeDocument/2006/relationships/image" Target="media/image118.png"/><Relationship Id="rId156" Type="http://schemas.openxmlformats.org/officeDocument/2006/relationships/image" Target="media/image122.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ecurity.blogoverflow.com/2013/09/about-secure-password-hashing/" TargetMode="External"/><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1.xml"/><Relationship Id="rId125" Type="http://schemas.openxmlformats.org/officeDocument/2006/relationships/hyperlink" Target="http://localhost/" TargetMode="External"/><Relationship Id="rId141" Type="http://schemas.openxmlformats.org/officeDocument/2006/relationships/image" Target="media/image110.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hyperlink" Target="https://goo.gl/3Pu33k" TargetMode="External"/><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roombooking.no-ip.org" TargetMode="External"/><Relationship Id="rId136" Type="http://schemas.openxmlformats.org/officeDocument/2006/relationships/hyperlink" Target="http://localhost/index.php" TargetMode="External"/><Relationship Id="rId157"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hyperlink" Target="mailto:adam@adamblakey.co.uk"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help.ubuntu.com/lts/serverguide/network-configuration.html" TargetMode="External"/><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eader" Target="header2.xml"/><Relationship Id="rId142" Type="http://schemas.openxmlformats.org/officeDocument/2006/relationships/image" Target="media/image11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hyperlink" Target="http://localhost/phpmyadmin" TargetMode="External"/><Relationship Id="rId158" Type="http://schemas.openxmlformats.org/officeDocument/2006/relationships/hyperlink" Target="https://support.managed.com/kb/a2034/how-to-backup-and-or-restore-your-mysql-database-using-phpmyadmin.aspx"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2.bin"/><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roombooking.no-ip.org:4321" TargetMode="External"/><Relationship Id="rId153"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hyperlink" Target="https://goo.gl/ILdhx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goo.gl/ILdhx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E796A-5639-442E-BBAD-BAD98C08E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342</Pages>
  <Words>46318</Words>
  <Characters>264014</Characters>
  <Application>Microsoft Office Word</Application>
  <DocSecurity>0</DocSecurity>
  <Lines>2200</Lines>
  <Paragraphs>619</Paragraphs>
  <ScaleCrop>false</ScaleCrop>
  <HeadingPairs>
    <vt:vector size="2" baseType="variant">
      <vt:variant>
        <vt:lpstr>Title</vt:lpstr>
      </vt:variant>
      <vt:variant>
        <vt:i4>1</vt:i4>
      </vt:variant>
    </vt:vector>
  </HeadingPairs>
  <TitlesOfParts>
    <vt:vector size="1" baseType="lpstr">
      <vt:lpstr/>
    </vt:vector>
  </TitlesOfParts>
  <Company>Kings Priory School</Company>
  <LinksUpToDate>false</LinksUpToDate>
  <CharactersWithSpaces>309713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Blakey</dc:creator>
  <cp:lastModifiedBy>Adam Blakey</cp:lastModifiedBy>
  <cp:revision>98</cp:revision>
  <cp:lastPrinted>2016-04-20T08:33:00Z</cp:lastPrinted>
  <dcterms:created xsi:type="dcterms:W3CDTF">2016-04-11T10:55:00Z</dcterms:created>
  <dcterms:modified xsi:type="dcterms:W3CDTF">2016-04-20T18:48:00Z</dcterms:modified>
</cp:coreProperties>
</file>